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E5B2B7" w14:textId="38E6102E" w:rsidR="00570B77" w:rsidRDefault="00E45568" w:rsidP="00570B77">
      <w:pPr>
        <w:pStyle w:val="Brand"/>
      </w:pPr>
      <w:bookmarkStart w:id="0" w:name="_Hlk129666029"/>
      <w:bookmarkEnd w:id="0"/>
      <w:ins w:id="1" w:author="Kumar, Deepak" w:date="2023-04-26T06:20:00Z">
        <w:del w:id="2" w:author="Moses, Robinson" w:date="2023-04-26T09:46:00Z">
          <w:r w:rsidDel="00800DF5">
            <w:delText>s</w:delText>
          </w:r>
        </w:del>
      </w:ins>
      <w:r w:rsidR="00570B77">
        <w:t>CXBanking</w:t>
      </w:r>
    </w:p>
    <w:p w14:paraId="1105C444" w14:textId="69D63EF5" w:rsidR="00570B77" w:rsidRPr="00F56777" w:rsidRDefault="00570B77" w:rsidP="00570B77">
      <w:pPr>
        <w:pStyle w:val="Product"/>
      </w:pPr>
      <w:r>
        <w:t>OptiVLM Carrier</w:t>
      </w:r>
      <w:r w:rsidR="007C454D">
        <w:t xml:space="preserve"> </w:t>
      </w:r>
      <w:r>
        <w:t>Web 10.</w:t>
      </w:r>
      <w:ins w:id="3" w:author="Pinnu, Sainath" w:date="2023-04-10T12:35:00Z">
        <w:r w:rsidR="00AB70FF">
          <w:t>1</w:t>
        </w:r>
      </w:ins>
      <w:del w:id="4" w:author="Pinnu, Sainath" w:date="2023-04-10T12:35:00Z">
        <w:r w:rsidDel="00AB70FF">
          <w:delText>0</w:delText>
        </w:r>
      </w:del>
    </w:p>
    <w:p w14:paraId="25471782" w14:textId="77777777" w:rsidR="00570B77" w:rsidRDefault="00570B77" w:rsidP="00570B77">
      <w:pPr>
        <w:pStyle w:val="Title"/>
      </w:pPr>
      <w:r>
        <w:t>User Reference Guide</w:t>
      </w:r>
    </w:p>
    <w:p w14:paraId="335D8F8C" w14:textId="32F47B75" w:rsidR="00570B77" w:rsidRPr="007A1FB1" w:rsidRDefault="00570B77" w:rsidP="00570B77">
      <w:pPr>
        <w:pStyle w:val="DocInfo"/>
        <w:rPr>
          <w:b/>
          <w:bCs/>
        </w:rPr>
      </w:pPr>
      <w:r w:rsidRPr="007A1FB1">
        <w:rPr>
          <w:b/>
          <w:bCs/>
        </w:rPr>
        <w:t xml:space="preserve">Build </w:t>
      </w:r>
      <w:commentRangeStart w:id="5"/>
      <w:commentRangeStart w:id="6"/>
      <w:r w:rsidRPr="007A1FB1">
        <w:rPr>
          <w:b/>
          <w:bCs/>
        </w:rPr>
        <w:t>4027</w:t>
      </w:r>
      <w:commentRangeEnd w:id="5"/>
      <w:r w:rsidR="001656C0">
        <w:rPr>
          <w:rStyle w:val="CommentReference"/>
          <w:rFonts w:eastAsia="MS Mincho"/>
          <w:lang w:val="en-US"/>
        </w:rPr>
        <w:commentReference w:id="5"/>
      </w:r>
      <w:commentRangeEnd w:id="6"/>
      <w:r w:rsidR="004350C3">
        <w:rPr>
          <w:rStyle w:val="CommentReference"/>
          <w:rFonts w:eastAsia="MS Mincho"/>
          <w:lang w:val="en-US"/>
        </w:rPr>
        <w:commentReference w:id="6"/>
      </w:r>
    </w:p>
    <w:p w14:paraId="2758C5FA" w14:textId="40BF6847" w:rsidR="00570B77" w:rsidRPr="007A1FB1" w:rsidRDefault="00570B77" w:rsidP="00570B77">
      <w:pPr>
        <w:pStyle w:val="DocInfo"/>
        <w:rPr>
          <w:b/>
          <w:bCs/>
        </w:rPr>
      </w:pPr>
      <w:r w:rsidRPr="007A1FB1">
        <w:rPr>
          <w:b/>
          <w:bCs/>
        </w:rPr>
        <w:t>Version 10.</w:t>
      </w:r>
      <w:ins w:id="7" w:author="Pinnu, Sainath" w:date="2023-04-10T12:35:00Z">
        <w:r w:rsidR="00AB70FF">
          <w:rPr>
            <w:b/>
            <w:bCs/>
          </w:rPr>
          <w:t>1</w:t>
        </w:r>
      </w:ins>
      <w:del w:id="8" w:author="Pinnu, Sainath" w:date="2023-04-10T12:35:00Z">
        <w:r w:rsidRPr="007A1FB1" w:rsidDel="00AB70FF">
          <w:rPr>
            <w:b/>
            <w:bCs/>
          </w:rPr>
          <w:delText>0</w:delText>
        </w:r>
      </w:del>
    </w:p>
    <w:p w14:paraId="13AFD2AD" w14:textId="248BE38C" w:rsidR="00570B77" w:rsidRPr="007A1FB1" w:rsidRDefault="00570B77" w:rsidP="00570B77">
      <w:pPr>
        <w:pStyle w:val="Date"/>
        <w:rPr>
          <w:b/>
          <w:bCs/>
        </w:rPr>
      </w:pPr>
      <w:del w:id="9" w:author="Moses, Robinson" w:date="2023-04-26T03:42:00Z">
        <w:r w:rsidRPr="007A1FB1" w:rsidDel="001656C0">
          <w:rPr>
            <w:b/>
            <w:bCs/>
          </w:rPr>
          <w:delText xml:space="preserve">March </w:delText>
        </w:r>
      </w:del>
      <w:ins w:id="10" w:author="Moses, Robinson" w:date="2023-04-26T03:42:00Z">
        <w:r w:rsidR="001656C0">
          <w:rPr>
            <w:b/>
            <w:bCs/>
          </w:rPr>
          <w:t>April</w:t>
        </w:r>
        <w:r w:rsidR="001656C0" w:rsidRPr="007A1FB1">
          <w:rPr>
            <w:b/>
            <w:bCs/>
          </w:rPr>
          <w:t xml:space="preserve"> </w:t>
        </w:r>
      </w:ins>
      <w:r w:rsidRPr="007A1FB1">
        <w:rPr>
          <w:b/>
          <w:bCs/>
        </w:rPr>
        <w:t>2023</w:t>
      </w:r>
    </w:p>
    <w:p w14:paraId="5B31FBEE" w14:textId="77777777" w:rsidR="00570B77" w:rsidRPr="00DC281F" w:rsidRDefault="00570B77" w:rsidP="00DC281F">
      <w:pPr>
        <w:pStyle w:val="ChapterTitle"/>
      </w:pPr>
      <w:bookmarkStart w:id="11" w:name="_Toc132247956"/>
      <w:r w:rsidRPr="00DC281F">
        <w:lastRenderedPageBreak/>
        <w:t>Copyright and Trademark Information</w:t>
      </w:r>
      <w:bookmarkEnd w:id="11"/>
    </w:p>
    <w:p w14:paraId="279AC56F" w14:textId="07FA5808" w:rsidR="00570B77" w:rsidRDefault="00570B77" w:rsidP="00570B77">
      <w:pPr>
        <w:pStyle w:val="BodyText"/>
      </w:pPr>
      <w:r>
        <w:t xml:space="preserve">If this guide is distributed with software that includes an end-user agreement, this guide, as well as the software described in it, is furnished under </w:t>
      </w:r>
      <w:r w:rsidR="00FE4A1F">
        <w:t>license,</w:t>
      </w:r>
      <w:r>
        <w:t xml:space="preserve"> and may be used or copied only in accordance with the terms of such license. Except as permitted by any such license, no part of this guide may be reproduced, stored in a retrieval system, or transmitted, in any form or by any means, electronic, mechanical, recording, or otherwise, without the prior written permission of NCR Incorporated. Please note that the content in this guide is protected under copyright law even if it is not distributed with software that includes an end-user license agreement. </w:t>
      </w:r>
    </w:p>
    <w:p w14:paraId="77950358" w14:textId="77777777" w:rsidR="00570B77" w:rsidRDefault="00570B77" w:rsidP="00570B77">
      <w:pPr>
        <w:pStyle w:val="BodyText"/>
      </w:pPr>
      <w:r>
        <w:t xml:space="preserve">The content of this guide is furnished for informational use only, is subject to change without notice, and should not be construed as a commitment by NCR Incorporated. NCR Incorporated assumes no responsibility or liability for any errors or inaccuracies that may appear in the informational content contained in this guide.  </w:t>
      </w:r>
    </w:p>
    <w:p w14:paraId="2AAE46DF" w14:textId="77777777" w:rsidR="00570B77" w:rsidRDefault="00570B77" w:rsidP="00570B77">
      <w:pPr>
        <w:pStyle w:val="BodyText"/>
      </w:pPr>
      <w:r>
        <w:t xml:space="preserve">OptiCash, OptiNet, OptiVault, OptiCashMI, OptiVLM, OptimizeCF, OptiSuite, OptiRecon, and OptiBridge are trademarks of NCR International Inc. </w:t>
      </w:r>
    </w:p>
    <w:p w14:paraId="7AE1B53F" w14:textId="18D3C3FB" w:rsidR="00570B77" w:rsidRPr="00720A40" w:rsidRDefault="00570B77" w:rsidP="00570B77">
      <w:pPr>
        <w:pStyle w:val="BodyText"/>
      </w:pPr>
      <w:r>
        <w:t xml:space="preserve">Adobe Acrobat Reader is a registered trademark of Adobe Systems Incorporated. Microsoft, Windows, and Windows Vista, Internet Explorer (IE) are either registered trademarks or trademarks of Microsoft Corporation in the United States and/or other countries. Solaris is a Trademark or registered trademark of Sun Microsystems, Inc. in the United </w:t>
      </w:r>
      <w:r w:rsidR="00FE4A1F">
        <w:t>States,</w:t>
      </w:r>
      <w:r>
        <w:t xml:space="preserve"> and other countries. Oracle is a trademark of Oracle in the United States and other countries. WebSphere is a trademark of IBM in the United States and other countries. UNIX is a trademark in the United States and other countries, licensed exclusively through </w:t>
      </w:r>
      <w:r w:rsidRPr="00720A40">
        <w:t xml:space="preserve">X/Open Company, Ltd. All other trademarks are the property of their respective owners.  </w:t>
      </w:r>
    </w:p>
    <w:p w14:paraId="3FF322BB" w14:textId="77777777" w:rsidR="00570B77" w:rsidRPr="00720A40" w:rsidRDefault="00570B77" w:rsidP="00570B77">
      <w:pPr>
        <w:pStyle w:val="BodyText"/>
      </w:pPr>
      <w:r w:rsidRPr="00720A40">
        <w:t>Copyright © NCR.  All Rights Reserved</w:t>
      </w:r>
    </w:p>
    <w:p w14:paraId="6D8828B0" w14:textId="77777777" w:rsidR="00570B77" w:rsidRPr="00DC281F" w:rsidRDefault="00570B77" w:rsidP="00DC281F">
      <w:pPr>
        <w:pStyle w:val="ChapterTitle"/>
      </w:pPr>
      <w:bookmarkStart w:id="12" w:name="_Toc132247957"/>
      <w:r w:rsidRPr="00DC281F">
        <w:lastRenderedPageBreak/>
        <w:t>Revision Record</w:t>
      </w:r>
      <w:bookmarkEnd w:id="12"/>
    </w:p>
    <w:tbl>
      <w:tblPr>
        <w:tblStyle w:val="TableHeadingTop"/>
        <w:tblW w:w="9360" w:type="dxa"/>
        <w:tblLook w:val="04A0" w:firstRow="1" w:lastRow="0" w:firstColumn="1" w:lastColumn="0" w:noHBand="0" w:noVBand="1"/>
        <w:tblPrChange w:id="13" w:author="Moses, Robinson" w:date="2023-04-26T03:43:00Z">
          <w:tblPr>
            <w:tblStyle w:val="TableHeadingTop"/>
            <w:tblW w:w="9360" w:type="dxa"/>
            <w:tblLook w:val="04A0" w:firstRow="1" w:lastRow="0" w:firstColumn="1" w:lastColumn="0" w:noHBand="0" w:noVBand="1"/>
          </w:tblPr>
        </w:tblPrChange>
      </w:tblPr>
      <w:tblGrid>
        <w:gridCol w:w="3124"/>
        <w:gridCol w:w="1947"/>
        <w:gridCol w:w="4289"/>
        <w:tblGridChange w:id="14">
          <w:tblGrid>
            <w:gridCol w:w="1440"/>
            <w:gridCol w:w="1440"/>
            <w:gridCol w:w="6480"/>
          </w:tblGrid>
        </w:tblGridChange>
      </w:tblGrid>
      <w:tr w:rsidR="00570B77" w:rsidRPr="00CA70B5" w14:paraId="7CD726FE" w14:textId="77777777" w:rsidTr="00DC7987">
        <w:trPr>
          <w:cnfStyle w:val="100000000000" w:firstRow="1" w:lastRow="0" w:firstColumn="0" w:lastColumn="0" w:oddVBand="0" w:evenVBand="0" w:oddHBand="0" w:evenHBand="0" w:firstRowFirstColumn="0" w:firstRowLastColumn="0" w:lastRowFirstColumn="0" w:lastRowLastColumn="0"/>
        </w:trPr>
        <w:tc>
          <w:tcPr>
            <w:tcW w:w="0" w:type="dxa"/>
            <w:tcBorders>
              <w:bottom w:val="single" w:sz="4" w:space="0" w:color="auto"/>
            </w:tcBorders>
            <w:tcPrChange w:id="15" w:author="Moses, Robinson" w:date="2023-04-26T03:43:00Z">
              <w:tcPr>
                <w:tcW w:w="1440" w:type="dxa"/>
                <w:tcBorders>
                  <w:bottom w:val="single" w:sz="4" w:space="0" w:color="auto"/>
                </w:tcBorders>
              </w:tcPr>
            </w:tcPrChange>
          </w:tcPr>
          <w:p w14:paraId="1B8DD017" w14:textId="77777777" w:rsidR="00570B77" w:rsidRPr="00D22F24" w:rsidRDefault="00570B77">
            <w:pPr>
              <w:pStyle w:val="TableHeading"/>
              <w:jc w:val="center"/>
              <w:cnfStyle w:val="100000000000" w:firstRow="1" w:lastRow="0" w:firstColumn="0" w:lastColumn="0" w:oddVBand="0" w:evenVBand="0" w:oddHBand="0" w:evenHBand="0" w:firstRowFirstColumn="0" w:firstRowLastColumn="0" w:lastRowFirstColumn="0" w:lastRowLastColumn="0"/>
            </w:pPr>
            <w:r w:rsidRPr="00D22F24">
              <w:t>Date</w:t>
            </w:r>
          </w:p>
        </w:tc>
        <w:tc>
          <w:tcPr>
            <w:tcW w:w="0" w:type="dxa"/>
            <w:tcPrChange w:id="16" w:author="Moses, Robinson" w:date="2023-04-26T03:43:00Z">
              <w:tcPr>
                <w:tcW w:w="1440" w:type="dxa"/>
              </w:tcPr>
            </w:tcPrChange>
          </w:tcPr>
          <w:p w14:paraId="2A74C86A" w14:textId="77777777" w:rsidR="00570B77" w:rsidRPr="00D22F24" w:rsidRDefault="00570B77">
            <w:pPr>
              <w:pStyle w:val="TableHeading"/>
              <w:jc w:val="center"/>
              <w:cnfStyle w:val="100000000000" w:firstRow="1" w:lastRow="0" w:firstColumn="0" w:lastColumn="0" w:oddVBand="0" w:evenVBand="0" w:oddHBand="0" w:evenHBand="0" w:firstRowFirstColumn="0" w:firstRowLastColumn="0" w:lastRowFirstColumn="0" w:lastRowLastColumn="0"/>
            </w:pPr>
            <w:r w:rsidRPr="00D22F24">
              <w:t>Page No.</w:t>
            </w:r>
          </w:p>
        </w:tc>
        <w:tc>
          <w:tcPr>
            <w:tcW w:w="0" w:type="dxa"/>
            <w:tcPrChange w:id="17" w:author="Moses, Robinson" w:date="2023-04-26T03:43:00Z">
              <w:tcPr>
                <w:tcW w:w="6480" w:type="dxa"/>
              </w:tcPr>
            </w:tcPrChange>
          </w:tcPr>
          <w:p w14:paraId="5D395DFA" w14:textId="77777777" w:rsidR="00570B77" w:rsidRPr="00CA70B5" w:rsidRDefault="00570B77">
            <w:pPr>
              <w:pStyle w:val="TableHeading"/>
              <w:cnfStyle w:val="100000000000" w:firstRow="1" w:lastRow="0" w:firstColumn="0" w:lastColumn="0" w:oddVBand="0" w:evenVBand="0" w:oddHBand="0" w:evenHBand="0" w:firstRowFirstColumn="0" w:firstRowLastColumn="0" w:lastRowFirstColumn="0" w:lastRowLastColumn="0"/>
            </w:pPr>
            <w:r>
              <w:t>Description of Change</w:t>
            </w:r>
          </w:p>
        </w:tc>
      </w:tr>
      <w:tr w:rsidR="00570B77" w:rsidRPr="00F52559" w14:paraId="14B9005B" w14:textId="77777777" w:rsidTr="00DC7987">
        <w:tc>
          <w:tcPr>
            <w:tcW w:w="0" w:type="dxa"/>
            <w:tcBorders>
              <w:bottom w:val="single" w:sz="4" w:space="0" w:color="auto"/>
            </w:tcBorders>
            <w:tcPrChange w:id="18" w:author="Moses, Robinson" w:date="2023-04-26T03:43:00Z">
              <w:tcPr>
                <w:tcW w:w="1440" w:type="dxa"/>
                <w:tcBorders>
                  <w:bottom w:val="nil"/>
                </w:tcBorders>
              </w:tcPr>
            </w:tcPrChange>
          </w:tcPr>
          <w:p w14:paraId="64FFE30B" w14:textId="17E6B817" w:rsidR="00570B77" w:rsidRPr="00F52559" w:rsidRDefault="00570B77">
            <w:pPr>
              <w:pStyle w:val="TableBody"/>
              <w:jc w:val="center"/>
            </w:pPr>
            <w:del w:id="19" w:author="Moses, Robinson" w:date="2023-04-13T02:24:00Z">
              <w:r w:rsidDel="000B262E">
                <w:delText>10</w:delText>
              </w:r>
              <w:r w:rsidR="00521E4F" w:rsidDel="000B262E">
                <w:delText>th</w:delText>
              </w:r>
              <w:r w:rsidDel="000B262E">
                <w:delText xml:space="preserve"> </w:delText>
              </w:r>
            </w:del>
            <w:ins w:id="20" w:author="Moses, Robinson" w:date="2023-04-13T02:24:00Z">
              <w:r w:rsidR="000B262E">
                <w:t xml:space="preserve">4th </w:t>
              </w:r>
            </w:ins>
            <w:r>
              <w:t>March 2023</w:t>
            </w:r>
          </w:p>
        </w:tc>
        <w:tc>
          <w:tcPr>
            <w:tcW w:w="0" w:type="dxa"/>
            <w:tcPrChange w:id="21" w:author="Moses, Robinson" w:date="2023-04-26T03:43:00Z">
              <w:tcPr>
                <w:tcW w:w="1440" w:type="dxa"/>
              </w:tcPr>
            </w:tcPrChange>
          </w:tcPr>
          <w:p w14:paraId="47B6181A" w14:textId="77777777" w:rsidR="00570B77" w:rsidRDefault="00570B77">
            <w:pPr>
              <w:pStyle w:val="TableBody"/>
              <w:keepNext/>
              <w:jc w:val="center"/>
            </w:pPr>
            <w:r>
              <w:t>All</w:t>
            </w:r>
          </w:p>
        </w:tc>
        <w:tc>
          <w:tcPr>
            <w:tcW w:w="0" w:type="dxa"/>
            <w:tcPrChange w:id="22" w:author="Moses, Robinson" w:date="2023-04-26T03:43:00Z">
              <w:tcPr>
                <w:tcW w:w="6480" w:type="dxa"/>
              </w:tcPr>
            </w:tcPrChange>
          </w:tcPr>
          <w:p w14:paraId="2FC787FF" w14:textId="19B02694" w:rsidR="00570B77" w:rsidRPr="00F52559" w:rsidRDefault="00570B77">
            <w:pPr>
              <w:pStyle w:val="TableBody"/>
              <w:keepNext/>
            </w:pPr>
            <w:del w:id="23" w:author="Moses, Robinson" w:date="2023-04-13T02:24:00Z">
              <w:r w:rsidDel="000B262E">
                <w:delText>Formatting Changes</w:delText>
              </w:r>
            </w:del>
            <w:ins w:id="24" w:author="Moses, Robinson" w:date="2023-04-13T02:24:00Z">
              <w:r w:rsidR="000B262E">
                <w:t>Initial Draft</w:t>
              </w:r>
            </w:ins>
          </w:p>
        </w:tc>
      </w:tr>
      <w:tr w:rsidR="00570B77" w:rsidRPr="00F52559" w14:paraId="425147B9" w14:textId="77777777" w:rsidTr="00DC7987">
        <w:tc>
          <w:tcPr>
            <w:tcW w:w="0" w:type="dxa"/>
            <w:tcBorders>
              <w:top w:val="single" w:sz="4" w:space="0" w:color="auto"/>
              <w:bottom w:val="single" w:sz="4" w:space="0" w:color="auto"/>
            </w:tcBorders>
            <w:tcPrChange w:id="25" w:author="Moses, Robinson" w:date="2023-04-26T03:43:00Z">
              <w:tcPr>
                <w:tcW w:w="1440" w:type="dxa"/>
                <w:tcBorders>
                  <w:top w:val="nil"/>
                  <w:bottom w:val="nil"/>
                </w:tcBorders>
              </w:tcPr>
            </w:tcPrChange>
          </w:tcPr>
          <w:p w14:paraId="184F57D0" w14:textId="7A3DB008" w:rsidR="00570B77" w:rsidRPr="00F52559" w:rsidRDefault="00DC7987">
            <w:pPr>
              <w:pStyle w:val="TableBody"/>
              <w:keepNext/>
              <w:jc w:val="center"/>
            </w:pPr>
            <w:commentRangeStart w:id="26"/>
            <w:ins w:id="27" w:author="Moses, Robinson" w:date="2023-04-26T03:43:00Z">
              <w:r>
                <w:t>April 2023</w:t>
              </w:r>
            </w:ins>
            <w:commentRangeEnd w:id="26"/>
            <w:ins w:id="28" w:author="Moses, Robinson" w:date="2023-04-26T03:44:00Z">
              <w:r>
                <w:rPr>
                  <w:rStyle w:val="CommentReference"/>
                  <w:rFonts w:eastAsia="MS Mincho"/>
                  <w:lang w:val="en-US"/>
                </w:rPr>
                <w:commentReference w:id="26"/>
              </w:r>
            </w:ins>
          </w:p>
        </w:tc>
        <w:tc>
          <w:tcPr>
            <w:tcW w:w="0" w:type="dxa"/>
            <w:tcPrChange w:id="29" w:author="Moses, Robinson" w:date="2023-04-26T03:43:00Z">
              <w:tcPr>
                <w:tcW w:w="1440" w:type="dxa"/>
              </w:tcPr>
            </w:tcPrChange>
          </w:tcPr>
          <w:p w14:paraId="36E8753E" w14:textId="77777777" w:rsidR="00570B77" w:rsidRDefault="00570B77">
            <w:pPr>
              <w:pStyle w:val="TableBody"/>
              <w:keepNext/>
              <w:jc w:val="center"/>
            </w:pPr>
          </w:p>
        </w:tc>
        <w:tc>
          <w:tcPr>
            <w:tcW w:w="0" w:type="dxa"/>
            <w:tcPrChange w:id="30" w:author="Moses, Robinson" w:date="2023-04-26T03:43:00Z">
              <w:tcPr>
                <w:tcW w:w="6480" w:type="dxa"/>
              </w:tcPr>
            </w:tcPrChange>
          </w:tcPr>
          <w:p w14:paraId="0EE6AB96" w14:textId="64F7EA9D" w:rsidR="00570B77" w:rsidRPr="00F52559" w:rsidRDefault="00570B77">
            <w:pPr>
              <w:pStyle w:val="TableBody"/>
              <w:keepNext/>
            </w:pPr>
          </w:p>
        </w:tc>
      </w:tr>
      <w:tr w:rsidR="00570B77" w:rsidRPr="00F52559" w14:paraId="05B10957" w14:textId="77777777" w:rsidTr="00DC7987">
        <w:tc>
          <w:tcPr>
            <w:tcW w:w="0" w:type="dxa"/>
            <w:tcBorders>
              <w:top w:val="single" w:sz="4" w:space="0" w:color="auto"/>
              <w:bottom w:val="single" w:sz="4" w:space="0" w:color="auto"/>
            </w:tcBorders>
            <w:tcPrChange w:id="31" w:author="Moses, Robinson" w:date="2023-04-26T03:43:00Z">
              <w:tcPr>
                <w:tcW w:w="1440" w:type="dxa"/>
                <w:tcBorders>
                  <w:top w:val="nil"/>
                  <w:bottom w:val="single" w:sz="4" w:space="0" w:color="auto"/>
                </w:tcBorders>
              </w:tcPr>
            </w:tcPrChange>
          </w:tcPr>
          <w:p w14:paraId="433960D2" w14:textId="77777777" w:rsidR="00570B77" w:rsidRPr="00F52559" w:rsidRDefault="00570B77">
            <w:pPr>
              <w:pStyle w:val="TableBody"/>
              <w:keepNext/>
              <w:jc w:val="center"/>
            </w:pPr>
          </w:p>
        </w:tc>
        <w:tc>
          <w:tcPr>
            <w:tcW w:w="0" w:type="dxa"/>
            <w:tcPrChange w:id="32" w:author="Moses, Robinson" w:date="2023-04-26T03:43:00Z">
              <w:tcPr>
                <w:tcW w:w="1440" w:type="dxa"/>
              </w:tcPr>
            </w:tcPrChange>
          </w:tcPr>
          <w:p w14:paraId="0B441F40" w14:textId="77777777" w:rsidR="00570B77" w:rsidRDefault="00570B77">
            <w:pPr>
              <w:pStyle w:val="TableBody"/>
              <w:keepNext/>
              <w:jc w:val="center"/>
            </w:pPr>
          </w:p>
        </w:tc>
        <w:tc>
          <w:tcPr>
            <w:tcW w:w="0" w:type="dxa"/>
            <w:tcPrChange w:id="33" w:author="Moses, Robinson" w:date="2023-04-26T03:43:00Z">
              <w:tcPr>
                <w:tcW w:w="6480" w:type="dxa"/>
              </w:tcPr>
            </w:tcPrChange>
          </w:tcPr>
          <w:p w14:paraId="4F6F8E40" w14:textId="77777777" w:rsidR="00570B77" w:rsidRPr="00F52559" w:rsidRDefault="00570B77">
            <w:pPr>
              <w:pStyle w:val="TableBody"/>
              <w:keepNext/>
            </w:pPr>
          </w:p>
        </w:tc>
      </w:tr>
    </w:tbl>
    <w:p w14:paraId="73C00B25" w14:textId="77777777" w:rsidR="00570B77" w:rsidRDefault="00570B77" w:rsidP="00570B77">
      <w:pPr>
        <w:pStyle w:val="BodyText"/>
      </w:pPr>
    </w:p>
    <w:p w14:paraId="297881A7" w14:textId="77777777" w:rsidR="00570B77" w:rsidRDefault="00570B77" w:rsidP="00570B77">
      <w:pPr>
        <w:pStyle w:val="BodyText"/>
      </w:pPr>
    </w:p>
    <w:p w14:paraId="0F12BD36" w14:textId="77777777" w:rsidR="00570B77" w:rsidRPr="00DC281F" w:rsidRDefault="00570B77" w:rsidP="00DC281F">
      <w:pPr>
        <w:pStyle w:val="ChapterTitle"/>
      </w:pPr>
      <w:bookmarkStart w:id="34" w:name="_Toc132247958"/>
      <w:r w:rsidRPr="00DC281F">
        <w:lastRenderedPageBreak/>
        <w:t>Contents</w:t>
      </w:r>
      <w:bookmarkEnd w:id="34"/>
    </w:p>
    <w:p w14:paraId="392945A1" w14:textId="117D5857" w:rsidR="006A7A76" w:rsidRDefault="00570B77">
      <w:pPr>
        <w:pStyle w:val="TOC1"/>
        <w:rPr>
          <w:rFonts w:asciiTheme="minorHAnsi" w:eastAsiaTheme="minorEastAsia" w:hAnsiTheme="minorHAnsi" w:cstheme="minorBidi"/>
          <w:b w:val="0"/>
          <w:noProof/>
          <w:szCs w:val="22"/>
          <w:lang w:val="en-US"/>
        </w:rPr>
      </w:pPr>
      <w:r>
        <w:fldChar w:fldCharType="begin"/>
      </w:r>
      <w:r>
        <w:instrText xml:space="preserve"> TOC \h \z \t "Heading 1,1,Heading 2,2,Heading 3,3,Chapter Title,1,Appendix Title,1" </w:instrText>
      </w:r>
      <w:r>
        <w:fldChar w:fldCharType="separate"/>
      </w:r>
      <w:hyperlink w:anchor="_Toc132247956" w:history="1">
        <w:r w:rsidR="006A7A76" w:rsidRPr="00CF6AAC">
          <w:rPr>
            <w:rStyle w:val="Hyperlink"/>
            <w:noProof/>
          </w:rPr>
          <w:t>Copyright and Trademark Information</w:t>
        </w:r>
        <w:r w:rsidR="006A7A76">
          <w:rPr>
            <w:noProof/>
            <w:webHidden/>
          </w:rPr>
          <w:tab/>
        </w:r>
        <w:r w:rsidR="006A7A76">
          <w:rPr>
            <w:noProof/>
            <w:webHidden/>
          </w:rPr>
          <w:fldChar w:fldCharType="begin"/>
        </w:r>
        <w:r w:rsidR="006A7A76">
          <w:rPr>
            <w:noProof/>
            <w:webHidden/>
          </w:rPr>
          <w:instrText xml:space="preserve"> PAGEREF _Toc132247956 \h </w:instrText>
        </w:r>
        <w:r w:rsidR="006A7A76">
          <w:rPr>
            <w:noProof/>
            <w:webHidden/>
          </w:rPr>
        </w:r>
        <w:r w:rsidR="006A7A76">
          <w:rPr>
            <w:noProof/>
            <w:webHidden/>
          </w:rPr>
          <w:fldChar w:fldCharType="separate"/>
        </w:r>
        <w:r w:rsidR="006A7A76">
          <w:rPr>
            <w:noProof/>
            <w:webHidden/>
          </w:rPr>
          <w:t>2</w:t>
        </w:r>
        <w:r w:rsidR="006A7A76">
          <w:rPr>
            <w:noProof/>
            <w:webHidden/>
          </w:rPr>
          <w:fldChar w:fldCharType="end"/>
        </w:r>
      </w:hyperlink>
    </w:p>
    <w:p w14:paraId="7F6116F0" w14:textId="4C2593DA" w:rsidR="006A7A76" w:rsidRDefault="00000000">
      <w:pPr>
        <w:pStyle w:val="TOC1"/>
        <w:rPr>
          <w:rFonts w:asciiTheme="minorHAnsi" w:eastAsiaTheme="minorEastAsia" w:hAnsiTheme="minorHAnsi" w:cstheme="minorBidi"/>
          <w:b w:val="0"/>
          <w:noProof/>
          <w:szCs w:val="22"/>
          <w:lang w:val="en-US"/>
        </w:rPr>
      </w:pPr>
      <w:hyperlink w:anchor="_Toc132247957" w:history="1">
        <w:r w:rsidR="006A7A76" w:rsidRPr="00CF6AAC">
          <w:rPr>
            <w:rStyle w:val="Hyperlink"/>
            <w:noProof/>
          </w:rPr>
          <w:t>Revision Record</w:t>
        </w:r>
        <w:r w:rsidR="006A7A76">
          <w:rPr>
            <w:noProof/>
            <w:webHidden/>
          </w:rPr>
          <w:tab/>
        </w:r>
        <w:r w:rsidR="006A7A76">
          <w:rPr>
            <w:noProof/>
            <w:webHidden/>
          </w:rPr>
          <w:fldChar w:fldCharType="begin"/>
        </w:r>
        <w:r w:rsidR="006A7A76">
          <w:rPr>
            <w:noProof/>
            <w:webHidden/>
          </w:rPr>
          <w:instrText xml:space="preserve"> PAGEREF _Toc132247957 \h </w:instrText>
        </w:r>
        <w:r w:rsidR="006A7A76">
          <w:rPr>
            <w:noProof/>
            <w:webHidden/>
          </w:rPr>
        </w:r>
        <w:r w:rsidR="006A7A76">
          <w:rPr>
            <w:noProof/>
            <w:webHidden/>
          </w:rPr>
          <w:fldChar w:fldCharType="separate"/>
        </w:r>
        <w:r w:rsidR="006A7A76">
          <w:rPr>
            <w:noProof/>
            <w:webHidden/>
          </w:rPr>
          <w:t>3</w:t>
        </w:r>
        <w:r w:rsidR="006A7A76">
          <w:rPr>
            <w:noProof/>
            <w:webHidden/>
          </w:rPr>
          <w:fldChar w:fldCharType="end"/>
        </w:r>
      </w:hyperlink>
    </w:p>
    <w:p w14:paraId="4AB9F324" w14:textId="5EDF44D5" w:rsidR="006A7A76" w:rsidRDefault="00000000">
      <w:pPr>
        <w:pStyle w:val="TOC1"/>
        <w:rPr>
          <w:rFonts w:asciiTheme="minorHAnsi" w:eastAsiaTheme="minorEastAsia" w:hAnsiTheme="minorHAnsi" w:cstheme="minorBidi"/>
          <w:b w:val="0"/>
          <w:noProof/>
          <w:szCs w:val="22"/>
          <w:lang w:val="en-US"/>
        </w:rPr>
      </w:pPr>
      <w:hyperlink w:anchor="_Toc132247958" w:history="1">
        <w:r w:rsidR="006A7A76" w:rsidRPr="00CF6AAC">
          <w:rPr>
            <w:rStyle w:val="Hyperlink"/>
            <w:noProof/>
          </w:rPr>
          <w:t>Contents</w:t>
        </w:r>
        <w:r w:rsidR="006A7A76">
          <w:rPr>
            <w:noProof/>
            <w:webHidden/>
          </w:rPr>
          <w:tab/>
        </w:r>
        <w:r w:rsidR="006A7A76">
          <w:rPr>
            <w:noProof/>
            <w:webHidden/>
          </w:rPr>
          <w:fldChar w:fldCharType="begin"/>
        </w:r>
        <w:r w:rsidR="006A7A76">
          <w:rPr>
            <w:noProof/>
            <w:webHidden/>
          </w:rPr>
          <w:instrText xml:space="preserve"> PAGEREF _Toc132247958 \h </w:instrText>
        </w:r>
        <w:r w:rsidR="006A7A76">
          <w:rPr>
            <w:noProof/>
            <w:webHidden/>
          </w:rPr>
        </w:r>
        <w:r w:rsidR="006A7A76">
          <w:rPr>
            <w:noProof/>
            <w:webHidden/>
          </w:rPr>
          <w:fldChar w:fldCharType="separate"/>
        </w:r>
        <w:r w:rsidR="006A7A76">
          <w:rPr>
            <w:noProof/>
            <w:webHidden/>
          </w:rPr>
          <w:t>4</w:t>
        </w:r>
        <w:r w:rsidR="006A7A76">
          <w:rPr>
            <w:noProof/>
            <w:webHidden/>
          </w:rPr>
          <w:fldChar w:fldCharType="end"/>
        </w:r>
      </w:hyperlink>
    </w:p>
    <w:p w14:paraId="5AB192F4" w14:textId="3B1AFEC4" w:rsidR="006A7A76" w:rsidRDefault="00000000">
      <w:pPr>
        <w:pStyle w:val="TOC1"/>
        <w:tabs>
          <w:tab w:val="left" w:pos="1258"/>
        </w:tabs>
        <w:rPr>
          <w:rFonts w:asciiTheme="minorHAnsi" w:eastAsiaTheme="minorEastAsia" w:hAnsiTheme="minorHAnsi" w:cstheme="minorBidi"/>
          <w:b w:val="0"/>
          <w:noProof/>
          <w:szCs w:val="22"/>
          <w:lang w:val="en-US"/>
        </w:rPr>
      </w:pPr>
      <w:hyperlink w:anchor="_Toc132247959" w:history="1">
        <w:r w:rsidR="006A7A76" w:rsidRPr="00CF6AAC">
          <w:rPr>
            <w:rStyle w:val="Hyperlink"/>
            <w:noProof/>
          </w:rPr>
          <w:t>1</w:t>
        </w:r>
        <w:r w:rsidR="006A7A76">
          <w:rPr>
            <w:rFonts w:asciiTheme="minorHAnsi" w:eastAsiaTheme="minorEastAsia" w:hAnsiTheme="minorHAnsi" w:cstheme="minorBidi"/>
            <w:b w:val="0"/>
            <w:noProof/>
            <w:szCs w:val="22"/>
            <w:lang w:val="en-US"/>
          </w:rPr>
          <w:tab/>
        </w:r>
        <w:r w:rsidR="006A7A76" w:rsidRPr="00CF6AAC">
          <w:rPr>
            <w:rStyle w:val="Hyperlink"/>
            <w:noProof/>
          </w:rPr>
          <w:t>INTRODUCTION TO CARRIER WEB</w:t>
        </w:r>
        <w:r w:rsidR="006A7A76">
          <w:rPr>
            <w:noProof/>
            <w:webHidden/>
          </w:rPr>
          <w:tab/>
        </w:r>
        <w:r w:rsidR="006A7A76">
          <w:rPr>
            <w:noProof/>
            <w:webHidden/>
          </w:rPr>
          <w:fldChar w:fldCharType="begin"/>
        </w:r>
        <w:r w:rsidR="006A7A76">
          <w:rPr>
            <w:noProof/>
            <w:webHidden/>
          </w:rPr>
          <w:instrText xml:space="preserve"> PAGEREF _Toc132247959 \h </w:instrText>
        </w:r>
        <w:r w:rsidR="006A7A76">
          <w:rPr>
            <w:noProof/>
            <w:webHidden/>
          </w:rPr>
        </w:r>
        <w:r w:rsidR="006A7A76">
          <w:rPr>
            <w:noProof/>
            <w:webHidden/>
          </w:rPr>
          <w:fldChar w:fldCharType="separate"/>
        </w:r>
        <w:r w:rsidR="006A7A76">
          <w:rPr>
            <w:noProof/>
            <w:webHidden/>
          </w:rPr>
          <w:t>7</w:t>
        </w:r>
        <w:r w:rsidR="006A7A76">
          <w:rPr>
            <w:noProof/>
            <w:webHidden/>
          </w:rPr>
          <w:fldChar w:fldCharType="end"/>
        </w:r>
      </w:hyperlink>
    </w:p>
    <w:p w14:paraId="695F838A" w14:textId="1D649455" w:rsidR="006A7A76" w:rsidRDefault="00000000">
      <w:pPr>
        <w:pStyle w:val="TOC2"/>
        <w:tabs>
          <w:tab w:val="left" w:pos="1621"/>
        </w:tabs>
        <w:rPr>
          <w:rFonts w:asciiTheme="minorHAnsi" w:eastAsiaTheme="minorEastAsia" w:hAnsiTheme="minorHAnsi" w:cstheme="minorBidi"/>
          <w:noProof/>
          <w:sz w:val="22"/>
          <w:szCs w:val="22"/>
          <w:lang w:val="en-US"/>
        </w:rPr>
      </w:pPr>
      <w:hyperlink w:anchor="_Toc132247960" w:history="1">
        <w:r w:rsidR="006A7A76" w:rsidRPr="00CF6AAC">
          <w:rPr>
            <w:rStyle w:val="Hyperlink"/>
            <w:noProof/>
          </w:rPr>
          <w:t>1.1</w:t>
        </w:r>
        <w:r w:rsidR="006A7A76">
          <w:rPr>
            <w:rFonts w:asciiTheme="minorHAnsi" w:eastAsiaTheme="minorEastAsia" w:hAnsiTheme="minorHAnsi" w:cstheme="minorBidi"/>
            <w:noProof/>
            <w:sz w:val="22"/>
            <w:szCs w:val="22"/>
            <w:lang w:val="en-US"/>
          </w:rPr>
          <w:tab/>
        </w:r>
        <w:r w:rsidR="006A7A76" w:rsidRPr="00CF6AAC">
          <w:rPr>
            <w:rStyle w:val="Hyperlink"/>
            <w:noProof/>
          </w:rPr>
          <w:t>CONVENTIONS USED IN THIS HELP DOCUMENTATION</w:t>
        </w:r>
        <w:r w:rsidR="006A7A76">
          <w:rPr>
            <w:noProof/>
            <w:webHidden/>
          </w:rPr>
          <w:tab/>
        </w:r>
        <w:r w:rsidR="006A7A76">
          <w:rPr>
            <w:noProof/>
            <w:webHidden/>
          </w:rPr>
          <w:fldChar w:fldCharType="begin"/>
        </w:r>
        <w:r w:rsidR="006A7A76">
          <w:rPr>
            <w:noProof/>
            <w:webHidden/>
          </w:rPr>
          <w:instrText xml:space="preserve"> PAGEREF _Toc132247960 \h </w:instrText>
        </w:r>
        <w:r w:rsidR="006A7A76">
          <w:rPr>
            <w:noProof/>
            <w:webHidden/>
          </w:rPr>
        </w:r>
        <w:r w:rsidR="006A7A76">
          <w:rPr>
            <w:noProof/>
            <w:webHidden/>
          </w:rPr>
          <w:fldChar w:fldCharType="separate"/>
        </w:r>
        <w:r w:rsidR="006A7A76">
          <w:rPr>
            <w:noProof/>
            <w:webHidden/>
          </w:rPr>
          <w:t>8</w:t>
        </w:r>
        <w:r w:rsidR="006A7A76">
          <w:rPr>
            <w:noProof/>
            <w:webHidden/>
          </w:rPr>
          <w:fldChar w:fldCharType="end"/>
        </w:r>
      </w:hyperlink>
    </w:p>
    <w:p w14:paraId="10462A5D" w14:textId="0E475296" w:rsidR="006A7A76" w:rsidRDefault="00000000">
      <w:pPr>
        <w:pStyle w:val="TOC2"/>
        <w:tabs>
          <w:tab w:val="left" w:pos="1621"/>
        </w:tabs>
        <w:rPr>
          <w:rFonts w:asciiTheme="minorHAnsi" w:eastAsiaTheme="minorEastAsia" w:hAnsiTheme="minorHAnsi" w:cstheme="minorBidi"/>
          <w:noProof/>
          <w:sz w:val="22"/>
          <w:szCs w:val="22"/>
          <w:lang w:val="en-US"/>
        </w:rPr>
      </w:pPr>
      <w:hyperlink w:anchor="_Toc132247961" w:history="1">
        <w:r w:rsidR="006A7A76" w:rsidRPr="00CF6AAC">
          <w:rPr>
            <w:rStyle w:val="Hyperlink"/>
            <w:noProof/>
          </w:rPr>
          <w:t>1.2</w:t>
        </w:r>
        <w:r w:rsidR="006A7A76">
          <w:rPr>
            <w:rFonts w:asciiTheme="minorHAnsi" w:eastAsiaTheme="minorEastAsia" w:hAnsiTheme="minorHAnsi" w:cstheme="minorBidi"/>
            <w:noProof/>
            <w:sz w:val="22"/>
            <w:szCs w:val="22"/>
            <w:lang w:val="en-US"/>
          </w:rPr>
          <w:tab/>
        </w:r>
        <w:r w:rsidR="006A7A76" w:rsidRPr="00CF6AAC">
          <w:rPr>
            <w:rStyle w:val="Hyperlink"/>
            <w:noProof/>
          </w:rPr>
          <w:t>GETTING STARTED</w:t>
        </w:r>
        <w:r w:rsidR="006A7A76">
          <w:rPr>
            <w:noProof/>
            <w:webHidden/>
          </w:rPr>
          <w:tab/>
        </w:r>
        <w:r w:rsidR="006A7A76">
          <w:rPr>
            <w:noProof/>
            <w:webHidden/>
          </w:rPr>
          <w:fldChar w:fldCharType="begin"/>
        </w:r>
        <w:r w:rsidR="006A7A76">
          <w:rPr>
            <w:noProof/>
            <w:webHidden/>
          </w:rPr>
          <w:instrText xml:space="preserve"> PAGEREF _Toc132247961 \h </w:instrText>
        </w:r>
        <w:r w:rsidR="006A7A76">
          <w:rPr>
            <w:noProof/>
            <w:webHidden/>
          </w:rPr>
        </w:r>
        <w:r w:rsidR="006A7A76">
          <w:rPr>
            <w:noProof/>
            <w:webHidden/>
          </w:rPr>
          <w:fldChar w:fldCharType="separate"/>
        </w:r>
        <w:r w:rsidR="006A7A76">
          <w:rPr>
            <w:noProof/>
            <w:webHidden/>
          </w:rPr>
          <w:t>8</w:t>
        </w:r>
        <w:r w:rsidR="006A7A76">
          <w:rPr>
            <w:noProof/>
            <w:webHidden/>
          </w:rPr>
          <w:fldChar w:fldCharType="end"/>
        </w:r>
      </w:hyperlink>
    </w:p>
    <w:p w14:paraId="6ED3F478" w14:textId="72320A9A" w:rsidR="006A7A76" w:rsidRDefault="00000000">
      <w:pPr>
        <w:pStyle w:val="TOC3"/>
        <w:tabs>
          <w:tab w:val="left" w:pos="2110"/>
        </w:tabs>
        <w:rPr>
          <w:rFonts w:asciiTheme="minorHAnsi" w:eastAsiaTheme="minorEastAsia" w:hAnsiTheme="minorHAnsi" w:cstheme="minorBidi"/>
          <w:noProof/>
          <w:sz w:val="22"/>
          <w:szCs w:val="22"/>
          <w:lang w:val="en-US"/>
        </w:rPr>
      </w:pPr>
      <w:hyperlink w:anchor="_Toc132247962" w:history="1">
        <w:r w:rsidR="006A7A76" w:rsidRPr="00CF6AAC">
          <w:rPr>
            <w:rStyle w:val="Hyperlink"/>
            <w:noProof/>
          </w:rPr>
          <w:t>1.2.1</w:t>
        </w:r>
        <w:r w:rsidR="006A7A76">
          <w:rPr>
            <w:rFonts w:asciiTheme="minorHAnsi" w:eastAsiaTheme="minorEastAsia" w:hAnsiTheme="minorHAnsi" w:cstheme="minorBidi"/>
            <w:noProof/>
            <w:sz w:val="22"/>
            <w:szCs w:val="22"/>
            <w:lang w:val="en-US"/>
          </w:rPr>
          <w:tab/>
        </w:r>
        <w:r w:rsidR="006A7A76" w:rsidRPr="00CF6AAC">
          <w:rPr>
            <w:rStyle w:val="Hyperlink"/>
            <w:noProof/>
          </w:rPr>
          <w:t>SCREEN RESOLUTION</w:t>
        </w:r>
        <w:r w:rsidR="006A7A76">
          <w:rPr>
            <w:noProof/>
            <w:webHidden/>
          </w:rPr>
          <w:tab/>
        </w:r>
        <w:r w:rsidR="006A7A76">
          <w:rPr>
            <w:noProof/>
            <w:webHidden/>
          </w:rPr>
          <w:fldChar w:fldCharType="begin"/>
        </w:r>
        <w:r w:rsidR="006A7A76">
          <w:rPr>
            <w:noProof/>
            <w:webHidden/>
          </w:rPr>
          <w:instrText xml:space="preserve"> PAGEREF _Toc132247962 \h </w:instrText>
        </w:r>
        <w:r w:rsidR="006A7A76">
          <w:rPr>
            <w:noProof/>
            <w:webHidden/>
          </w:rPr>
        </w:r>
        <w:r w:rsidR="006A7A76">
          <w:rPr>
            <w:noProof/>
            <w:webHidden/>
          </w:rPr>
          <w:fldChar w:fldCharType="separate"/>
        </w:r>
        <w:r w:rsidR="006A7A76">
          <w:rPr>
            <w:noProof/>
            <w:webHidden/>
          </w:rPr>
          <w:t>8</w:t>
        </w:r>
        <w:r w:rsidR="006A7A76">
          <w:rPr>
            <w:noProof/>
            <w:webHidden/>
          </w:rPr>
          <w:fldChar w:fldCharType="end"/>
        </w:r>
      </w:hyperlink>
    </w:p>
    <w:p w14:paraId="545692C2" w14:textId="6BB6D015" w:rsidR="006A7A76" w:rsidRDefault="00000000">
      <w:pPr>
        <w:pStyle w:val="TOC3"/>
        <w:tabs>
          <w:tab w:val="left" w:pos="2110"/>
        </w:tabs>
        <w:rPr>
          <w:rFonts w:asciiTheme="minorHAnsi" w:eastAsiaTheme="minorEastAsia" w:hAnsiTheme="minorHAnsi" w:cstheme="minorBidi"/>
          <w:noProof/>
          <w:sz w:val="22"/>
          <w:szCs w:val="22"/>
          <w:lang w:val="en-US"/>
        </w:rPr>
      </w:pPr>
      <w:hyperlink w:anchor="_Toc132247963" w:history="1">
        <w:r w:rsidR="006A7A76" w:rsidRPr="00CF6AAC">
          <w:rPr>
            <w:rStyle w:val="Hyperlink"/>
            <w:noProof/>
          </w:rPr>
          <w:t>1.2.2</w:t>
        </w:r>
        <w:r w:rsidR="006A7A76">
          <w:rPr>
            <w:rFonts w:asciiTheme="minorHAnsi" w:eastAsiaTheme="minorEastAsia" w:hAnsiTheme="minorHAnsi" w:cstheme="minorBidi"/>
            <w:noProof/>
            <w:sz w:val="22"/>
            <w:szCs w:val="22"/>
            <w:lang w:val="en-US"/>
          </w:rPr>
          <w:tab/>
        </w:r>
        <w:r w:rsidR="006A7A76" w:rsidRPr="00CF6AAC">
          <w:rPr>
            <w:rStyle w:val="Hyperlink"/>
            <w:noProof/>
          </w:rPr>
          <w:t>NAVIGATION TIPS</w:t>
        </w:r>
        <w:r w:rsidR="006A7A76">
          <w:rPr>
            <w:noProof/>
            <w:webHidden/>
          </w:rPr>
          <w:tab/>
        </w:r>
        <w:r w:rsidR="006A7A76">
          <w:rPr>
            <w:noProof/>
            <w:webHidden/>
          </w:rPr>
          <w:fldChar w:fldCharType="begin"/>
        </w:r>
        <w:r w:rsidR="006A7A76">
          <w:rPr>
            <w:noProof/>
            <w:webHidden/>
          </w:rPr>
          <w:instrText xml:space="preserve"> PAGEREF _Toc132247963 \h </w:instrText>
        </w:r>
        <w:r w:rsidR="006A7A76">
          <w:rPr>
            <w:noProof/>
            <w:webHidden/>
          </w:rPr>
        </w:r>
        <w:r w:rsidR="006A7A76">
          <w:rPr>
            <w:noProof/>
            <w:webHidden/>
          </w:rPr>
          <w:fldChar w:fldCharType="separate"/>
        </w:r>
        <w:r w:rsidR="006A7A76">
          <w:rPr>
            <w:noProof/>
            <w:webHidden/>
          </w:rPr>
          <w:t>8</w:t>
        </w:r>
        <w:r w:rsidR="006A7A76">
          <w:rPr>
            <w:noProof/>
            <w:webHidden/>
          </w:rPr>
          <w:fldChar w:fldCharType="end"/>
        </w:r>
      </w:hyperlink>
    </w:p>
    <w:p w14:paraId="1848FD5D" w14:textId="7C2009D7" w:rsidR="006A7A76" w:rsidRDefault="00000000">
      <w:pPr>
        <w:pStyle w:val="TOC3"/>
        <w:tabs>
          <w:tab w:val="left" w:pos="2110"/>
        </w:tabs>
        <w:rPr>
          <w:rFonts w:asciiTheme="minorHAnsi" w:eastAsiaTheme="minorEastAsia" w:hAnsiTheme="minorHAnsi" w:cstheme="minorBidi"/>
          <w:noProof/>
          <w:sz w:val="22"/>
          <w:szCs w:val="22"/>
          <w:lang w:val="en-US"/>
        </w:rPr>
      </w:pPr>
      <w:hyperlink w:anchor="_Toc132247964" w:history="1">
        <w:r w:rsidR="006A7A76" w:rsidRPr="00CF6AAC">
          <w:rPr>
            <w:rStyle w:val="Hyperlink"/>
            <w:noProof/>
          </w:rPr>
          <w:t>1.2.3</w:t>
        </w:r>
        <w:r w:rsidR="006A7A76">
          <w:rPr>
            <w:rFonts w:asciiTheme="minorHAnsi" w:eastAsiaTheme="minorEastAsia" w:hAnsiTheme="minorHAnsi" w:cstheme="minorBidi"/>
            <w:noProof/>
            <w:sz w:val="22"/>
            <w:szCs w:val="22"/>
            <w:lang w:val="en-US"/>
          </w:rPr>
          <w:tab/>
        </w:r>
        <w:r w:rsidR="006A7A76" w:rsidRPr="00CF6AAC">
          <w:rPr>
            <w:rStyle w:val="Hyperlink"/>
            <w:noProof/>
          </w:rPr>
          <w:t>ACCESSING CARREIER WEB</w:t>
        </w:r>
        <w:r w:rsidR="006A7A76">
          <w:rPr>
            <w:noProof/>
            <w:webHidden/>
          </w:rPr>
          <w:tab/>
        </w:r>
        <w:r w:rsidR="006A7A76">
          <w:rPr>
            <w:noProof/>
            <w:webHidden/>
          </w:rPr>
          <w:fldChar w:fldCharType="begin"/>
        </w:r>
        <w:r w:rsidR="006A7A76">
          <w:rPr>
            <w:noProof/>
            <w:webHidden/>
          </w:rPr>
          <w:instrText xml:space="preserve"> PAGEREF _Toc132247964 \h </w:instrText>
        </w:r>
        <w:r w:rsidR="006A7A76">
          <w:rPr>
            <w:noProof/>
            <w:webHidden/>
          </w:rPr>
        </w:r>
        <w:r w:rsidR="006A7A76">
          <w:rPr>
            <w:noProof/>
            <w:webHidden/>
          </w:rPr>
          <w:fldChar w:fldCharType="separate"/>
        </w:r>
        <w:r w:rsidR="006A7A76">
          <w:rPr>
            <w:noProof/>
            <w:webHidden/>
          </w:rPr>
          <w:t>9</w:t>
        </w:r>
        <w:r w:rsidR="006A7A76">
          <w:rPr>
            <w:noProof/>
            <w:webHidden/>
          </w:rPr>
          <w:fldChar w:fldCharType="end"/>
        </w:r>
      </w:hyperlink>
    </w:p>
    <w:p w14:paraId="432C86F1" w14:textId="08DAE8C4" w:rsidR="006A7A76" w:rsidRDefault="00000000">
      <w:pPr>
        <w:pStyle w:val="TOC3"/>
        <w:tabs>
          <w:tab w:val="left" w:pos="2110"/>
        </w:tabs>
        <w:rPr>
          <w:rFonts w:asciiTheme="minorHAnsi" w:eastAsiaTheme="minorEastAsia" w:hAnsiTheme="minorHAnsi" w:cstheme="minorBidi"/>
          <w:noProof/>
          <w:sz w:val="22"/>
          <w:szCs w:val="22"/>
          <w:lang w:val="en-US"/>
        </w:rPr>
      </w:pPr>
      <w:hyperlink w:anchor="_Toc132247965" w:history="1">
        <w:r w:rsidR="006A7A76" w:rsidRPr="00CF6AAC">
          <w:rPr>
            <w:rStyle w:val="Hyperlink"/>
            <w:noProof/>
          </w:rPr>
          <w:t>1.2.4</w:t>
        </w:r>
        <w:r w:rsidR="006A7A76">
          <w:rPr>
            <w:rFonts w:asciiTheme="minorHAnsi" w:eastAsiaTheme="minorEastAsia" w:hAnsiTheme="minorHAnsi" w:cstheme="minorBidi"/>
            <w:noProof/>
            <w:sz w:val="22"/>
            <w:szCs w:val="22"/>
            <w:lang w:val="en-US"/>
          </w:rPr>
          <w:tab/>
        </w:r>
        <w:r w:rsidR="006A7A76" w:rsidRPr="00CF6AAC">
          <w:rPr>
            <w:rStyle w:val="Hyperlink"/>
            <w:noProof/>
          </w:rPr>
          <w:t xml:space="preserve"> OPENING CARRIER WEB</w:t>
        </w:r>
        <w:r w:rsidR="006A7A76">
          <w:rPr>
            <w:noProof/>
            <w:webHidden/>
          </w:rPr>
          <w:tab/>
        </w:r>
        <w:r w:rsidR="006A7A76">
          <w:rPr>
            <w:noProof/>
            <w:webHidden/>
          </w:rPr>
          <w:fldChar w:fldCharType="begin"/>
        </w:r>
        <w:r w:rsidR="006A7A76">
          <w:rPr>
            <w:noProof/>
            <w:webHidden/>
          </w:rPr>
          <w:instrText xml:space="preserve"> PAGEREF _Toc132247965 \h </w:instrText>
        </w:r>
        <w:r w:rsidR="006A7A76">
          <w:rPr>
            <w:noProof/>
            <w:webHidden/>
          </w:rPr>
        </w:r>
        <w:r w:rsidR="006A7A76">
          <w:rPr>
            <w:noProof/>
            <w:webHidden/>
          </w:rPr>
          <w:fldChar w:fldCharType="separate"/>
        </w:r>
        <w:r w:rsidR="006A7A76">
          <w:rPr>
            <w:noProof/>
            <w:webHidden/>
          </w:rPr>
          <w:t>9</w:t>
        </w:r>
        <w:r w:rsidR="006A7A76">
          <w:rPr>
            <w:noProof/>
            <w:webHidden/>
          </w:rPr>
          <w:fldChar w:fldCharType="end"/>
        </w:r>
      </w:hyperlink>
    </w:p>
    <w:p w14:paraId="1E41A132" w14:textId="243EDCB8" w:rsidR="006A7A76" w:rsidRDefault="00000000">
      <w:pPr>
        <w:pStyle w:val="TOC3"/>
        <w:tabs>
          <w:tab w:val="left" w:pos="2110"/>
        </w:tabs>
        <w:rPr>
          <w:rFonts w:asciiTheme="minorHAnsi" w:eastAsiaTheme="minorEastAsia" w:hAnsiTheme="minorHAnsi" w:cstheme="minorBidi"/>
          <w:noProof/>
          <w:sz w:val="22"/>
          <w:szCs w:val="22"/>
          <w:lang w:val="en-US"/>
        </w:rPr>
      </w:pPr>
      <w:hyperlink w:anchor="_Toc132247966" w:history="1">
        <w:r w:rsidR="006A7A76" w:rsidRPr="00CF6AAC">
          <w:rPr>
            <w:rStyle w:val="Hyperlink"/>
            <w:noProof/>
          </w:rPr>
          <w:t>1.2.5</w:t>
        </w:r>
        <w:r w:rsidR="006A7A76">
          <w:rPr>
            <w:rFonts w:asciiTheme="minorHAnsi" w:eastAsiaTheme="minorEastAsia" w:hAnsiTheme="minorHAnsi" w:cstheme="minorBidi"/>
            <w:noProof/>
            <w:sz w:val="22"/>
            <w:szCs w:val="22"/>
            <w:lang w:val="en-US"/>
          </w:rPr>
          <w:tab/>
        </w:r>
        <w:r w:rsidR="006A7A76" w:rsidRPr="00CF6AAC">
          <w:rPr>
            <w:rStyle w:val="Hyperlink"/>
            <w:noProof/>
          </w:rPr>
          <w:t>LOGGING OUT OF EPSS</w:t>
        </w:r>
        <w:r w:rsidR="006A7A76">
          <w:rPr>
            <w:noProof/>
            <w:webHidden/>
          </w:rPr>
          <w:tab/>
        </w:r>
        <w:r w:rsidR="006A7A76">
          <w:rPr>
            <w:noProof/>
            <w:webHidden/>
          </w:rPr>
          <w:fldChar w:fldCharType="begin"/>
        </w:r>
        <w:r w:rsidR="006A7A76">
          <w:rPr>
            <w:noProof/>
            <w:webHidden/>
          </w:rPr>
          <w:instrText xml:space="preserve"> PAGEREF _Toc132247966 \h </w:instrText>
        </w:r>
        <w:r w:rsidR="006A7A76">
          <w:rPr>
            <w:noProof/>
            <w:webHidden/>
          </w:rPr>
        </w:r>
        <w:r w:rsidR="006A7A76">
          <w:rPr>
            <w:noProof/>
            <w:webHidden/>
          </w:rPr>
          <w:fldChar w:fldCharType="separate"/>
        </w:r>
        <w:r w:rsidR="006A7A76">
          <w:rPr>
            <w:noProof/>
            <w:webHidden/>
          </w:rPr>
          <w:t>10</w:t>
        </w:r>
        <w:r w:rsidR="006A7A76">
          <w:rPr>
            <w:noProof/>
            <w:webHidden/>
          </w:rPr>
          <w:fldChar w:fldCharType="end"/>
        </w:r>
      </w:hyperlink>
    </w:p>
    <w:p w14:paraId="56D1C63E" w14:textId="061FCD96" w:rsidR="006A7A76" w:rsidRDefault="00000000">
      <w:pPr>
        <w:pStyle w:val="TOC2"/>
        <w:tabs>
          <w:tab w:val="left" w:pos="1621"/>
        </w:tabs>
        <w:rPr>
          <w:rFonts w:asciiTheme="minorHAnsi" w:eastAsiaTheme="minorEastAsia" w:hAnsiTheme="minorHAnsi" w:cstheme="minorBidi"/>
          <w:noProof/>
          <w:sz w:val="22"/>
          <w:szCs w:val="22"/>
          <w:lang w:val="en-US"/>
        </w:rPr>
      </w:pPr>
      <w:hyperlink w:anchor="_Toc132247967" w:history="1">
        <w:r w:rsidR="006A7A76" w:rsidRPr="00CF6AAC">
          <w:rPr>
            <w:rStyle w:val="Hyperlink"/>
            <w:noProof/>
          </w:rPr>
          <w:t>1.3</w:t>
        </w:r>
        <w:r w:rsidR="006A7A76">
          <w:rPr>
            <w:rFonts w:asciiTheme="minorHAnsi" w:eastAsiaTheme="minorEastAsia" w:hAnsiTheme="minorHAnsi" w:cstheme="minorBidi"/>
            <w:noProof/>
            <w:sz w:val="22"/>
            <w:szCs w:val="22"/>
            <w:lang w:val="en-US"/>
          </w:rPr>
          <w:tab/>
        </w:r>
        <w:r w:rsidR="006A7A76" w:rsidRPr="00CF6AAC">
          <w:rPr>
            <w:rStyle w:val="Hyperlink"/>
            <w:noProof/>
          </w:rPr>
          <w:t>INTERFACE OVERVIEW</w:t>
        </w:r>
        <w:r w:rsidR="006A7A76">
          <w:rPr>
            <w:noProof/>
            <w:webHidden/>
          </w:rPr>
          <w:tab/>
        </w:r>
        <w:r w:rsidR="006A7A76">
          <w:rPr>
            <w:noProof/>
            <w:webHidden/>
          </w:rPr>
          <w:fldChar w:fldCharType="begin"/>
        </w:r>
        <w:r w:rsidR="006A7A76">
          <w:rPr>
            <w:noProof/>
            <w:webHidden/>
          </w:rPr>
          <w:instrText xml:space="preserve"> PAGEREF _Toc132247967 \h </w:instrText>
        </w:r>
        <w:r w:rsidR="006A7A76">
          <w:rPr>
            <w:noProof/>
            <w:webHidden/>
          </w:rPr>
        </w:r>
        <w:r w:rsidR="006A7A76">
          <w:rPr>
            <w:noProof/>
            <w:webHidden/>
          </w:rPr>
          <w:fldChar w:fldCharType="separate"/>
        </w:r>
        <w:r w:rsidR="006A7A76">
          <w:rPr>
            <w:noProof/>
            <w:webHidden/>
          </w:rPr>
          <w:t>11</w:t>
        </w:r>
        <w:r w:rsidR="006A7A76">
          <w:rPr>
            <w:noProof/>
            <w:webHidden/>
          </w:rPr>
          <w:fldChar w:fldCharType="end"/>
        </w:r>
      </w:hyperlink>
    </w:p>
    <w:p w14:paraId="48AF1283" w14:textId="5E40FEBD" w:rsidR="006A7A76" w:rsidRDefault="00000000">
      <w:pPr>
        <w:pStyle w:val="TOC3"/>
        <w:tabs>
          <w:tab w:val="left" w:pos="2110"/>
        </w:tabs>
        <w:rPr>
          <w:rFonts w:asciiTheme="minorHAnsi" w:eastAsiaTheme="minorEastAsia" w:hAnsiTheme="minorHAnsi" w:cstheme="minorBidi"/>
          <w:noProof/>
          <w:sz w:val="22"/>
          <w:szCs w:val="22"/>
          <w:lang w:val="en-US"/>
        </w:rPr>
      </w:pPr>
      <w:hyperlink w:anchor="_Toc132247968" w:history="1">
        <w:r w:rsidR="006A7A76" w:rsidRPr="00CF6AAC">
          <w:rPr>
            <w:rStyle w:val="Hyperlink"/>
            <w:noProof/>
          </w:rPr>
          <w:t>1.3.1</w:t>
        </w:r>
        <w:r w:rsidR="006A7A76">
          <w:rPr>
            <w:rFonts w:asciiTheme="minorHAnsi" w:eastAsiaTheme="minorEastAsia" w:hAnsiTheme="minorHAnsi" w:cstheme="minorBidi"/>
            <w:noProof/>
            <w:sz w:val="22"/>
            <w:szCs w:val="22"/>
            <w:lang w:val="en-US"/>
          </w:rPr>
          <w:tab/>
        </w:r>
        <w:r w:rsidR="006A7A76" w:rsidRPr="00CF6AAC">
          <w:rPr>
            <w:rStyle w:val="Hyperlink"/>
            <w:noProof/>
          </w:rPr>
          <w:t>MAIN MENU TABS</w:t>
        </w:r>
        <w:r w:rsidR="006A7A76">
          <w:rPr>
            <w:noProof/>
            <w:webHidden/>
          </w:rPr>
          <w:tab/>
        </w:r>
        <w:r w:rsidR="006A7A76">
          <w:rPr>
            <w:noProof/>
            <w:webHidden/>
          </w:rPr>
          <w:fldChar w:fldCharType="begin"/>
        </w:r>
        <w:r w:rsidR="006A7A76">
          <w:rPr>
            <w:noProof/>
            <w:webHidden/>
          </w:rPr>
          <w:instrText xml:space="preserve"> PAGEREF _Toc132247968 \h </w:instrText>
        </w:r>
        <w:r w:rsidR="006A7A76">
          <w:rPr>
            <w:noProof/>
            <w:webHidden/>
          </w:rPr>
        </w:r>
        <w:r w:rsidR="006A7A76">
          <w:rPr>
            <w:noProof/>
            <w:webHidden/>
          </w:rPr>
          <w:fldChar w:fldCharType="separate"/>
        </w:r>
        <w:r w:rsidR="006A7A76">
          <w:rPr>
            <w:noProof/>
            <w:webHidden/>
          </w:rPr>
          <w:t>12</w:t>
        </w:r>
        <w:r w:rsidR="006A7A76">
          <w:rPr>
            <w:noProof/>
            <w:webHidden/>
          </w:rPr>
          <w:fldChar w:fldCharType="end"/>
        </w:r>
      </w:hyperlink>
    </w:p>
    <w:p w14:paraId="7F660B32" w14:textId="00F7368C" w:rsidR="006A7A76" w:rsidRDefault="00000000">
      <w:pPr>
        <w:pStyle w:val="TOC3"/>
        <w:tabs>
          <w:tab w:val="left" w:pos="2110"/>
        </w:tabs>
        <w:rPr>
          <w:rFonts w:asciiTheme="minorHAnsi" w:eastAsiaTheme="minorEastAsia" w:hAnsiTheme="minorHAnsi" w:cstheme="minorBidi"/>
          <w:noProof/>
          <w:sz w:val="22"/>
          <w:szCs w:val="22"/>
          <w:lang w:val="en-US"/>
        </w:rPr>
      </w:pPr>
      <w:hyperlink w:anchor="_Toc132247969" w:history="1">
        <w:r w:rsidR="006A7A76" w:rsidRPr="00CF6AAC">
          <w:rPr>
            <w:rStyle w:val="Hyperlink"/>
            <w:noProof/>
          </w:rPr>
          <w:t>1.3.2</w:t>
        </w:r>
        <w:r w:rsidR="006A7A76">
          <w:rPr>
            <w:rFonts w:asciiTheme="minorHAnsi" w:eastAsiaTheme="minorEastAsia" w:hAnsiTheme="minorHAnsi" w:cstheme="minorBidi"/>
            <w:noProof/>
            <w:sz w:val="22"/>
            <w:szCs w:val="22"/>
            <w:lang w:val="en-US"/>
          </w:rPr>
          <w:tab/>
        </w:r>
        <w:r w:rsidR="006A7A76" w:rsidRPr="00CF6AAC">
          <w:rPr>
            <w:rStyle w:val="Hyperlink"/>
            <w:noProof/>
          </w:rPr>
          <w:t>COMMON CARRIER WEB ICONS AND BUTTONS</w:t>
        </w:r>
        <w:r w:rsidR="006A7A76">
          <w:rPr>
            <w:noProof/>
            <w:webHidden/>
          </w:rPr>
          <w:tab/>
        </w:r>
        <w:r w:rsidR="006A7A76">
          <w:rPr>
            <w:noProof/>
            <w:webHidden/>
          </w:rPr>
          <w:fldChar w:fldCharType="begin"/>
        </w:r>
        <w:r w:rsidR="006A7A76">
          <w:rPr>
            <w:noProof/>
            <w:webHidden/>
          </w:rPr>
          <w:instrText xml:space="preserve"> PAGEREF _Toc132247969 \h </w:instrText>
        </w:r>
        <w:r w:rsidR="006A7A76">
          <w:rPr>
            <w:noProof/>
            <w:webHidden/>
          </w:rPr>
        </w:r>
        <w:r w:rsidR="006A7A76">
          <w:rPr>
            <w:noProof/>
            <w:webHidden/>
          </w:rPr>
          <w:fldChar w:fldCharType="separate"/>
        </w:r>
        <w:r w:rsidR="006A7A76">
          <w:rPr>
            <w:noProof/>
            <w:webHidden/>
          </w:rPr>
          <w:t>13</w:t>
        </w:r>
        <w:r w:rsidR="006A7A76">
          <w:rPr>
            <w:noProof/>
            <w:webHidden/>
          </w:rPr>
          <w:fldChar w:fldCharType="end"/>
        </w:r>
      </w:hyperlink>
    </w:p>
    <w:p w14:paraId="08C874AE" w14:textId="1E574FE5" w:rsidR="006A7A76" w:rsidRDefault="00000000">
      <w:pPr>
        <w:pStyle w:val="TOC3"/>
        <w:tabs>
          <w:tab w:val="left" w:pos="2110"/>
        </w:tabs>
        <w:rPr>
          <w:rFonts w:asciiTheme="minorHAnsi" w:eastAsiaTheme="minorEastAsia" w:hAnsiTheme="minorHAnsi" w:cstheme="minorBidi"/>
          <w:noProof/>
          <w:sz w:val="22"/>
          <w:szCs w:val="22"/>
          <w:lang w:val="en-US"/>
        </w:rPr>
      </w:pPr>
      <w:hyperlink w:anchor="_Toc132247970" w:history="1">
        <w:r w:rsidR="006A7A76" w:rsidRPr="00CF6AAC">
          <w:rPr>
            <w:rStyle w:val="Hyperlink"/>
            <w:noProof/>
          </w:rPr>
          <w:t>1.3.3</w:t>
        </w:r>
        <w:r w:rsidR="006A7A76">
          <w:rPr>
            <w:rFonts w:asciiTheme="minorHAnsi" w:eastAsiaTheme="minorEastAsia" w:hAnsiTheme="minorHAnsi" w:cstheme="minorBidi"/>
            <w:noProof/>
            <w:sz w:val="22"/>
            <w:szCs w:val="22"/>
            <w:lang w:val="en-US"/>
          </w:rPr>
          <w:tab/>
        </w:r>
        <w:r w:rsidR="006A7A76" w:rsidRPr="00CF6AAC">
          <w:rPr>
            <w:rStyle w:val="Hyperlink"/>
            <w:noProof/>
          </w:rPr>
          <w:t>DATE SELECTOR</w:t>
        </w:r>
        <w:r w:rsidR="006A7A76">
          <w:rPr>
            <w:noProof/>
            <w:webHidden/>
          </w:rPr>
          <w:tab/>
        </w:r>
        <w:r w:rsidR="006A7A76">
          <w:rPr>
            <w:noProof/>
            <w:webHidden/>
          </w:rPr>
          <w:fldChar w:fldCharType="begin"/>
        </w:r>
        <w:r w:rsidR="006A7A76">
          <w:rPr>
            <w:noProof/>
            <w:webHidden/>
          </w:rPr>
          <w:instrText xml:space="preserve"> PAGEREF _Toc132247970 \h </w:instrText>
        </w:r>
        <w:r w:rsidR="006A7A76">
          <w:rPr>
            <w:noProof/>
            <w:webHidden/>
          </w:rPr>
        </w:r>
        <w:r w:rsidR="006A7A76">
          <w:rPr>
            <w:noProof/>
            <w:webHidden/>
          </w:rPr>
          <w:fldChar w:fldCharType="separate"/>
        </w:r>
        <w:r w:rsidR="006A7A76">
          <w:rPr>
            <w:noProof/>
            <w:webHidden/>
          </w:rPr>
          <w:t>13</w:t>
        </w:r>
        <w:r w:rsidR="006A7A76">
          <w:rPr>
            <w:noProof/>
            <w:webHidden/>
          </w:rPr>
          <w:fldChar w:fldCharType="end"/>
        </w:r>
      </w:hyperlink>
    </w:p>
    <w:p w14:paraId="0D30DFE7" w14:textId="4C38600F" w:rsidR="006A7A76" w:rsidRDefault="00000000">
      <w:pPr>
        <w:pStyle w:val="TOC1"/>
        <w:tabs>
          <w:tab w:val="left" w:pos="1258"/>
        </w:tabs>
        <w:rPr>
          <w:rFonts w:asciiTheme="minorHAnsi" w:eastAsiaTheme="minorEastAsia" w:hAnsiTheme="minorHAnsi" w:cstheme="minorBidi"/>
          <w:b w:val="0"/>
          <w:noProof/>
          <w:szCs w:val="22"/>
          <w:lang w:val="en-US"/>
        </w:rPr>
      </w:pPr>
      <w:hyperlink w:anchor="_Toc132247971" w:history="1">
        <w:r w:rsidR="006A7A76" w:rsidRPr="00CF6AAC">
          <w:rPr>
            <w:rStyle w:val="Hyperlink"/>
            <w:noProof/>
          </w:rPr>
          <w:t>2</w:t>
        </w:r>
        <w:r w:rsidR="006A7A76">
          <w:rPr>
            <w:rFonts w:asciiTheme="minorHAnsi" w:eastAsiaTheme="minorEastAsia" w:hAnsiTheme="minorHAnsi" w:cstheme="minorBidi"/>
            <w:b w:val="0"/>
            <w:noProof/>
            <w:szCs w:val="22"/>
            <w:lang w:val="en-US"/>
          </w:rPr>
          <w:tab/>
        </w:r>
        <w:r w:rsidR="006A7A76" w:rsidRPr="00CF6AAC">
          <w:rPr>
            <w:rStyle w:val="Hyperlink"/>
            <w:noProof/>
          </w:rPr>
          <w:t>DASHBOARD</w:t>
        </w:r>
        <w:r w:rsidR="006A7A76">
          <w:rPr>
            <w:noProof/>
            <w:webHidden/>
          </w:rPr>
          <w:tab/>
        </w:r>
        <w:r w:rsidR="006A7A76">
          <w:rPr>
            <w:noProof/>
            <w:webHidden/>
          </w:rPr>
          <w:fldChar w:fldCharType="begin"/>
        </w:r>
        <w:r w:rsidR="006A7A76">
          <w:rPr>
            <w:noProof/>
            <w:webHidden/>
          </w:rPr>
          <w:instrText xml:space="preserve"> PAGEREF _Toc132247971 \h </w:instrText>
        </w:r>
        <w:r w:rsidR="006A7A76">
          <w:rPr>
            <w:noProof/>
            <w:webHidden/>
          </w:rPr>
        </w:r>
        <w:r w:rsidR="006A7A76">
          <w:rPr>
            <w:noProof/>
            <w:webHidden/>
          </w:rPr>
          <w:fldChar w:fldCharType="separate"/>
        </w:r>
        <w:r w:rsidR="006A7A76">
          <w:rPr>
            <w:noProof/>
            <w:webHidden/>
          </w:rPr>
          <w:t>15</w:t>
        </w:r>
        <w:r w:rsidR="006A7A76">
          <w:rPr>
            <w:noProof/>
            <w:webHidden/>
          </w:rPr>
          <w:fldChar w:fldCharType="end"/>
        </w:r>
      </w:hyperlink>
    </w:p>
    <w:p w14:paraId="270A463C" w14:textId="3DB59620" w:rsidR="006A7A76" w:rsidRDefault="00000000">
      <w:pPr>
        <w:pStyle w:val="TOC1"/>
        <w:tabs>
          <w:tab w:val="left" w:pos="1258"/>
        </w:tabs>
        <w:rPr>
          <w:rFonts w:asciiTheme="minorHAnsi" w:eastAsiaTheme="minorEastAsia" w:hAnsiTheme="minorHAnsi" w:cstheme="minorBidi"/>
          <w:b w:val="0"/>
          <w:noProof/>
          <w:szCs w:val="22"/>
          <w:lang w:val="en-US"/>
        </w:rPr>
      </w:pPr>
      <w:hyperlink w:anchor="_Toc132247972" w:history="1">
        <w:r w:rsidR="006A7A76" w:rsidRPr="00CF6AAC">
          <w:rPr>
            <w:rStyle w:val="Hyperlink"/>
            <w:noProof/>
          </w:rPr>
          <w:t>3</w:t>
        </w:r>
        <w:r w:rsidR="006A7A76">
          <w:rPr>
            <w:rFonts w:asciiTheme="minorHAnsi" w:eastAsiaTheme="minorEastAsia" w:hAnsiTheme="minorHAnsi" w:cstheme="minorBidi"/>
            <w:b w:val="0"/>
            <w:noProof/>
            <w:szCs w:val="22"/>
            <w:lang w:val="en-US"/>
          </w:rPr>
          <w:tab/>
        </w:r>
        <w:r w:rsidR="006A7A76" w:rsidRPr="00CF6AAC">
          <w:rPr>
            <w:rStyle w:val="Hyperlink"/>
            <w:noProof/>
          </w:rPr>
          <w:t>EMPLOYEES</w:t>
        </w:r>
        <w:r w:rsidR="006A7A76">
          <w:rPr>
            <w:noProof/>
            <w:webHidden/>
          </w:rPr>
          <w:tab/>
        </w:r>
        <w:r w:rsidR="006A7A76">
          <w:rPr>
            <w:noProof/>
            <w:webHidden/>
          </w:rPr>
          <w:fldChar w:fldCharType="begin"/>
        </w:r>
        <w:r w:rsidR="006A7A76">
          <w:rPr>
            <w:noProof/>
            <w:webHidden/>
          </w:rPr>
          <w:instrText xml:space="preserve"> PAGEREF _Toc132247972 \h </w:instrText>
        </w:r>
        <w:r w:rsidR="006A7A76">
          <w:rPr>
            <w:noProof/>
            <w:webHidden/>
          </w:rPr>
        </w:r>
        <w:r w:rsidR="006A7A76">
          <w:rPr>
            <w:noProof/>
            <w:webHidden/>
          </w:rPr>
          <w:fldChar w:fldCharType="separate"/>
        </w:r>
        <w:r w:rsidR="006A7A76">
          <w:rPr>
            <w:noProof/>
            <w:webHidden/>
          </w:rPr>
          <w:t>17</w:t>
        </w:r>
        <w:r w:rsidR="006A7A76">
          <w:rPr>
            <w:noProof/>
            <w:webHidden/>
          </w:rPr>
          <w:fldChar w:fldCharType="end"/>
        </w:r>
      </w:hyperlink>
    </w:p>
    <w:p w14:paraId="503530CE" w14:textId="52C20AB6" w:rsidR="006A7A76" w:rsidRDefault="00000000">
      <w:pPr>
        <w:pStyle w:val="TOC2"/>
        <w:tabs>
          <w:tab w:val="left" w:pos="1621"/>
        </w:tabs>
        <w:rPr>
          <w:rFonts w:asciiTheme="minorHAnsi" w:eastAsiaTheme="minorEastAsia" w:hAnsiTheme="minorHAnsi" w:cstheme="minorBidi"/>
          <w:noProof/>
          <w:sz w:val="22"/>
          <w:szCs w:val="22"/>
          <w:lang w:val="en-US"/>
        </w:rPr>
      </w:pPr>
      <w:hyperlink w:anchor="_Toc132247973" w:history="1">
        <w:r w:rsidR="006A7A76" w:rsidRPr="00CF6AAC">
          <w:rPr>
            <w:rStyle w:val="Hyperlink"/>
            <w:noProof/>
          </w:rPr>
          <w:t>3.1</w:t>
        </w:r>
        <w:r w:rsidR="006A7A76">
          <w:rPr>
            <w:rFonts w:asciiTheme="minorHAnsi" w:eastAsiaTheme="minorEastAsia" w:hAnsiTheme="minorHAnsi" w:cstheme="minorBidi"/>
            <w:noProof/>
            <w:sz w:val="22"/>
            <w:szCs w:val="22"/>
            <w:lang w:val="en-US"/>
          </w:rPr>
          <w:tab/>
        </w:r>
        <w:r w:rsidR="006A7A76" w:rsidRPr="00CF6AAC">
          <w:rPr>
            <w:rStyle w:val="Hyperlink"/>
            <w:noProof/>
          </w:rPr>
          <w:t>LIST ALL EMPLOYEES</w:t>
        </w:r>
        <w:r w:rsidR="006A7A76">
          <w:rPr>
            <w:noProof/>
            <w:webHidden/>
          </w:rPr>
          <w:tab/>
        </w:r>
        <w:r w:rsidR="006A7A76">
          <w:rPr>
            <w:noProof/>
            <w:webHidden/>
          </w:rPr>
          <w:fldChar w:fldCharType="begin"/>
        </w:r>
        <w:r w:rsidR="006A7A76">
          <w:rPr>
            <w:noProof/>
            <w:webHidden/>
          </w:rPr>
          <w:instrText xml:space="preserve"> PAGEREF _Toc132247973 \h </w:instrText>
        </w:r>
        <w:r w:rsidR="006A7A76">
          <w:rPr>
            <w:noProof/>
            <w:webHidden/>
          </w:rPr>
        </w:r>
        <w:r w:rsidR="006A7A76">
          <w:rPr>
            <w:noProof/>
            <w:webHidden/>
          </w:rPr>
          <w:fldChar w:fldCharType="separate"/>
        </w:r>
        <w:r w:rsidR="006A7A76">
          <w:rPr>
            <w:noProof/>
            <w:webHidden/>
          </w:rPr>
          <w:t>18</w:t>
        </w:r>
        <w:r w:rsidR="006A7A76">
          <w:rPr>
            <w:noProof/>
            <w:webHidden/>
          </w:rPr>
          <w:fldChar w:fldCharType="end"/>
        </w:r>
      </w:hyperlink>
    </w:p>
    <w:p w14:paraId="239E33D7" w14:textId="2D4B6C38" w:rsidR="006A7A76" w:rsidRDefault="00000000">
      <w:pPr>
        <w:pStyle w:val="TOC2"/>
        <w:tabs>
          <w:tab w:val="left" w:pos="1621"/>
        </w:tabs>
        <w:rPr>
          <w:rFonts w:asciiTheme="minorHAnsi" w:eastAsiaTheme="minorEastAsia" w:hAnsiTheme="minorHAnsi" w:cstheme="minorBidi"/>
          <w:noProof/>
          <w:sz w:val="22"/>
          <w:szCs w:val="22"/>
          <w:lang w:val="en-US"/>
        </w:rPr>
      </w:pPr>
      <w:hyperlink w:anchor="_Toc132247974" w:history="1">
        <w:r w:rsidR="006A7A76" w:rsidRPr="00CF6AAC">
          <w:rPr>
            <w:rStyle w:val="Hyperlink"/>
            <w:noProof/>
          </w:rPr>
          <w:t>3.2</w:t>
        </w:r>
        <w:r w:rsidR="006A7A76">
          <w:rPr>
            <w:rFonts w:asciiTheme="minorHAnsi" w:eastAsiaTheme="minorEastAsia" w:hAnsiTheme="minorHAnsi" w:cstheme="minorBidi"/>
            <w:noProof/>
            <w:sz w:val="22"/>
            <w:szCs w:val="22"/>
            <w:lang w:val="en-US"/>
          </w:rPr>
          <w:tab/>
        </w:r>
        <w:r w:rsidR="006A7A76" w:rsidRPr="00CF6AAC">
          <w:rPr>
            <w:rStyle w:val="Hyperlink"/>
            <w:noProof/>
          </w:rPr>
          <w:t>IMPORT EMPLOYEES</w:t>
        </w:r>
        <w:r w:rsidR="006A7A76">
          <w:rPr>
            <w:noProof/>
            <w:webHidden/>
          </w:rPr>
          <w:tab/>
        </w:r>
        <w:r w:rsidR="006A7A76">
          <w:rPr>
            <w:noProof/>
            <w:webHidden/>
          </w:rPr>
          <w:fldChar w:fldCharType="begin"/>
        </w:r>
        <w:r w:rsidR="006A7A76">
          <w:rPr>
            <w:noProof/>
            <w:webHidden/>
          </w:rPr>
          <w:instrText xml:space="preserve"> PAGEREF _Toc132247974 \h </w:instrText>
        </w:r>
        <w:r w:rsidR="006A7A76">
          <w:rPr>
            <w:noProof/>
            <w:webHidden/>
          </w:rPr>
        </w:r>
        <w:r w:rsidR="006A7A76">
          <w:rPr>
            <w:noProof/>
            <w:webHidden/>
          </w:rPr>
          <w:fldChar w:fldCharType="separate"/>
        </w:r>
        <w:r w:rsidR="006A7A76">
          <w:rPr>
            <w:noProof/>
            <w:webHidden/>
          </w:rPr>
          <w:t>19</w:t>
        </w:r>
        <w:r w:rsidR="006A7A76">
          <w:rPr>
            <w:noProof/>
            <w:webHidden/>
          </w:rPr>
          <w:fldChar w:fldCharType="end"/>
        </w:r>
      </w:hyperlink>
    </w:p>
    <w:p w14:paraId="07379341" w14:textId="4CA0D681" w:rsidR="006A7A76" w:rsidRDefault="00000000">
      <w:pPr>
        <w:pStyle w:val="TOC1"/>
        <w:tabs>
          <w:tab w:val="left" w:pos="1258"/>
        </w:tabs>
        <w:rPr>
          <w:rFonts w:asciiTheme="minorHAnsi" w:eastAsiaTheme="minorEastAsia" w:hAnsiTheme="minorHAnsi" w:cstheme="minorBidi"/>
          <w:b w:val="0"/>
          <w:noProof/>
          <w:szCs w:val="22"/>
          <w:lang w:val="en-US"/>
        </w:rPr>
      </w:pPr>
      <w:hyperlink w:anchor="_Toc132247975" w:history="1">
        <w:r w:rsidR="006A7A76" w:rsidRPr="00CF6AAC">
          <w:rPr>
            <w:rStyle w:val="Hyperlink"/>
            <w:noProof/>
          </w:rPr>
          <w:t>4</w:t>
        </w:r>
        <w:r w:rsidR="006A7A76">
          <w:rPr>
            <w:rFonts w:asciiTheme="minorHAnsi" w:eastAsiaTheme="minorEastAsia" w:hAnsiTheme="minorHAnsi" w:cstheme="minorBidi"/>
            <w:b w:val="0"/>
            <w:noProof/>
            <w:szCs w:val="22"/>
            <w:lang w:val="en-US"/>
          </w:rPr>
          <w:tab/>
        </w:r>
        <w:r w:rsidR="006A7A76" w:rsidRPr="00CF6AAC">
          <w:rPr>
            <w:rStyle w:val="Hyperlink"/>
            <w:noProof/>
          </w:rPr>
          <w:t>DEPOTS</w:t>
        </w:r>
        <w:r w:rsidR="006A7A76">
          <w:rPr>
            <w:noProof/>
            <w:webHidden/>
          </w:rPr>
          <w:tab/>
        </w:r>
        <w:r w:rsidR="006A7A76">
          <w:rPr>
            <w:noProof/>
            <w:webHidden/>
          </w:rPr>
          <w:fldChar w:fldCharType="begin"/>
        </w:r>
        <w:r w:rsidR="006A7A76">
          <w:rPr>
            <w:noProof/>
            <w:webHidden/>
          </w:rPr>
          <w:instrText xml:space="preserve"> PAGEREF _Toc132247975 \h </w:instrText>
        </w:r>
        <w:r w:rsidR="006A7A76">
          <w:rPr>
            <w:noProof/>
            <w:webHidden/>
          </w:rPr>
        </w:r>
        <w:r w:rsidR="006A7A76">
          <w:rPr>
            <w:noProof/>
            <w:webHidden/>
          </w:rPr>
          <w:fldChar w:fldCharType="separate"/>
        </w:r>
        <w:r w:rsidR="006A7A76">
          <w:rPr>
            <w:noProof/>
            <w:webHidden/>
          </w:rPr>
          <w:t>20</w:t>
        </w:r>
        <w:r w:rsidR="006A7A76">
          <w:rPr>
            <w:noProof/>
            <w:webHidden/>
          </w:rPr>
          <w:fldChar w:fldCharType="end"/>
        </w:r>
      </w:hyperlink>
    </w:p>
    <w:p w14:paraId="7A18D769" w14:textId="63665323" w:rsidR="006A7A76" w:rsidRDefault="00000000">
      <w:pPr>
        <w:pStyle w:val="TOC2"/>
        <w:tabs>
          <w:tab w:val="left" w:pos="1621"/>
        </w:tabs>
        <w:rPr>
          <w:rFonts w:asciiTheme="minorHAnsi" w:eastAsiaTheme="minorEastAsia" w:hAnsiTheme="minorHAnsi" w:cstheme="minorBidi"/>
          <w:noProof/>
          <w:sz w:val="22"/>
          <w:szCs w:val="22"/>
          <w:lang w:val="en-US"/>
        </w:rPr>
      </w:pPr>
      <w:hyperlink w:anchor="_Toc132247976" w:history="1">
        <w:r w:rsidR="006A7A76" w:rsidRPr="00CF6AAC">
          <w:rPr>
            <w:rStyle w:val="Hyperlink"/>
            <w:noProof/>
          </w:rPr>
          <w:t>4.1</w:t>
        </w:r>
        <w:r w:rsidR="006A7A76">
          <w:rPr>
            <w:rFonts w:asciiTheme="minorHAnsi" w:eastAsiaTheme="minorEastAsia" w:hAnsiTheme="minorHAnsi" w:cstheme="minorBidi"/>
            <w:noProof/>
            <w:sz w:val="22"/>
            <w:szCs w:val="22"/>
            <w:lang w:val="en-US"/>
          </w:rPr>
          <w:tab/>
        </w:r>
        <w:r w:rsidR="006A7A76" w:rsidRPr="00CF6AAC">
          <w:rPr>
            <w:rStyle w:val="Hyperlink"/>
            <w:noProof/>
          </w:rPr>
          <w:t>LIST DEPOTS</w:t>
        </w:r>
        <w:r w:rsidR="006A7A76">
          <w:rPr>
            <w:noProof/>
            <w:webHidden/>
          </w:rPr>
          <w:tab/>
        </w:r>
        <w:r w:rsidR="006A7A76">
          <w:rPr>
            <w:noProof/>
            <w:webHidden/>
          </w:rPr>
          <w:fldChar w:fldCharType="begin"/>
        </w:r>
        <w:r w:rsidR="006A7A76">
          <w:rPr>
            <w:noProof/>
            <w:webHidden/>
          </w:rPr>
          <w:instrText xml:space="preserve"> PAGEREF _Toc132247976 \h </w:instrText>
        </w:r>
        <w:r w:rsidR="006A7A76">
          <w:rPr>
            <w:noProof/>
            <w:webHidden/>
          </w:rPr>
        </w:r>
        <w:r w:rsidR="006A7A76">
          <w:rPr>
            <w:noProof/>
            <w:webHidden/>
          </w:rPr>
          <w:fldChar w:fldCharType="separate"/>
        </w:r>
        <w:r w:rsidR="006A7A76">
          <w:rPr>
            <w:noProof/>
            <w:webHidden/>
          </w:rPr>
          <w:t>20</w:t>
        </w:r>
        <w:r w:rsidR="006A7A76">
          <w:rPr>
            <w:noProof/>
            <w:webHidden/>
          </w:rPr>
          <w:fldChar w:fldCharType="end"/>
        </w:r>
      </w:hyperlink>
    </w:p>
    <w:p w14:paraId="260CDD31" w14:textId="07252781" w:rsidR="006A7A76" w:rsidRDefault="00000000">
      <w:pPr>
        <w:pStyle w:val="TOC2"/>
        <w:tabs>
          <w:tab w:val="left" w:pos="1621"/>
        </w:tabs>
        <w:rPr>
          <w:rFonts w:asciiTheme="minorHAnsi" w:eastAsiaTheme="minorEastAsia" w:hAnsiTheme="minorHAnsi" w:cstheme="minorBidi"/>
          <w:noProof/>
          <w:sz w:val="22"/>
          <w:szCs w:val="22"/>
          <w:lang w:val="en-US"/>
        </w:rPr>
      </w:pPr>
      <w:hyperlink w:anchor="_Toc132247977" w:history="1">
        <w:r w:rsidR="006A7A76" w:rsidRPr="00CF6AAC">
          <w:rPr>
            <w:rStyle w:val="Hyperlink"/>
            <w:noProof/>
          </w:rPr>
          <w:t>4.2</w:t>
        </w:r>
        <w:r w:rsidR="006A7A76">
          <w:rPr>
            <w:rFonts w:asciiTheme="minorHAnsi" w:eastAsiaTheme="minorEastAsia" w:hAnsiTheme="minorHAnsi" w:cstheme="minorBidi"/>
            <w:noProof/>
            <w:sz w:val="22"/>
            <w:szCs w:val="22"/>
            <w:lang w:val="en-US"/>
          </w:rPr>
          <w:tab/>
        </w:r>
        <w:r w:rsidR="006A7A76" w:rsidRPr="00CF6AAC">
          <w:rPr>
            <w:rStyle w:val="Hyperlink"/>
            <w:noProof/>
          </w:rPr>
          <w:t>SHOW DEPOT</w:t>
        </w:r>
        <w:r w:rsidR="006A7A76">
          <w:rPr>
            <w:noProof/>
            <w:webHidden/>
          </w:rPr>
          <w:tab/>
        </w:r>
        <w:r w:rsidR="006A7A76">
          <w:rPr>
            <w:noProof/>
            <w:webHidden/>
          </w:rPr>
          <w:fldChar w:fldCharType="begin"/>
        </w:r>
        <w:r w:rsidR="006A7A76">
          <w:rPr>
            <w:noProof/>
            <w:webHidden/>
          </w:rPr>
          <w:instrText xml:space="preserve"> PAGEREF _Toc132247977 \h </w:instrText>
        </w:r>
        <w:r w:rsidR="006A7A76">
          <w:rPr>
            <w:noProof/>
            <w:webHidden/>
          </w:rPr>
        </w:r>
        <w:r w:rsidR="006A7A76">
          <w:rPr>
            <w:noProof/>
            <w:webHidden/>
          </w:rPr>
          <w:fldChar w:fldCharType="separate"/>
        </w:r>
        <w:r w:rsidR="006A7A76">
          <w:rPr>
            <w:noProof/>
            <w:webHidden/>
          </w:rPr>
          <w:t>21</w:t>
        </w:r>
        <w:r w:rsidR="006A7A76">
          <w:rPr>
            <w:noProof/>
            <w:webHidden/>
          </w:rPr>
          <w:fldChar w:fldCharType="end"/>
        </w:r>
      </w:hyperlink>
    </w:p>
    <w:p w14:paraId="568E78FE" w14:textId="62DF21CA" w:rsidR="006A7A76" w:rsidRDefault="00000000">
      <w:pPr>
        <w:pStyle w:val="TOC2"/>
        <w:tabs>
          <w:tab w:val="left" w:pos="1621"/>
        </w:tabs>
        <w:rPr>
          <w:rFonts w:asciiTheme="minorHAnsi" w:eastAsiaTheme="minorEastAsia" w:hAnsiTheme="minorHAnsi" w:cstheme="minorBidi"/>
          <w:noProof/>
          <w:sz w:val="22"/>
          <w:szCs w:val="22"/>
          <w:lang w:val="en-US"/>
        </w:rPr>
      </w:pPr>
      <w:hyperlink w:anchor="_Toc132247978" w:history="1">
        <w:r w:rsidR="006A7A76" w:rsidRPr="00CF6AAC">
          <w:rPr>
            <w:rStyle w:val="Hyperlink"/>
            <w:noProof/>
          </w:rPr>
          <w:t>4.3</w:t>
        </w:r>
        <w:r w:rsidR="006A7A76">
          <w:rPr>
            <w:rFonts w:asciiTheme="minorHAnsi" w:eastAsiaTheme="minorEastAsia" w:hAnsiTheme="minorHAnsi" w:cstheme="minorBidi"/>
            <w:noProof/>
            <w:sz w:val="22"/>
            <w:szCs w:val="22"/>
            <w:lang w:val="en-US"/>
          </w:rPr>
          <w:tab/>
        </w:r>
        <w:r w:rsidR="006A7A76" w:rsidRPr="00CF6AAC">
          <w:rPr>
            <w:rStyle w:val="Hyperlink"/>
            <w:noProof/>
          </w:rPr>
          <w:t>IMPORT VAULT HISTORY</w:t>
        </w:r>
        <w:r w:rsidR="006A7A76">
          <w:rPr>
            <w:noProof/>
            <w:webHidden/>
          </w:rPr>
          <w:tab/>
        </w:r>
        <w:r w:rsidR="006A7A76">
          <w:rPr>
            <w:noProof/>
            <w:webHidden/>
          </w:rPr>
          <w:fldChar w:fldCharType="begin"/>
        </w:r>
        <w:r w:rsidR="006A7A76">
          <w:rPr>
            <w:noProof/>
            <w:webHidden/>
          </w:rPr>
          <w:instrText xml:space="preserve"> PAGEREF _Toc132247978 \h </w:instrText>
        </w:r>
        <w:r w:rsidR="006A7A76">
          <w:rPr>
            <w:noProof/>
            <w:webHidden/>
          </w:rPr>
        </w:r>
        <w:r w:rsidR="006A7A76">
          <w:rPr>
            <w:noProof/>
            <w:webHidden/>
          </w:rPr>
          <w:fldChar w:fldCharType="separate"/>
        </w:r>
        <w:r w:rsidR="006A7A76">
          <w:rPr>
            <w:noProof/>
            <w:webHidden/>
          </w:rPr>
          <w:t>22</w:t>
        </w:r>
        <w:r w:rsidR="006A7A76">
          <w:rPr>
            <w:noProof/>
            <w:webHidden/>
          </w:rPr>
          <w:fldChar w:fldCharType="end"/>
        </w:r>
      </w:hyperlink>
    </w:p>
    <w:p w14:paraId="32C47A19" w14:textId="4676F3B9" w:rsidR="006A7A76" w:rsidRDefault="00000000">
      <w:pPr>
        <w:pStyle w:val="TOC1"/>
        <w:tabs>
          <w:tab w:val="left" w:pos="1258"/>
        </w:tabs>
        <w:rPr>
          <w:rFonts w:asciiTheme="minorHAnsi" w:eastAsiaTheme="minorEastAsia" w:hAnsiTheme="minorHAnsi" w:cstheme="minorBidi"/>
          <w:b w:val="0"/>
          <w:noProof/>
          <w:szCs w:val="22"/>
          <w:lang w:val="en-US"/>
        </w:rPr>
      </w:pPr>
      <w:hyperlink w:anchor="_Toc132247980" w:history="1">
        <w:r w:rsidR="006A7A76" w:rsidRPr="00CF6AAC">
          <w:rPr>
            <w:rStyle w:val="Hyperlink"/>
            <w:noProof/>
          </w:rPr>
          <w:t>5</w:t>
        </w:r>
        <w:r w:rsidR="006A7A76">
          <w:rPr>
            <w:rFonts w:asciiTheme="minorHAnsi" w:eastAsiaTheme="minorEastAsia" w:hAnsiTheme="minorHAnsi" w:cstheme="minorBidi"/>
            <w:b w:val="0"/>
            <w:noProof/>
            <w:szCs w:val="22"/>
            <w:lang w:val="en-US"/>
          </w:rPr>
          <w:tab/>
        </w:r>
        <w:r w:rsidR="006A7A76" w:rsidRPr="00CF6AAC">
          <w:rPr>
            <w:rStyle w:val="Hyperlink"/>
            <w:noProof/>
          </w:rPr>
          <w:t>CREATE ORDER</w:t>
        </w:r>
        <w:r w:rsidR="006A7A76">
          <w:rPr>
            <w:noProof/>
            <w:webHidden/>
          </w:rPr>
          <w:tab/>
        </w:r>
        <w:r w:rsidR="006A7A76">
          <w:rPr>
            <w:noProof/>
            <w:webHidden/>
          </w:rPr>
          <w:fldChar w:fldCharType="begin"/>
        </w:r>
        <w:r w:rsidR="006A7A76">
          <w:rPr>
            <w:noProof/>
            <w:webHidden/>
          </w:rPr>
          <w:instrText xml:space="preserve"> PAGEREF _Toc132247980 \h </w:instrText>
        </w:r>
        <w:r w:rsidR="006A7A76">
          <w:rPr>
            <w:noProof/>
            <w:webHidden/>
          </w:rPr>
        </w:r>
        <w:r w:rsidR="006A7A76">
          <w:rPr>
            <w:noProof/>
            <w:webHidden/>
          </w:rPr>
          <w:fldChar w:fldCharType="separate"/>
        </w:r>
        <w:r w:rsidR="006A7A76">
          <w:rPr>
            <w:noProof/>
            <w:webHidden/>
          </w:rPr>
          <w:t>23</w:t>
        </w:r>
        <w:r w:rsidR="006A7A76">
          <w:rPr>
            <w:noProof/>
            <w:webHidden/>
          </w:rPr>
          <w:fldChar w:fldCharType="end"/>
        </w:r>
      </w:hyperlink>
    </w:p>
    <w:p w14:paraId="368CD20C" w14:textId="5C147016" w:rsidR="006A7A76" w:rsidRDefault="00000000">
      <w:pPr>
        <w:pStyle w:val="TOC2"/>
        <w:tabs>
          <w:tab w:val="left" w:pos="1621"/>
        </w:tabs>
        <w:rPr>
          <w:rFonts w:asciiTheme="minorHAnsi" w:eastAsiaTheme="minorEastAsia" w:hAnsiTheme="minorHAnsi" w:cstheme="minorBidi"/>
          <w:noProof/>
          <w:sz w:val="22"/>
          <w:szCs w:val="22"/>
          <w:lang w:val="en-US"/>
        </w:rPr>
      </w:pPr>
      <w:hyperlink w:anchor="_Toc132247981" w:history="1">
        <w:r w:rsidR="006A7A76" w:rsidRPr="00CF6AAC">
          <w:rPr>
            <w:rStyle w:val="Hyperlink"/>
            <w:noProof/>
          </w:rPr>
          <w:t>5.1</w:t>
        </w:r>
        <w:r w:rsidR="006A7A76">
          <w:rPr>
            <w:rFonts w:asciiTheme="minorHAnsi" w:eastAsiaTheme="minorEastAsia" w:hAnsiTheme="minorHAnsi" w:cstheme="minorBidi"/>
            <w:noProof/>
            <w:sz w:val="22"/>
            <w:szCs w:val="22"/>
            <w:lang w:val="en-US"/>
          </w:rPr>
          <w:tab/>
        </w:r>
        <w:r w:rsidR="006A7A76" w:rsidRPr="00CF6AAC">
          <w:rPr>
            <w:rStyle w:val="Hyperlink"/>
            <w:noProof/>
          </w:rPr>
          <w:t>CREATE ORDERS – DENOMINATIONS</w:t>
        </w:r>
        <w:r w:rsidR="006A7A76">
          <w:rPr>
            <w:noProof/>
            <w:webHidden/>
          </w:rPr>
          <w:tab/>
        </w:r>
        <w:r w:rsidR="006A7A76">
          <w:rPr>
            <w:noProof/>
            <w:webHidden/>
          </w:rPr>
          <w:fldChar w:fldCharType="begin"/>
        </w:r>
        <w:r w:rsidR="006A7A76">
          <w:rPr>
            <w:noProof/>
            <w:webHidden/>
          </w:rPr>
          <w:instrText xml:space="preserve"> PAGEREF _Toc132247981 \h </w:instrText>
        </w:r>
        <w:r w:rsidR="006A7A76">
          <w:rPr>
            <w:noProof/>
            <w:webHidden/>
          </w:rPr>
        </w:r>
        <w:r w:rsidR="006A7A76">
          <w:rPr>
            <w:noProof/>
            <w:webHidden/>
          </w:rPr>
          <w:fldChar w:fldCharType="separate"/>
        </w:r>
        <w:r w:rsidR="006A7A76">
          <w:rPr>
            <w:noProof/>
            <w:webHidden/>
          </w:rPr>
          <w:t>24</w:t>
        </w:r>
        <w:r w:rsidR="006A7A76">
          <w:rPr>
            <w:noProof/>
            <w:webHidden/>
          </w:rPr>
          <w:fldChar w:fldCharType="end"/>
        </w:r>
      </w:hyperlink>
    </w:p>
    <w:p w14:paraId="5362DC57" w14:textId="4B895349" w:rsidR="006A7A76" w:rsidRDefault="00000000">
      <w:pPr>
        <w:pStyle w:val="TOC2"/>
        <w:tabs>
          <w:tab w:val="left" w:pos="1621"/>
        </w:tabs>
        <w:rPr>
          <w:rFonts w:asciiTheme="minorHAnsi" w:eastAsiaTheme="minorEastAsia" w:hAnsiTheme="minorHAnsi" w:cstheme="minorBidi"/>
          <w:noProof/>
          <w:sz w:val="22"/>
          <w:szCs w:val="22"/>
          <w:lang w:val="en-US"/>
        </w:rPr>
      </w:pPr>
      <w:hyperlink w:anchor="_Toc132247982" w:history="1">
        <w:r w:rsidR="006A7A76" w:rsidRPr="00CF6AAC">
          <w:rPr>
            <w:rStyle w:val="Hyperlink"/>
            <w:noProof/>
          </w:rPr>
          <w:t>5.2</w:t>
        </w:r>
        <w:r w:rsidR="006A7A76">
          <w:rPr>
            <w:rFonts w:asciiTheme="minorHAnsi" w:eastAsiaTheme="minorEastAsia" w:hAnsiTheme="minorHAnsi" w:cstheme="minorBidi"/>
            <w:noProof/>
            <w:sz w:val="22"/>
            <w:szCs w:val="22"/>
            <w:lang w:val="en-US"/>
          </w:rPr>
          <w:tab/>
        </w:r>
        <w:r w:rsidR="006A7A76" w:rsidRPr="00CF6AAC">
          <w:rPr>
            <w:rStyle w:val="Hyperlink"/>
            <w:noProof/>
          </w:rPr>
          <w:t>CREATE ORDERS - MAINTENANCE VISIT</w:t>
        </w:r>
        <w:r w:rsidR="006A7A76">
          <w:rPr>
            <w:noProof/>
            <w:webHidden/>
          </w:rPr>
          <w:tab/>
        </w:r>
        <w:r w:rsidR="006A7A76">
          <w:rPr>
            <w:noProof/>
            <w:webHidden/>
          </w:rPr>
          <w:fldChar w:fldCharType="begin"/>
        </w:r>
        <w:r w:rsidR="006A7A76">
          <w:rPr>
            <w:noProof/>
            <w:webHidden/>
          </w:rPr>
          <w:instrText xml:space="preserve"> PAGEREF _Toc132247982 \h </w:instrText>
        </w:r>
        <w:r w:rsidR="006A7A76">
          <w:rPr>
            <w:noProof/>
            <w:webHidden/>
          </w:rPr>
        </w:r>
        <w:r w:rsidR="006A7A76">
          <w:rPr>
            <w:noProof/>
            <w:webHidden/>
          </w:rPr>
          <w:fldChar w:fldCharType="separate"/>
        </w:r>
        <w:r w:rsidR="006A7A76">
          <w:rPr>
            <w:noProof/>
            <w:webHidden/>
          </w:rPr>
          <w:t>25</w:t>
        </w:r>
        <w:r w:rsidR="006A7A76">
          <w:rPr>
            <w:noProof/>
            <w:webHidden/>
          </w:rPr>
          <w:fldChar w:fldCharType="end"/>
        </w:r>
      </w:hyperlink>
    </w:p>
    <w:p w14:paraId="12ABE879" w14:textId="23CD848B" w:rsidR="006A7A76" w:rsidRDefault="00000000">
      <w:pPr>
        <w:pStyle w:val="TOC1"/>
        <w:tabs>
          <w:tab w:val="left" w:pos="1258"/>
        </w:tabs>
        <w:rPr>
          <w:rFonts w:asciiTheme="minorHAnsi" w:eastAsiaTheme="minorEastAsia" w:hAnsiTheme="minorHAnsi" w:cstheme="minorBidi"/>
          <w:b w:val="0"/>
          <w:noProof/>
          <w:szCs w:val="22"/>
          <w:lang w:val="en-US"/>
        </w:rPr>
      </w:pPr>
      <w:hyperlink w:anchor="_Toc132247983" w:history="1">
        <w:r w:rsidR="006A7A76" w:rsidRPr="00CF6AAC">
          <w:rPr>
            <w:rStyle w:val="Hyperlink"/>
            <w:noProof/>
          </w:rPr>
          <w:t>6</w:t>
        </w:r>
        <w:r w:rsidR="006A7A76">
          <w:rPr>
            <w:rFonts w:asciiTheme="minorHAnsi" w:eastAsiaTheme="minorEastAsia" w:hAnsiTheme="minorHAnsi" w:cstheme="minorBidi"/>
            <w:b w:val="0"/>
            <w:noProof/>
            <w:szCs w:val="22"/>
            <w:lang w:val="en-US"/>
          </w:rPr>
          <w:tab/>
        </w:r>
        <w:r w:rsidR="006A7A76" w:rsidRPr="00CF6AAC">
          <w:rPr>
            <w:rStyle w:val="Hyperlink"/>
            <w:noProof/>
          </w:rPr>
          <w:t>LIST BY WORKFLOW</w:t>
        </w:r>
        <w:r w:rsidR="006A7A76">
          <w:rPr>
            <w:noProof/>
            <w:webHidden/>
          </w:rPr>
          <w:tab/>
        </w:r>
        <w:r w:rsidR="006A7A76">
          <w:rPr>
            <w:noProof/>
            <w:webHidden/>
          </w:rPr>
          <w:fldChar w:fldCharType="begin"/>
        </w:r>
        <w:r w:rsidR="006A7A76">
          <w:rPr>
            <w:noProof/>
            <w:webHidden/>
          </w:rPr>
          <w:instrText xml:space="preserve"> PAGEREF _Toc132247983 \h </w:instrText>
        </w:r>
        <w:r w:rsidR="006A7A76">
          <w:rPr>
            <w:noProof/>
            <w:webHidden/>
          </w:rPr>
        </w:r>
        <w:r w:rsidR="006A7A76">
          <w:rPr>
            <w:noProof/>
            <w:webHidden/>
          </w:rPr>
          <w:fldChar w:fldCharType="separate"/>
        </w:r>
        <w:r w:rsidR="006A7A76">
          <w:rPr>
            <w:noProof/>
            <w:webHidden/>
          </w:rPr>
          <w:t>27</w:t>
        </w:r>
        <w:r w:rsidR="006A7A76">
          <w:rPr>
            <w:noProof/>
            <w:webHidden/>
          </w:rPr>
          <w:fldChar w:fldCharType="end"/>
        </w:r>
      </w:hyperlink>
    </w:p>
    <w:p w14:paraId="68022EE4" w14:textId="0CF35AFE" w:rsidR="006A7A76" w:rsidRDefault="00000000">
      <w:pPr>
        <w:pStyle w:val="TOC2"/>
        <w:tabs>
          <w:tab w:val="left" w:pos="1621"/>
        </w:tabs>
        <w:rPr>
          <w:rFonts w:asciiTheme="minorHAnsi" w:eastAsiaTheme="minorEastAsia" w:hAnsiTheme="minorHAnsi" w:cstheme="minorBidi"/>
          <w:noProof/>
          <w:sz w:val="22"/>
          <w:szCs w:val="22"/>
          <w:lang w:val="en-US"/>
        </w:rPr>
      </w:pPr>
      <w:hyperlink w:anchor="_Toc132247984" w:history="1">
        <w:r w:rsidR="006A7A76" w:rsidRPr="00CF6AAC">
          <w:rPr>
            <w:rStyle w:val="Hyperlink"/>
            <w:noProof/>
          </w:rPr>
          <w:t>6.1</w:t>
        </w:r>
        <w:r w:rsidR="006A7A76">
          <w:rPr>
            <w:rFonts w:asciiTheme="minorHAnsi" w:eastAsiaTheme="minorEastAsia" w:hAnsiTheme="minorHAnsi" w:cstheme="minorBidi"/>
            <w:noProof/>
            <w:sz w:val="22"/>
            <w:szCs w:val="22"/>
            <w:lang w:val="en-US"/>
          </w:rPr>
          <w:tab/>
        </w:r>
        <w:r w:rsidR="006A7A76" w:rsidRPr="00CF6AAC">
          <w:rPr>
            <w:rStyle w:val="Hyperlink"/>
            <w:noProof/>
          </w:rPr>
          <w:t>SHOW MANIFEST</w:t>
        </w:r>
        <w:r w:rsidR="006A7A76">
          <w:rPr>
            <w:noProof/>
            <w:webHidden/>
          </w:rPr>
          <w:tab/>
        </w:r>
        <w:r w:rsidR="006A7A76">
          <w:rPr>
            <w:noProof/>
            <w:webHidden/>
          </w:rPr>
          <w:fldChar w:fldCharType="begin"/>
        </w:r>
        <w:r w:rsidR="006A7A76">
          <w:rPr>
            <w:noProof/>
            <w:webHidden/>
          </w:rPr>
          <w:instrText xml:space="preserve"> PAGEREF _Toc132247984 \h </w:instrText>
        </w:r>
        <w:r w:rsidR="006A7A76">
          <w:rPr>
            <w:noProof/>
            <w:webHidden/>
          </w:rPr>
        </w:r>
        <w:r w:rsidR="006A7A76">
          <w:rPr>
            <w:noProof/>
            <w:webHidden/>
          </w:rPr>
          <w:fldChar w:fldCharType="separate"/>
        </w:r>
        <w:r w:rsidR="006A7A76">
          <w:rPr>
            <w:noProof/>
            <w:webHidden/>
          </w:rPr>
          <w:t>29</w:t>
        </w:r>
        <w:r w:rsidR="006A7A76">
          <w:rPr>
            <w:noProof/>
            <w:webHidden/>
          </w:rPr>
          <w:fldChar w:fldCharType="end"/>
        </w:r>
      </w:hyperlink>
    </w:p>
    <w:p w14:paraId="36CDBEDD" w14:textId="2AB3113B" w:rsidR="006A7A76" w:rsidRDefault="00000000">
      <w:pPr>
        <w:pStyle w:val="TOC1"/>
        <w:tabs>
          <w:tab w:val="left" w:pos="1258"/>
        </w:tabs>
        <w:rPr>
          <w:rFonts w:asciiTheme="minorHAnsi" w:eastAsiaTheme="minorEastAsia" w:hAnsiTheme="minorHAnsi" w:cstheme="minorBidi"/>
          <w:b w:val="0"/>
          <w:noProof/>
          <w:szCs w:val="22"/>
          <w:lang w:val="en-US"/>
        </w:rPr>
      </w:pPr>
      <w:hyperlink w:anchor="_Toc132247985" w:history="1">
        <w:r w:rsidR="006A7A76" w:rsidRPr="00CF6AAC">
          <w:rPr>
            <w:rStyle w:val="Hyperlink"/>
            <w:noProof/>
          </w:rPr>
          <w:t>7</w:t>
        </w:r>
        <w:r w:rsidR="006A7A76">
          <w:rPr>
            <w:rFonts w:asciiTheme="minorHAnsi" w:eastAsiaTheme="minorEastAsia" w:hAnsiTheme="minorHAnsi" w:cstheme="minorBidi"/>
            <w:b w:val="0"/>
            <w:noProof/>
            <w:szCs w:val="22"/>
            <w:lang w:val="en-US"/>
          </w:rPr>
          <w:tab/>
        </w:r>
        <w:r w:rsidR="006A7A76" w:rsidRPr="00CF6AAC">
          <w:rPr>
            <w:rStyle w:val="Hyperlink"/>
            <w:noProof/>
          </w:rPr>
          <w:t>ORDERS</w:t>
        </w:r>
        <w:r w:rsidR="006A7A76">
          <w:rPr>
            <w:noProof/>
            <w:webHidden/>
          </w:rPr>
          <w:tab/>
        </w:r>
        <w:r w:rsidR="006A7A76">
          <w:rPr>
            <w:noProof/>
            <w:webHidden/>
          </w:rPr>
          <w:fldChar w:fldCharType="begin"/>
        </w:r>
        <w:r w:rsidR="006A7A76">
          <w:rPr>
            <w:noProof/>
            <w:webHidden/>
          </w:rPr>
          <w:instrText xml:space="preserve"> PAGEREF _Toc132247985 \h </w:instrText>
        </w:r>
        <w:r w:rsidR="006A7A76">
          <w:rPr>
            <w:noProof/>
            <w:webHidden/>
          </w:rPr>
        </w:r>
        <w:r w:rsidR="006A7A76">
          <w:rPr>
            <w:noProof/>
            <w:webHidden/>
          </w:rPr>
          <w:fldChar w:fldCharType="separate"/>
        </w:r>
        <w:r w:rsidR="006A7A76">
          <w:rPr>
            <w:noProof/>
            <w:webHidden/>
          </w:rPr>
          <w:t>31</w:t>
        </w:r>
        <w:r w:rsidR="006A7A76">
          <w:rPr>
            <w:noProof/>
            <w:webHidden/>
          </w:rPr>
          <w:fldChar w:fldCharType="end"/>
        </w:r>
      </w:hyperlink>
    </w:p>
    <w:p w14:paraId="0E1FFC8E" w14:textId="555974B8" w:rsidR="006A7A76" w:rsidRDefault="00000000">
      <w:pPr>
        <w:pStyle w:val="TOC2"/>
        <w:tabs>
          <w:tab w:val="left" w:pos="1621"/>
        </w:tabs>
        <w:rPr>
          <w:rFonts w:asciiTheme="minorHAnsi" w:eastAsiaTheme="minorEastAsia" w:hAnsiTheme="minorHAnsi" w:cstheme="minorBidi"/>
          <w:noProof/>
          <w:sz w:val="22"/>
          <w:szCs w:val="22"/>
          <w:lang w:val="en-US"/>
        </w:rPr>
      </w:pPr>
      <w:hyperlink w:anchor="_Toc132247986" w:history="1">
        <w:r w:rsidR="006A7A76" w:rsidRPr="00CF6AAC">
          <w:rPr>
            <w:rStyle w:val="Hyperlink"/>
            <w:noProof/>
          </w:rPr>
          <w:t>7.1</w:t>
        </w:r>
        <w:r w:rsidR="006A7A76">
          <w:rPr>
            <w:rFonts w:asciiTheme="minorHAnsi" w:eastAsiaTheme="minorEastAsia" w:hAnsiTheme="minorHAnsi" w:cstheme="minorBidi"/>
            <w:noProof/>
            <w:sz w:val="22"/>
            <w:szCs w:val="22"/>
            <w:lang w:val="en-US"/>
          </w:rPr>
          <w:tab/>
        </w:r>
        <w:r w:rsidR="006A7A76" w:rsidRPr="00CF6AAC">
          <w:rPr>
            <w:rStyle w:val="Hyperlink"/>
            <w:noProof/>
          </w:rPr>
          <w:t>SHOW ORDER</w:t>
        </w:r>
        <w:r w:rsidR="006A7A76">
          <w:rPr>
            <w:noProof/>
            <w:webHidden/>
          </w:rPr>
          <w:tab/>
        </w:r>
        <w:r w:rsidR="006A7A76">
          <w:rPr>
            <w:noProof/>
            <w:webHidden/>
          </w:rPr>
          <w:fldChar w:fldCharType="begin"/>
        </w:r>
        <w:r w:rsidR="006A7A76">
          <w:rPr>
            <w:noProof/>
            <w:webHidden/>
          </w:rPr>
          <w:instrText xml:space="preserve"> PAGEREF _Toc132247986 \h </w:instrText>
        </w:r>
        <w:r w:rsidR="006A7A76">
          <w:rPr>
            <w:noProof/>
            <w:webHidden/>
          </w:rPr>
        </w:r>
        <w:r w:rsidR="006A7A76">
          <w:rPr>
            <w:noProof/>
            <w:webHidden/>
          </w:rPr>
          <w:fldChar w:fldCharType="separate"/>
        </w:r>
        <w:r w:rsidR="006A7A76">
          <w:rPr>
            <w:noProof/>
            <w:webHidden/>
          </w:rPr>
          <w:t>31</w:t>
        </w:r>
        <w:r w:rsidR="006A7A76">
          <w:rPr>
            <w:noProof/>
            <w:webHidden/>
          </w:rPr>
          <w:fldChar w:fldCharType="end"/>
        </w:r>
      </w:hyperlink>
    </w:p>
    <w:p w14:paraId="7C288602" w14:textId="522D389A" w:rsidR="006A7A76" w:rsidRDefault="00000000">
      <w:pPr>
        <w:pStyle w:val="TOC2"/>
        <w:tabs>
          <w:tab w:val="left" w:pos="1621"/>
        </w:tabs>
        <w:rPr>
          <w:rFonts w:asciiTheme="minorHAnsi" w:eastAsiaTheme="minorEastAsia" w:hAnsiTheme="minorHAnsi" w:cstheme="minorBidi"/>
          <w:noProof/>
          <w:sz w:val="22"/>
          <w:szCs w:val="22"/>
          <w:lang w:val="en-US"/>
        </w:rPr>
      </w:pPr>
      <w:hyperlink w:anchor="_Toc132247987" w:history="1">
        <w:r w:rsidR="006A7A76" w:rsidRPr="00CF6AAC">
          <w:rPr>
            <w:rStyle w:val="Hyperlink"/>
            <w:noProof/>
          </w:rPr>
          <w:t>7.2</w:t>
        </w:r>
        <w:r w:rsidR="006A7A76">
          <w:rPr>
            <w:rFonts w:asciiTheme="minorHAnsi" w:eastAsiaTheme="minorEastAsia" w:hAnsiTheme="minorHAnsi" w:cstheme="minorBidi"/>
            <w:noProof/>
            <w:sz w:val="22"/>
            <w:szCs w:val="22"/>
            <w:lang w:val="en-US"/>
          </w:rPr>
          <w:tab/>
        </w:r>
        <w:r w:rsidR="006A7A76" w:rsidRPr="00CF6AAC">
          <w:rPr>
            <w:rStyle w:val="Hyperlink"/>
            <w:noProof/>
          </w:rPr>
          <w:t>EDIT ORDER</w:t>
        </w:r>
        <w:r w:rsidR="006A7A76">
          <w:rPr>
            <w:noProof/>
            <w:webHidden/>
          </w:rPr>
          <w:tab/>
        </w:r>
        <w:r w:rsidR="006A7A76">
          <w:rPr>
            <w:noProof/>
            <w:webHidden/>
          </w:rPr>
          <w:fldChar w:fldCharType="begin"/>
        </w:r>
        <w:r w:rsidR="006A7A76">
          <w:rPr>
            <w:noProof/>
            <w:webHidden/>
          </w:rPr>
          <w:instrText xml:space="preserve"> PAGEREF _Toc132247987 \h </w:instrText>
        </w:r>
        <w:r w:rsidR="006A7A76">
          <w:rPr>
            <w:noProof/>
            <w:webHidden/>
          </w:rPr>
        </w:r>
        <w:r w:rsidR="006A7A76">
          <w:rPr>
            <w:noProof/>
            <w:webHidden/>
          </w:rPr>
          <w:fldChar w:fldCharType="separate"/>
        </w:r>
        <w:r w:rsidR="006A7A76">
          <w:rPr>
            <w:noProof/>
            <w:webHidden/>
          </w:rPr>
          <w:t>33</w:t>
        </w:r>
        <w:r w:rsidR="006A7A76">
          <w:rPr>
            <w:noProof/>
            <w:webHidden/>
          </w:rPr>
          <w:fldChar w:fldCharType="end"/>
        </w:r>
      </w:hyperlink>
    </w:p>
    <w:p w14:paraId="39AA044C" w14:textId="36A8CDE1" w:rsidR="006A7A76" w:rsidRDefault="00000000">
      <w:pPr>
        <w:pStyle w:val="TOC2"/>
        <w:tabs>
          <w:tab w:val="left" w:pos="1621"/>
        </w:tabs>
        <w:rPr>
          <w:rFonts w:asciiTheme="minorHAnsi" w:eastAsiaTheme="minorEastAsia" w:hAnsiTheme="minorHAnsi" w:cstheme="minorBidi"/>
          <w:noProof/>
          <w:sz w:val="22"/>
          <w:szCs w:val="22"/>
          <w:lang w:val="en-US"/>
        </w:rPr>
      </w:pPr>
      <w:hyperlink w:anchor="_Toc132247988" w:history="1">
        <w:r w:rsidR="006A7A76" w:rsidRPr="00CF6AAC">
          <w:rPr>
            <w:rStyle w:val="Hyperlink"/>
            <w:noProof/>
          </w:rPr>
          <w:t>7.3</w:t>
        </w:r>
        <w:r w:rsidR="006A7A76">
          <w:rPr>
            <w:rFonts w:asciiTheme="minorHAnsi" w:eastAsiaTheme="minorEastAsia" w:hAnsiTheme="minorHAnsi" w:cstheme="minorBidi"/>
            <w:noProof/>
            <w:sz w:val="22"/>
            <w:szCs w:val="22"/>
            <w:lang w:val="en-US"/>
          </w:rPr>
          <w:tab/>
        </w:r>
        <w:r w:rsidR="006A7A76" w:rsidRPr="00CF6AAC">
          <w:rPr>
            <w:rStyle w:val="Hyperlink"/>
            <w:noProof/>
          </w:rPr>
          <w:t>SEARCH ORDERS</w:t>
        </w:r>
        <w:r w:rsidR="006A7A76">
          <w:rPr>
            <w:noProof/>
            <w:webHidden/>
          </w:rPr>
          <w:tab/>
        </w:r>
        <w:r w:rsidR="006A7A76">
          <w:rPr>
            <w:noProof/>
            <w:webHidden/>
          </w:rPr>
          <w:fldChar w:fldCharType="begin"/>
        </w:r>
        <w:r w:rsidR="006A7A76">
          <w:rPr>
            <w:noProof/>
            <w:webHidden/>
          </w:rPr>
          <w:instrText xml:space="preserve"> PAGEREF _Toc132247988 \h </w:instrText>
        </w:r>
        <w:r w:rsidR="006A7A76">
          <w:rPr>
            <w:noProof/>
            <w:webHidden/>
          </w:rPr>
        </w:r>
        <w:r w:rsidR="006A7A76">
          <w:rPr>
            <w:noProof/>
            <w:webHidden/>
          </w:rPr>
          <w:fldChar w:fldCharType="separate"/>
        </w:r>
        <w:r w:rsidR="006A7A76">
          <w:rPr>
            <w:noProof/>
            <w:webHidden/>
          </w:rPr>
          <w:t>35</w:t>
        </w:r>
        <w:r w:rsidR="006A7A76">
          <w:rPr>
            <w:noProof/>
            <w:webHidden/>
          </w:rPr>
          <w:fldChar w:fldCharType="end"/>
        </w:r>
      </w:hyperlink>
    </w:p>
    <w:p w14:paraId="4A739DF7" w14:textId="30661F10" w:rsidR="006A7A76" w:rsidRDefault="00000000">
      <w:pPr>
        <w:pStyle w:val="TOC2"/>
        <w:tabs>
          <w:tab w:val="left" w:pos="1621"/>
        </w:tabs>
        <w:rPr>
          <w:rFonts w:asciiTheme="minorHAnsi" w:eastAsiaTheme="minorEastAsia" w:hAnsiTheme="minorHAnsi" w:cstheme="minorBidi"/>
          <w:noProof/>
          <w:sz w:val="22"/>
          <w:szCs w:val="22"/>
          <w:lang w:val="en-US"/>
        </w:rPr>
      </w:pPr>
      <w:hyperlink w:anchor="_Toc132247989" w:history="1">
        <w:r w:rsidR="006A7A76" w:rsidRPr="00CF6AAC">
          <w:rPr>
            <w:rStyle w:val="Hyperlink"/>
            <w:noProof/>
          </w:rPr>
          <w:t>7.4</w:t>
        </w:r>
        <w:r w:rsidR="006A7A76">
          <w:rPr>
            <w:rFonts w:asciiTheme="minorHAnsi" w:eastAsiaTheme="minorEastAsia" w:hAnsiTheme="minorHAnsi" w:cstheme="minorBidi"/>
            <w:noProof/>
            <w:sz w:val="22"/>
            <w:szCs w:val="22"/>
            <w:lang w:val="en-US"/>
          </w:rPr>
          <w:tab/>
        </w:r>
        <w:r w:rsidR="006A7A76" w:rsidRPr="00CF6AAC">
          <w:rPr>
            <w:rStyle w:val="Hyperlink"/>
            <w:noProof/>
          </w:rPr>
          <w:t>EXPORT ORDERS</w:t>
        </w:r>
        <w:r w:rsidR="006A7A76">
          <w:rPr>
            <w:noProof/>
            <w:webHidden/>
          </w:rPr>
          <w:tab/>
        </w:r>
        <w:r w:rsidR="006A7A76">
          <w:rPr>
            <w:noProof/>
            <w:webHidden/>
          </w:rPr>
          <w:fldChar w:fldCharType="begin"/>
        </w:r>
        <w:r w:rsidR="006A7A76">
          <w:rPr>
            <w:noProof/>
            <w:webHidden/>
          </w:rPr>
          <w:instrText xml:space="preserve"> PAGEREF _Toc132247989 \h </w:instrText>
        </w:r>
        <w:r w:rsidR="006A7A76">
          <w:rPr>
            <w:noProof/>
            <w:webHidden/>
          </w:rPr>
        </w:r>
        <w:r w:rsidR="006A7A76">
          <w:rPr>
            <w:noProof/>
            <w:webHidden/>
          </w:rPr>
          <w:fldChar w:fldCharType="separate"/>
        </w:r>
        <w:r w:rsidR="006A7A76">
          <w:rPr>
            <w:noProof/>
            <w:webHidden/>
          </w:rPr>
          <w:t>37</w:t>
        </w:r>
        <w:r w:rsidR="006A7A76">
          <w:rPr>
            <w:noProof/>
            <w:webHidden/>
          </w:rPr>
          <w:fldChar w:fldCharType="end"/>
        </w:r>
      </w:hyperlink>
    </w:p>
    <w:p w14:paraId="507FFC13" w14:textId="00ADE551" w:rsidR="006A7A76" w:rsidRDefault="00000000">
      <w:pPr>
        <w:pStyle w:val="TOC2"/>
        <w:tabs>
          <w:tab w:val="left" w:pos="1621"/>
        </w:tabs>
        <w:rPr>
          <w:rFonts w:asciiTheme="minorHAnsi" w:eastAsiaTheme="minorEastAsia" w:hAnsiTheme="minorHAnsi" w:cstheme="minorBidi"/>
          <w:noProof/>
          <w:sz w:val="22"/>
          <w:szCs w:val="22"/>
          <w:lang w:val="en-US"/>
        </w:rPr>
      </w:pPr>
      <w:hyperlink w:anchor="_Toc132247990" w:history="1">
        <w:r w:rsidR="006A7A76" w:rsidRPr="00CF6AAC">
          <w:rPr>
            <w:rStyle w:val="Hyperlink"/>
            <w:noProof/>
          </w:rPr>
          <w:t>7.5</w:t>
        </w:r>
        <w:r w:rsidR="006A7A76">
          <w:rPr>
            <w:rFonts w:asciiTheme="minorHAnsi" w:eastAsiaTheme="minorEastAsia" w:hAnsiTheme="minorHAnsi" w:cstheme="minorBidi"/>
            <w:noProof/>
            <w:sz w:val="22"/>
            <w:szCs w:val="22"/>
            <w:lang w:val="en-US"/>
          </w:rPr>
          <w:tab/>
        </w:r>
        <w:r w:rsidR="006A7A76" w:rsidRPr="00CF6AAC">
          <w:rPr>
            <w:rStyle w:val="Hyperlink"/>
            <w:noProof/>
          </w:rPr>
          <w:t>IMPORT ORDER UPDATES</w:t>
        </w:r>
        <w:r w:rsidR="006A7A76">
          <w:rPr>
            <w:noProof/>
            <w:webHidden/>
          </w:rPr>
          <w:tab/>
        </w:r>
        <w:r w:rsidR="006A7A76">
          <w:rPr>
            <w:noProof/>
            <w:webHidden/>
          </w:rPr>
          <w:fldChar w:fldCharType="begin"/>
        </w:r>
        <w:r w:rsidR="006A7A76">
          <w:rPr>
            <w:noProof/>
            <w:webHidden/>
          </w:rPr>
          <w:instrText xml:space="preserve"> PAGEREF _Toc132247990 \h </w:instrText>
        </w:r>
        <w:r w:rsidR="006A7A76">
          <w:rPr>
            <w:noProof/>
            <w:webHidden/>
          </w:rPr>
        </w:r>
        <w:r w:rsidR="006A7A76">
          <w:rPr>
            <w:noProof/>
            <w:webHidden/>
          </w:rPr>
          <w:fldChar w:fldCharType="separate"/>
        </w:r>
        <w:r w:rsidR="006A7A76">
          <w:rPr>
            <w:noProof/>
            <w:webHidden/>
          </w:rPr>
          <w:t>39</w:t>
        </w:r>
        <w:r w:rsidR="006A7A76">
          <w:rPr>
            <w:noProof/>
            <w:webHidden/>
          </w:rPr>
          <w:fldChar w:fldCharType="end"/>
        </w:r>
      </w:hyperlink>
    </w:p>
    <w:p w14:paraId="58F63B98" w14:textId="2C4F0667" w:rsidR="006A7A76" w:rsidRDefault="00000000">
      <w:pPr>
        <w:pStyle w:val="TOC2"/>
        <w:tabs>
          <w:tab w:val="left" w:pos="1621"/>
        </w:tabs>
        <w:rPr>
          <w:rFonts w:asciiTheme="minorHAnsi" w:eastAsiaTheme="minorEastAsia" w:hAnsiTheme="minorHAnsi" w:cstheme="minorBidi"/>
          <w:noProof/>
          <w:sz w:val="22"/>
          <w:szCs w:val="22"/>
          <w:lang w:val="en-US"/>
        </w:rPr>
      </w:pPr>
      <w:hyperlink w:anchor="_Toc132247991" w:history="1">
        <w:r w:rsidR="006A7A76" w:rsidRPr="00CF6AAC">
          <w:rPr>
            <w:rStyle w:val="Hyperlink"/>
            <w:noProof/>
          </w:rPr>
          <w:t>7.6</w:t>
        </w:r>
        <w:r w:rsidR="006A7A76">
          <w:rPr>
            <w:rFonts w:asciiTheme="minorHAnsi" w:eastAsiaTheme="minorEastAsia" w:hAnsiTheme="minorHAnsi" w:cstheme="minorBidi"/>
            <w:noProof/>
            <w:sz w:val="22"/>
            <w:szCs w:val="22"/>
            <w:lang w:val="en-US"/>
          </w:rPr>
          <w:tab/>
        </w:r>
        <w:r w:rsidR="006A7A76" w:rsidRPr="00CF6AAC">
          <w:rPr>
            <w:rStyle w:val="Hyperlink"/>
            <w:noProof/>
          </w:rPr>
          <w:t>IMPORT ATM RESIDUALS</w:t>
        </w:r>
        <w:r w:rsidR="006A7A76">
          <w:rPr>
            <w:noProof/>
            <w:webHidden/>
          </w:rPr>
          <w:tab/>
        </w:r>
        <w:r w:rsidR="006A7A76">
          <w:rPr>
            <w:noProof/>
            <w:webHidden/>
          </w:rPr>
          <w:fldChar w:fldCharType="begin"/>
        </w:r>
        <w:r w:rsidR="006A7A76">
          <w:rPr>
            <w:noProof/>
            <w:webHidden/>
          </w:rPr>
          <w:instrText xml:space="preserve"> PAGEREF _Toc132247991 \h </w:instrText>
        </w:r>
        <w:r w:rsidR="006A7A76">
          <w:rPr>
            <w:noProof/>
            <w:webHidden/>
          </w:rPr>
        </w:r>
        <w:r w:rsidR="006A7A76">
          <w:rPr>
            <w:noProof/>
            <w:webHidden/>
          </w:rPr>
          <w:fldChar w:fldCharType="separate"/>
        </w:r>
        <w:r w:rsidR="006A7A76">
          <w:rPr>
            <w:noProof/>
            <w:webHidden/>
          </w:rPr>
          <w:t>39</w:t>
        </w:r>
        <w:r w:rsidR="006A7A76">
          <w:rPr>
            <w:noProof/>
            <w:webHidden/>
          </w:rPr>
          <w:fldChar w:fldCharType="end"/>
        </w:r>
      </w:hyperlink>
    </w:p>
    <w:p w14:paraId="79591620" w14:textId="550E8611" w:rsidR="006A7A76" w:rsidRDefault="00000000">
      <w:pPr>
        <w:pStyle w:val="TOC2"/>
        <w:tabs>
          <w:tab w:val="left" w:pos="1621"/>
        </w:tabs>
        <w:rPr>
          <w:rFonts w:asciiTheme="minorHAnsi" w:eastAsiaTheme="minorEastAsia" w:hAnsiTheme="minorHAnsi" w:cstheme="minorBidi"/>
          <w:noProof/>
          <w:sz w:val="22"/>
          <w:szCs w:val="22"/>
          <w:lang w:val="en-US"/>
        </w:rPr>
      </w:pPr>
      <w:hyperlink w:anchor="_Toc132247992" w:history="1">
        <w:r w:rsidR="006A7A76" w:rsidRPr="00CF6AAC">
          <w:rPr>
            <w:rStyle w:val="Hyperlink"/>
            <w:noProof/>
          </w:rPr>
          <w:t>7.7</w:t>
        </w:r>
        <w:r w:rsidR="006A7A76">
          <w:rPr>
            <w:rFonts w:asciiTheme="minorHAnsi" w:eastAsiaTheme="minorEastAsia" w:hAnsiTheme="minorHAnsi" w:cstheme="minorBidi"/>
            <w:noProof/>
            <w:sz w:val="22"/>
            <w:szCs w:val="22"/>
            <w:lang w:val="en-US"/>
          </w:rPr>
          <w:tab/>
        </w:r>
        <w:r w:rsidR="006A7A76" w:rsidRPr="00CF6AAC">
          <w:rPr>
            <w:rStyle w:val="Hyperlink"/>
            <w:noProof/>
          </w:rPr>
          <w:t>VIEW DISPUTES</w:t>
        </w:r>
        <w:r w:rsidR="006A7A76">
          <w:rPr>
            <w:noProof/>
            <w:webHidden/>
          </w:rPr>
          <w:tab/>
        </w:r>
        <w:r w:rsidR="006A7A76">
          <w:rPr>
            <w:noProof/>
            <w:webHidden/>
          </w:rPr>
          <w:fldChar w:fldCharType="begin"/>
        </w:r>
        <w:r w:rsidR="006A7A76">
          <w:rPr>
            <w:noProof/>
            <w:webHidden/>
          </w:rPr>
          <w:instrText xml:space="preserve"> PAGEREF _Toc132247992 \h </w:instrText>
        </w:r>
        <w:r w:rsidR="006A7A76">
          <w:rPr>
            <w:noProof/>
            <w:webHidden/>
          </w:rPr>
        </w:r>
        <w:r w:rsidR="006A7A76">
          <w:rPr>
            <w:noProof/>
            <w:webHidden/>
          </w:rPr>
          <w:fldChar w:fldCharType="separate"/>
        </w:r>
        <w:r w:rsidR="006A7A76">
          <w:rPr>
            <w:noProof/>
            <w:webHidden/>
          </w:rPr>
          <w:t>39</w:t>
        </w:r>
        <w:r w:rsidR="006A7A76">
          <w:rPr>
            <w:noProof/>
            <w:webHidden/>
          </w:rPr>
          <w:fldChar w:fldCharType="end"/>
        </w:r>
      </w:hyperlink>
    </w:p>
    <w:p w14:paraId="69B2B6A5" w14:textId="31CFE348" w:rsidR="006A7A76" w:rsidRDefault="00000000">
      <w:pPr>
        <w:pStyle w:val="TOC2"/>
        <w:tabs>
          <w:tab w:val="left" w:pos="1621"/>
        </w:tabs>
        <w:rPr>
          <w:rFonts w:asciiTheme="minorHAnsi" w:eastAsiaTheme="minorEastAsia" w:hAnsiTheme="minorHAnsi" w:cstheme="minorBidi"/>
          <w:noProof/>
          <w:sz w:val="22"/>
          <w:szCs w:val="22"/>
          <w:lang w:val="en-US"/>
        </w:rPr>
      </w:pPr>
      <w:hyperlink w:anchor="_Toc132247993" w:history="1">
        <w:r w:rsidR="006A7A76" w:rsidRPr="00CF6AAC">
          <w:rPr>
            <w:rStyle w:val="Hyperlink"/>
            <w:noProof/>
          </w:rPr>
          <w:t>7.8</w:t>
        </w:r>
        <w:r w:rsidR="006A7A76">
          <w:rPr>
            <w:rFonts w:asciiTheme="minorHAnsi" w:eastAsiaTheme="minorEastAsia" w:hAnsiTheme="minorHAnsi" w:cstheme="minorBidi"/>
            <w:noProof/>
            <w:sz w:val="22"/>
            <w:szCs w:val="22"/>
            <w:lang w:val="en-US"/>
          </w:rPr>
          <w:tab/>
        </w:r>
        <w:r w:rsidR="006A7A76" w:rsidRPr="00CF6AAC">
          <w:rPr>
            <w:rStyle w:val="Hyperlink"/>
            <w:noProof/>
          </w:rPr>
          <w:t>INPUT DISPUTES</w:t>
        </w:r>
        <w:r w:rsidR="006A7A76">
          <w:rPr>
            <w:noProof/>
            <w:webHidden/>
          </w:rPr>
          <w:tab/>
        </w:r>
        <w:r w:rsidR="006A7A76">
          <w:rPr>
            <w:noProof/>
            <w:webHidden/>
          </w:rPr>
          <w:fldChar w:fldCharType="begin"/>
        </w:r>
        <w:r w:rsidR="006A7A76">
          <w:rPr>
            <w:noProof/>
            <w:webHidden/>
          </w:rPr>
          <w:instrText xml:space="preserve"> PAGEREF _Toc132247993 \h </w:instrText>
        </w:r>
        <w:r w:rsidR="006A7A76">
          <w:rPr>
            <w:noProof/>
            <w:webHidden/>
          </w:rPr>
        </w:r>
        <w:r w:rsidR="006A7A76">
          <w:rPr>
            <w:noProof/>
            <w:webHidden/>
          </w:rPr>
          <w:fldChar w:fldCharType="separate"/>
        </w:r>
        <w:r w:rsidR="006A7A76">
          <w:rPr>
            <w:noProof/>
            <w:webHidden/>
          </w:rPr>
          <w:t>41</w:t>
        </w:r>
        <w:r w:rsidR="006A7A76">
          <w:rPr>
            <w:noProof/>
            <w:webHidden/>
          </w:rPr>
          <w:fldChar w:fldCharType="end"/>
        </w:r>
      </w:hyperlink>
    </w:p>
    <w:p w14:paraId="0815BCE0" w14:textId="1C11C107" w:rsidR="006A7A76" w:rsidRDefault="00000000">
      <w:pPr>
        <w:pStyle w:val="TOC3"/>
        <w:tabs>
          <w:tab w:val="left" w:pos="2110"/>
        </w:tabs>
        <w:rPr>
          <w:rFonts w:asciiTheme="minorHAnsi" w:eastAsiaTheme="minorEastAsia" w:hAnsiTheme="minorHAnsi" w:cstheme="minorBidi"/>
          <w:noProof/>
          <w:sz w:val="22"/>
          <w:szCs w:val="22"/>
          <w:lang w:val="en-US"/>
        </w:rPr>
      </w:pPr>
      <w:hyperlink w:anchor="_Toc132247994" w:history="1">
        <w:r w:rsidR="006A7A76" w:rsidRPr="00CF6AAC">
          <w:rPr>
            <w:rStyle w:val="Hyperlink"/>
            <w:noProof/>
          </w:rPr>
          <w:t>7.8.1</w:t>
        </w:r>
        <w:r w:rsidR="006A7A76">
          <w:rPr>
            <w:rFonts w:asciiTheme="minorHAnsi" w:eastAsiaTheme="minorEastAsia" w:hAnsiTheme="minorHAnsi" w:cstheme="minorBidi"/>
            <w:noProof/>
            <w:sz w:val="22"/>
            <w:szCs w:val="22"/>
            <w:lang w:val="en-US"/>
          </w:rPr>
          <w:tab/>
        </w:r>
        <w:r w:rsidR="006A7A76" w:rsidRPr="00CF6AAC">
          <w:rPr>
            <w:rStyle w:val="Hyperlink"/>
            <w:noProof/>
          </w:rPr>
          <w:t>Create/Update Dispute Details</w:t>
        </w:r>
        <w:r w:rsidR="006A7A76">
          <w:rPr>
            <w:noProof/>
            <w:webHidden/>
          </w:rPr>
          <w:tab/>
        </w:r>
        <w:r w:rsidR="006A7A76">
          <w:rPr>
            <w:noProof/>
            <w:webHidden/>
          </w:rPr>
          <w:fldChar w:fldCharType="begin"/>
        </w:r>
        <w:r w:rsidR="006A7A76">
          <w:rPr>
            <w:noProof/>
            <w:webHidden/>
          </w:rPr>
          <w:instrText xml:space="preserve"> PAGEREF _Toc132247994 \h </w:instrText>
        </w:r>
        <w:r w:rsidR="006A7A76">
          <w:rPr>
            <w:noProof/>
            <w:webHidden/>
          </w:rPr>
        </w:r>
        <w:r w:rsidR="006A7A76">
          <w:rPr>
            <w:noProof/>
            <w:webHidden/>
          </w:rPr>
          <w:fldChar w:fldCharType="separate"/>
        </w:r>
        <w:r w:rsidR="006A7A76">
          <w:rPr>
            <w:noProof/>
            <w:webHidden/>
          </w:rPr>
          <w:t>42</w:t>
        </w:r>
        <w:r w:rsidR="006A7A76">
          <w:rPr>
            <w:noProof/>
            <w:webHidden/>
          </w:rPr>
          <w:fldChar w:fldCharType="end"/>
        </w:r>
      </w:hyperlink>
    </w:p>
    <w:p w14:paraId="44FB8430" w14:textId="60A629AB" w:rsidR="006A7A76" w:rsidRDefault="00000000">
      <w:pPr>
        <w:pStyle w:val="TOC1"/>
        <w:tabs>
          <w:tab w:val="left" w:pos="1258"/>
        </w:tabs>
        <w:rPr>
          <w:rFonts w:asciiTheme="minorHAnsi" w:eastAsiaTheme="minorEastAsia" w:hAnsiTheme="minorHAnsi" w:cstheme="minorBidi"/>
          <w:b w:val="0"/>
          <w:noProof/>
          <w:szCs w:val="22"/>
          <w:lang w:val="en-US"/>
        </w:rPr>
      </w:pPr>
      <w:hyperlink w:anchor="_Toc132247995" w:history="1">
        <w:r w:rsidR="006A7A76" w:rsidRPr="00CF6AAC">
          <w:rPr>
            <w:rStyle w:val="Hyperlink"/>
            <w:noProof/>
          </w:rPr>
          <w:t>8</w:t>
        </w:r>
        <w:r w:rsidR="006A7A76">
          <w:rPr>
            <w:rFonts w:asciiTheme="minorHAnsi" w:eastAsiaTheme="minorEastAsia" w:hAnsiTheme="minorHAnsi" w:cstheme="minorBidi"/>
            <w:b w:val="0"/>
            <w:noProof/>
            <w:szCs w:val="22"/>
            <w:lang w:val="en-US"/>
          </w:rPr>
          <w:tab/>
        </w:r>
        <w:r w:rsidR="006A7A76" w:rsidRPr="00CF6AAC">
          <w:rPr>
            <w:rStyle w:val="Hyperlink"/>
            <w:noProof/>
          </w:rPr>
          <w:t>ROUTES</w:t>
        </w:r>
        <w:r w:rsidR="006A7A76">
          <w:rPr>
            <w:noProof/>
            <w:webHidden/>
          </w:rPr>
          <w:tab/>
        </w:r>
        <w:r w:rsidR="006A7A76">
          <w:rPr>
            <w:noProof/>
            <w:webHidden/>
          </w:rPr>
          <w:fldChar w:fldCharType="begin"/>
        </w:r>
        <w:r w:rsidR="006A7A76">
          <w:rPr>
            <w:noProof/>
            <w:webHidden/>
          </w:rPr>
          <w:instrText xml:space="preserve"> PAGEREF _Toc132247995 \h </w:instrText>
        </w:r>
        <w:r w:rsidR="006A7A76">
          <w:rPr>
            <w:noProof/>
            <w:webHidden/>
          </w:rPr>
        </w:r>
        <w:r w:rsidR="006A7A76">
          <w:rPr>
            <w:noProof/>
            <w:webHidden/>
          </w:rPr>
          <w:fldChar w:fldCharType="separate"/>
        </w:r>
        <w:r w:rsidR="006A7A76">
          <w:rPr>
            <w:noProof/>
            <w:webHidden/>
          </w:rPr>
          <w:t>44</w:t>
        </w:r>
        <w:r w:rsidR="006A7A76">
          <w:rPr>
            <w:noProof/>
            <w:webHidden/>
          </w:rPr>
          <w:fldChar w:fldCharType="end"/>
        </w:r>
      </w:hyperlink>
    </w:p>
    <w:p w14:paraId="000B02BA" w14:textId="250759E1" w:rsidR="006A7A76" w:rsidRDefault="00000000">
      <w:pPr>
        <w:pStyle w:val="TOC2"/>
        <w:tabs>
          <w:tab w:val="left" w:pos="1621"/>
        </w:tabs>
        <w:rPr>
          <w:rFonts w:asciiTheme="minorHAnsi" w:eastAsiaTheme="minorEastAsia" w:hAnsiTheme="minorHAnsi" w:cstheme="minorBidi"/>
          <w:noProof/>
          <w:sz w:val="22"/>
          <w:szCs w:val="22"/>
          <w:lang w:val="en-US"/>
        </w:rPr>
      </w:pPr>
      <w:hyperlink w:anchor="_Toc132247996" w:history="1">
        <w:r w:rsidR="006A7A76" w:rsidRPr="00CF6AAC">
          <w:rPr>
            <w:rStyle w:val="Hyperlink"/>
            <w:noProof/>
          </w:rPr>
          <w:t>8.1</w:t>
        </w:r>
        <w:r w:rsidR="006A7A76">
          <w:rPr>
            <w:rFonts w:asciiTheme="minorHAnsi" w:eastAsiaTheme="minorEastAsia" w:hAnsiTheme="minorHAnsi" w:cstheme="minorBidi"/>
            <w:noProof/>
            <w:sz w:val="22"/>
            <w:szCs w:val="22"/>
            <w:lang w:val="en-US"/>
          </w:rPr>
          <w:tab/>
        </w:r>
        <w:r w:rsidR="006A7A76" w:rsidRPr="00CF6AAC">
          <w:rPr>
            <w:rStyle w:val="Hyperlink"/>
            <w:noProof/>
          </w:rPr>
          <w:t>CREATE NEW ROUTE</w:t>
        </w:r>
        <w:r w:rsidR="006A7A76">
          <w:rPr>
            <w:noProof/>
            <w:webHidden/>
          </w:rPr>
          <w:tab/>
        </w:r>
        <w:r w:rsidR="006A7A76">
          <w:rPr>
            <w:noProof/>
            <w:webHidden/>
          </w:rPr>
          <w:fldChar w:fldCharType="begin"/>
        </w:r>
        <w:r w:rsidR="006A7A76">
          <w:rPr>
            <w:noProof/>
            <w:webHidden/>
          </w:rPr>
          <w:instrText xml:space="preserve"> PAGEREF _Toc132247996 \h </w:instrText>
        </w:r>
        <w:r w:rsidR="006A7A76">
          <w:rPr>
            <w:noProof/>
            <w:webHidden/>
          </w:rPr>
        </w:r>
        <w:r w:rsidR="006A7A76">
          <w:rPr>
            <w:noProof/>
            <w:webHidden/>
          </w:rPr>
          <w:fldChar w:fldCharType="separate"/>
        </w:r>
        <w:r w:rsidR="006A7A76">
          <w:rPr>
            <w:noProof/>
            <w:webHidden/>
          </w:rPr>
          <w:t>44</w:t>
        </w:r>
        <w:r w:rsidR="006A7A76">
          <w:rPr>
            <w:noProof/>
            <w:webHidden/>
          </w:rPr>
          <w:fldChar w:fldCharType="end"/>
        </w:r>
      </w:hyperlink>
    </w:p>
    <w:p w14:paraId="41745284" w14:textId="1C11FBE1" w:rsidR="006A7A76" w:rsidRDefault="00000000">
      <w:pPr>
        <w:pStyle w:val="TOC2"/>
        <w:tabs>
          <w:tab w:val="left" w:pos="1621"/>
        </w:tabs>
        <w:rPr>
          <w:rFonts w:asciiTheme="minorHAnsi" w:eastAsiaTheme="minorEastAsia" w:hAnsiTheme="minorHAnsi" w:cstheme="minorBidi"/>
          <w:noProof/>
          <w:sz w:val="22"/>
          <w:szCs w:val="22"/>
          <w:lang w:val="en-US"/>
        </w:rPr>
      </w:pPr>
      <w:hyperlink w:anchor="_Toc132247997" w:history="1">
        <w:r w:rsidR="006A7A76" w:rsidRPr="00CF6AAC">
          <w:rPr>
            <w:rStyle w:val="Hyperlink"/>
            <w:noProof/>
          </w:rPr>
          <w:t>8.2</w:t>
        </w:r>
        <w:r w:rsidR="006A7A76">
          <w:rPr>
            <w:rFonts w:asciiTheme="minorHAnsi" w:eastAsiaTheme="minorEastAsia" w:hAnsiTheme="minorHAnsi" w:cstheme="minorBidi"/>
            <w:noProof/>
            <w:sz w:val="22"/>
            <w:szCs w:val="22"/>
            <w:lang w:val="en-US"/>
          </w:rPr>
          <w:tab/>
        </w:r>
        <w:r w:rsidR="006A7A76" w:rsidRPr="00CF6AAC">
          <w:rPr>
            <w:rStyle w:val="Hyperlink"/>
            <w:noProof/>
          </w:rPr>
          <w:t>LIST ALL ROUTES</w:t>
        </w:r>
        <w:r w:rsidR="006A7A76">
          <w:rPr>
            <w:noProof/>
            <w:webHidden/>
          </w:rPr>
          <w:tab/>
        </w:r>
        <w:r w:rsidR="006A7A76">
          <w:rPr>
            <w:noProof/>
            <w:webHidden/>
          </w:rPr>
          <w:fldChar w:fldCharType="begin"/>
        </w:r>
        <w:r w:rsidR="006A7A76">
          <w:rPr>
            <w:noProof/>
            <w:webHidden/>
          </w:rPr>
          <w:instrText xml:space="preserve"> PAGEREF _Toc132247997 \h </w:instrText>
        </w:r>
        <w:r w:rsidR="006A7A76">
          <w:rPr>
            <w:noProof/>
            <w:webHidden/>
          </w:rPr>
        </w:r>
        <w:r w:rsidR="006A7A76">
          <w:rPr>
            <w:noProof/>
            <w:webHidden/>
          </w:rPr>
          <w:fldChar w:fldCharType="separate"/>
        </w:r>
        <w:r w:rsidR="006A7A76">
          <w:rPr>
            <w:noProof/>
            <w:webHidden/>
          </w:rPr>
          <w:t>45</w:t>
        </w:r>
        <w:r w:rsidR="006A7A76">
          <w:rPr>
            <w:noProof/>
            <w:webHidden/>
          </w:rPr>
          <w:fldChar w:fldCharType="end"/>
        </w:r>
      </w:hyperlink>
    </w:p>
    <w:p w14:paraId="268E6D98" w14:textId="49FD1247" w:rsidR="006A7A76" w:rsidRDefault="00000000">
      <w:pPr>
        <w:pStyle w:val="TOC2"/>
        <w:tabs>
          <w:tab w:val="left" w:pos="1621"/>
        </w:tabs>
        <w:rPr>
          <w:rFonts w:asciiTheme="minorHAnsi" w:eastAsiaTheme="minorEastAsia" w:hAnsiTheme="minorHAnsi" w:cstheme="minorBidi"/>
          <w:noProof/>
          <w:sz w:val="22"/>
          <w:szCs w:val="22"/>
          <w:lang w:val="en-US"/>
        </w:rPr>
      </w:pPr>
      <w:hyperlink w:anchor="_Toc132247998" w:history="1">
        <w:r w:rsidR="006A7A76" w:rsidRPr="00CF6AAC">
          <w:rPr>
            <w:rStyle w:val="Hyperlink"/>
            <w:noProof/>
          </w:rPr>
          <w:t>8.3</w:t>
        </w:r>
        <w:r w:rsidR="006A7A76">
          <w:rPr>
            <w:rFonts w:asciiTheme="minorHAnsi" w:eastAsiaTheme="minorEastAsia" w:hAnsiTheme="minorHAnsi" w:cstheme="minorBidi"/>
            <w:noProof/>
            <w:sz w:val="22"/>
            <w:szCs w:val="22"/>
            <w:lang w:val="en-US"/>
          </w:rPr>
          <w:tab/>
        </w:r>
        <w:r w:rsidR="006A7A76" w:rsidRPr="00CF6AAC">
          <w:rPr>
            <w:rStyle w:val="Hyperlink"/>
            <w:noProof/>
          </w:rPr>
          <w:t>ROUTE PLAN DOCUMENT</w:t>
        </w:r>
        <w:r w:rsidR="006A7A76">
          <w:rPr>
            <w:noProof/>
            <w:webHidden/>
          </w:rPr>
          <w:tab/>
        </w:r>
        <w:r w:rsidR="006A7A76">
          <w:rPr>
            <w:noProof/>
            <w:webHidden/>
          </w:rPr>
          <w:fldChar w:fldCharType="begin"/>
        </w:r>
        <w:r w:rsidR="006A7A76">
          <w:rPr>
            <w:noProof/>
            <w:webHidden/>
          </w:rPr>
          <w:instrText xml:space="preserve"> PAGEREF _Toc132247998 \h </w:instrText>
        </w:r>
        <w:r w:rsidR="006A7A76">
          <w:rPr>
            <w:noProof/>
            <w:webHidden/>
          </w:rPr>
        </w:r>
        <w:r w:rsidR="006A7A76">
          <w:rPr>
            <w:noProof/>
            <w:webHidden/>
          </w:rPr>
          <w:fldChar w:fldCharType="separate"/>
        </w:r>
        <w:r w:rsidR="006A7A76">
          <w:rPr>
            <w:noProof/>
            <w:webHidden/>
          </w:rPr>
          <w:t>46</w:t>
        </w:r>
        <w:r w:rsidR="006A7A76">
          <w:rPr>
            <w:noProof/>
            <w:webHidden/>
          </w:rPr>
          <w:fldChar w:fldCharType="end"/>
        </w:r>
      </w:hyperlink>
    </w:p>
    <w:p w14:paraId="410F26F4" w14:textId="10E0AB40" w:rsidR="006A7A76" w:rsidRDefault="00000000">
      <w:pPr>
        <w:pStyle w:val="TOC2"/>
        <w:tabs>
          <w:tab w:val="left" w:pos="1621"/>
        </w:tabs>
        <w:rPr>
          <w:rFonts w:asciiTheme="minorHAnsi" w:eastAsiaTheme="minorEastAsia" w:hAnsiTheme="minorHAnsi" w:cstheme="minorBidi"/>
          <w:noProof/>
          <w:sz w:val="22"/>
          <w:szCs w:val="22"/>
          <w:lang w:val="en-US"/>
        </w:rPr>
      </w:pPr>
      <w:hyperlink w:anchor="_Toc132247999" w:history="1">
        <w:r w:rsidR="006A7A76" w:rsidRPr="00CF6AAC">
          <w:rPr>
            <w:rStyle w:val="Hyperlink"/>
            <w:noProof/>
          </w:rPr>
          <w:t>8.4</w:t>
        </w:r>
        <w:r w:rsidR="006A7A76">
          <w:rPr>
            <w:rFonts w:asciiTheme="minorHAnsi" w:eastAsiaTheme="minorEastAsia" w:hAnsiTheme="minorHAnsi" w:cstheme="minorBidi"/>
            <w:noProof/>
            <w:sz w:val="22"/>
            <w:szCs w:val="22"/>
            <w:lang w:val="en-US"/>
          </w:rPr>
          <w:tab/>
        </w:r>
        <w:r w:rsidR="006A7A76" w:rsidRPr="00CF6AAC">
          <w:rPr>
            <w:rStyle w:val="Hyperlink"/>
            <w:noProof/>
          </w:rPr>
          <w:t>ROUTE PLAN AUDIT</w:t>
        </w:r>
        <w:r w:rsidR="006A7A76">
          <w:rPr>
            <w:noProof/>
            <w:webHidden/>
          </w:rPr>
          <w:tab/>
        </w:r>
        <w:r w:rsidR="006A7A76">
          <w:rPr>
            <w:noProof/>
            <w:webHidden/>
          </w:rPr>
          <w:fldChar w:fldCharType="begin"/>
        </w:r>
        <w:r w:rsidR="006A7A76">
          <w:rPr>
            <w:noProof/>
            <w:webHidden/>
          </w:rPr>
          <w:instrText xml:space="preserve"> PAGEREF _Toc132247999 \h </w:instrText>
        </w:r>
        <w:r w:rsidR="006A7A76">
          <w:rPr>
            <w:noProof/>
            <w:webHidden/>
          </w:rPr>
        </w:r>
        <w:r w:rsidR="006A7A76">
          <w:rPr>
            <w:noProof/>
            <w:webHidden/>
          </w:rPr>
          <w:fldChar w:fldCharType="separate"/>
        </w:r>
        <w:r w:rsidR="006A7A76">
          <w:rPr>
            <w:noProof/>
            <w:webHidden/>
          </w:rPr>
          <w:t>47</w:t>
        </w:r>
        <w:r w:rsidR="006A7A76">
          <w:rPr>
            <w:noProof/>
            <w:webHidden/>
          </w:rPr>
          <w:fldChar w:fldCharType="end"/>
        </w:r>
      </w:hyperlink>
    </w:p>
    <w:p w14:paraId="7D562419" w14:textId="5031D006" w:rsidR="006A7A76" w:rsidRDefault="00000000">
      <w:pPr>
        <w:pStyle w:val="TOC2"/>
        <w:tabs>
          <w:tab w:val="left" w:pos="1621"/>
        </w:tabs>
        <w:rPr>
          <w:rFonts w:asciiTheme="minorHAnsi" w:eastAsiaTheme="minorEastAsia" w:hAnsiTheme="minorHAnsi" w:cstheme="minorBidi"/>
          <w:noProof/>
          <w:sz w:val="22"/>
          <w:szCs w:val="22"/>
          <w:lang w:val="en-US"/>
        </w:rPr>
      </w:pPr>
      <w:hyperlink w:anchor="_Toc132248000" w:history="1">
        <w:r w:rsidR="006A7A76" w:rsidRPr="00CF6AAC">
          <w:rPr>
            <w:rStyle w:val="Hyperlink"/>
            <w:noProof/>
          </w:rPr>
          <w:t>8.5</w:t>
        </w:r>
        <w:r w:rsidR="006A7A76">
          <w:rPr>
            <w:rFonts w:asciiTheme="minorHAnsi" w:eastAsiaTheme="minorEastAsia" w:hAnsiTheme="minorHAnsi" w:cstheme="minorBidi"/>
            <w:noProof/>
            <w:sz w:val="22"/>
            <w:szCs w:val="22"/>
            <w:lang w:val="en-US"/>
          </w:rPr>
          <w:tab/>
        </w:r>
        <w:r w:rsidR="006A7A76" w:rsidRPr="00CF6AAC">
          <w:rPr>
            <w:rStyle w:val="Hyperlink"/>
            <w:noProof/>
          </w:rPr>
          <w:t>CREATE/UPDATE ROUTE PLAN DETAIL</w:t>
        </w:r>
        <w:r w:rsidR="006A7A76">
          <w:rPr>
            <w:noProof/>
            <w:webHidden/>
          </w:rPr>
          <w:tab/>
        </w:r>
        <w:r w:rsidR="006A7A76">
          <w:rPr>
            <w:noProof/>
            <w:webHidden/>
          </w:rPr>
          <w:fldChar w:fldCharType="begin"/>
        </w:r>
        <w:r w:rsidR="006A7A76">
          <w:rPr>
            <w:noProof/>
            <w:webHidden/>
          </w:rPr>
          <w:instrText xml:space="preserve"> PAGEREF _Toc132248000 \h </w:instrText>
        </w:r>
        <w:r w:rsidR="006A7A76">
          <w:rPr>
            <w:noProof/>
            <w:webHidden/>
          </w:rPr>
        </w:r>
        <w:r w:rsidR="006A7A76">
          <w:rPr>
            <w:noProof/>
            <w:webHidden/>
          </w:rPr>
          <w:fldChar w:fldCharType="separate"/>
        </w:r>
        <w:r w:rsidR="006A7A76">
          <w:rPr>
            <w:noProof/>
            <w:webHidden/>
          </w:rPr>
          <w:t>47</w:t>
        </w:r>
        <w:r w:rsidR="006A7A76">
          <w:rPr>
            <w:noProof/>
            <w:webHidden/>
          </w:rPr>
          <w:fldChar w:fldCharType="end"/>
        </w:r>
      </w:hyperlink>
    </w:p>
    <w:p w14:paraId="6CB3BB88" w14:textId="0B710B3D" w:rsidR="006A7A76" w:rsidRDefault="00000000">
      <w:pPr>
        <w:pStyle w:val="TOC2"/>
        <w:tabs>
          <w:tab w:val="left" w:pos="1621"/>
        </w:tabs>
        <w:rPr>
          <w:rFonts w:asciiTheme="minorHAnsi" w:eastAsiaTheme="minorEastAsia" w:hAnsiTheme="minorHAnsi" w:cstheme="minorBidi"/>
          <w:noProof/>
          <w:sz w:val="22"/>
          <w:szCs w:val="22"/>
          <w:lang w:val="en-US"/>
        </w:rPr>
      </w:pPr>
      <w:hyperlink w:anchor="_Toc132248001" w:history="1">
        <w:r w:rsidR="006A7A76" w:rsidRPr="00CF6AAC">
          <w:rPr>
            <w:rStyle w:val="Hyperlink"/>
            <w:noProof/>
          </w:rPr>
          <w:t>8.6</w:t>
        </w:r>
        <w:r w:rsidR="006A7A76">
          <w:rPr>
            <w:rFonts w:asciiTheme="minorHAnsi" w:eastAsiaTheme="minorEastAsia" w:hAnsiTheme="minorHAnsi" w:cstheme="minorBidi"/>
            <w:noProof/>
            <w:sz w:val="22"/>
            <w:szCs w:val="22"/>
            <w:lang w:val="en-US"/>
          </w:rPr>
          <w:tab/>
        </w:r>
        <w:r w:rsidR="006A7A76" w:rsidRPr="00CF6AAC">
          <w:rPr>
            <w:rStyle w:val="Hyperlink"/>
            <w:noProof/>
          </w:rPr>
          <w:t>MANAGE TRUCKS</w:t>
        </w:r>
        <w:r w:rsidR="006A7A76">
          <w:rPr>
            <w:noProof/>
            <w:webHidden/>
          </w:rPr>
          <w:tab/>
        </w:r>
        <w:r w:rsidR="006A7A76">
          <w:rPr>
            <w:noProof/>
            <w:webHidden/>
          </w:rPr>
          <w:fldChar w:fldCharType="begin"/>
        </w:r>
        <w:r w:rsidR="006A7A76">
          <w:rPr>
            <w:noProof/>
            <w:webHidden/>
          </w:rPr>
          <w:instrText xml:space="preserve"> PAGEREF _Toc132248001 \h </w:instrText>
        </w:r>
        <w:r w:rsidR="006A7A76">
          <w:rPr>
            <w:noProof/>
            <w:webHidden/>
          </w:rPr>
        </w:r>
        <w:r w:rsidR="006A7A76">
          <w:rPr>
            <w:noProof/>
            <w:webHidden/>
          </w:rPr>
          <w:fldChar w:fldCharType="separate"/>
        </w:r>
        <w:r w:rsidR="006A7A76">
          <w:rPr>
            <w:noProof/>
            <w:webHidden/>
          </w:rPr>
          <w:t>50</w:t>
        </w:r>
        <w:r w:rsidR="006A7A76">
          <w:rPr>
            <w:noProof/>
            <w:webHidden/>
          </w:rPr>
          <w:fldChar w:fldCharType="end"/>
        </w:r>
      </w:hyperlink>
    </w:p>
    <w:p w14:paraId="462E3256" w14:textId="587C3707" w:rsidR="006A7A76" w:rsidRDefault="00000000">
      <w:pPr>
        <w:pStyle w:val="TOC2"/>
        <w:tabs>
          <w:tab w:val="left" w:pos="1621"/>
        </w:tabs>
        <w:rPr>
          <w:rFonts w:asciiTheme="minorHAnsi" w:eastAsiaTheme="minorEastAsia" w:hAnsiTheme="minorHAnsi" w:cstheme="minorBidi"/>
          <w:noProof/>
          <w:sz w:val="22"/>
          <w:szCs w:val="22"/>
          <w:lang w:val="en-US"/>
        </w:rPr>
      </w:pPr>
      <w:hyperlink w:anchor="_Toc132248002" w:history="1">
        <w:r w:rsidR="006A7A76" w:rsidRPr="00CF6AAC">
          <w:rPr>
            <w:rStyle w:val="Hyperlink"/>
            <w:noProof/>
          </w:rPr>
          <w:t>8.7</w:t>
        </w:r>
        <w:r w:rsidR="006A7A76">
          <w:rPr>
            <w:rFonts w:asciiTheme="minorHAnsi" w:eastAsiaTheme="minorEastAsia" w:hAnsiTheme="minorHAnsi" w:cstheme="minorBidi"/>
            <w:noProof/>
            <w:sz w:val="22"/>
            <w:szCs w:val="22"/>
            <w:lang w:val="en-US"/>
          </w:rPr>
          <w:tab/>
        </w:r>
        <w:r w:rsidR="006A7A76" w:rsidRPr="00CF6AAC">
          <w:rPr>
            <w:rStyle w:val="Hyperlink"/>
            <w:noProof/>
          </w:rPr>
          <w:t>SHOW TRUCK</w:t>
        </w:r>
        <w:r w:rsidR="006A7A76">
          <w:rPr>
            <w:noProof/>
            <w:webHidden/>
          </w:rPr>
          <w:tab/>
        </w:r>
        <w:r w:rsidR="006A7A76">
          <w:rPr>
            <w:noProof/>
            <w:webHidden/>
          </w:rPr>
          <w:fldChar w:fldCharType="begin"/>
        </w:r>
        <w:r w:rsidR="006A7A76">
          <w:rPr>
            <w:noProof/>
            <w:webHidden/>
          </w:rPr>
          <w:instrText xml:space="preserve"> PAGEREF _Toc132248002 \h </w:instrText>
        </w:r>
        <w:r w:rsidR="006A7A76">
          <w:rPr>
            <w:noProof/>
            <w:webHidden/>
          </w:rPr>
        </w:r>
        <w:r w:rsidR="006A7A76">
          <w:rPr>
            <w:noProof/>
            <w:webHidden/>
          </w:rPr>
          <w:fldChar w:fldCharType="separate"/>
        </w:r>
        <w:r w:rsidR="006A7A76">
          <w:rPr>
            <w:noProof/>
            <w:webHidden/>
          </w:rPr>
          <w:t>51</w:t>
        </w:r>
        <w:r w:rsidR="006A7A76">
          <w:rPr>
            <w:noProof/>
            <w:webHidden/>
          </w:rPr>
          <w:fldChar w:fldCharType="end"/>
        </w:r>
      </w:hyperlink>
    </w:p>
    <w:p w14:paraId="754DF6AA" w14:textId="537D70ED" w:rsidR="006A7A76" w:rsidRDefault="00000000">
      <w:pPr>
        <w:pStyle w:val="TOC2"/>
        <w:tabs>
          <w:tab w:val="left" w:pos="1621"/>
        </w:tabs>
        <w:rPr>
          <w:rFonts w:asciiTheme="minorHAnsi" w:eastAsiaTheme="minorEastAsia" w:hAnsiTheme="minorHAnsi" w:cstheme="minorBidi"/>
          <w:noProof/>
          <w:sz w:val="22"/>
          <w:szCs w:val="22"/>
          <w:lang w:val="en-US"/>
        </w:rPr>
      </w:pPr>
      <w:hyperlink w:anchor="_Toc132248003" w:history="1">
        <w:r w:rsidR="006A7A76" w:rsidRPr="00CF6AAC">
          <w:rPr>
            <w:rStyle w:val="Hyperlink"/>
            <w:noProof/>
          </w:rPr>
          <w:t>8.8</w:t>
        </w:r>
        <w:r w:rsidR="006A7A76">
          <w:rPr>
            <w:rFonts w:asciiTheme="minorHAnsi" w:eastAsiaTheme="minorEastAsia" w:hAnsiTheme="minorHAnsi" w:cstheme="minorBidi"/>
            <w:noProof/>
            <w:sz w:val="22"/>
            <w:szCs w:val="22"/>
            <w:lang w:val="en-US"/>
          </w:rPr>
          <w:tab/>
        </w:r>
        <w:r w:rsidR="006A7A76" w:rsidRPr="00CF6AAC">
          <w:rPr>
            <w:rStyle w:val="Hyperlink"/>
            <w:noProof/>
          </w:rPr>
          <w:t>CREATE NEW TRUCK</w:t>
        </w:r>
        <w:r w:rsidR="006A7A76">
          <w:rPr>
            <w:noProof/>
            <w:webHidden/>
          </w:rPr>
          <w:tab/>
        </w:r>
        <w:r w:rsidR="006A7A76">
          <w:rPr>
            <w:noProof/>
            <w:webHidden/>
          </w:rPr>
          <w:fldChar w:fldCharType="begin"/>
        </w:r>
        <w:r w:rsidR="006A7A76">
          <w:rPr>
            <w:noProof/>
            <w:webHidden/>
          </w:rPr>
          <w:instrText xml:space="preserve"> PAGEREF _Toc132248003 \h </w:instrText>
        </w:r>
        <w:r w:rsidR="006A7A76">
          <w:rPr>
            <w:noProof/>
            <w:webHidden/>
          </w:rPr>
        </w:r>
        <w:r w:rsidR="006A7A76">
          <w:rPr>
            <w:noProof/>
            <w:webHidden/>
          </w:rPr>
          <w:fldChar w:fldCharType="separate"/>
        </w:r>
        <w:r w:rsidR="006A7A76">
          <w:rPr>
            <w:noProof/>
            <w:webHidden/>
          </w:rPr>
          <w:t>52</w:t>
        </w:r>
        <w:r w:rsidR="006A7A76">
          <w:rPr>
            <w:noProof/>
            <w:webHidden/>
          </w:rPr>
          <w:fldChar w:fldCharType="end"/>
        </w:r>
      </w:hyperlink>
    </w:p>
    <w:p w14:paraId="4AFCC767" w14:textId="4625A159" w:rsidR="006A7A76" w:rsidRDefault="00000000">
      <w:pPr>
        <w:pStyle w:val="TOC2"/>
        <w:tabs>
          <w:tab w:val="left" w:pos="1621"/>
        </w:tabs>
        <w:rPr>
          <w:rFonts w:asciiTheme="minorHAnsi" w:eastAsiaTheme="minorEastAsia" w:hAnsiTheme="minorHAnsi" w:cstheme="minorBidi"/>
          <w:noProof/>
          <w:sz w:val="22"/>
          <w:szCs w:val="22"/>
          <w:lang w:val="en-US"/>
        </w:rPr>
      </w:pPr>
      <w:hyperlink w:anchor="_Toc132248004" w:history="1">
        <w:r w:rsidR="006A7A76" w:rsidRPr="00CF6AAC">
          <w:rPr>
            <w:rStyle w:val="Hyperlink"/>
            <w:noProof/>
          </w:rPr>
          <w:t>8.9</w:t>
        </w:r>
        <w:r w:rsidR="006A7A76">
          <w:rPr>
            <w:rFonts w:asciiTheme="minorHAnsi" w:eastAsiaTheme="minorEastAsia" w:hAnsiTheme="minorHAnsi" w:cstheme="minorBidi"/>
            <w:noProof/>
            <w:sz w:val="22"/>
            <w:szCs w:val="22"/>
            <w:lang w:val="en-US"/>
          </w:rPr>
          <w:tab/>
        </w:r>
        <w:r w:rsidR="006A7A76" w:rsidRPr="00CF6AAC">
          <w:rPr>
            <w:rStyle w:val="Hyperlink"/>
            <w:noProof/>
          </w:rPr>
          <w:t>MANAGE DEFAULT ROUTES</w:t>
        </w:r>
        <w:r w:rsidR="006A7A76">
          <w:rPr>
            <w:noProof/>
            <w:webHidden/>
          </w:rPr>
          <w:tab/>
        </w:r>
        <w:r w:rsidR="006A7A76">
          <w:rPr>
            <w:noProof/>
            <w:webHidden/>
          </w:rPr>
          <w:fldChar w:fldCharType="begin"/>
        </w:r>
        <w:r w:rsidR="006A7A76">
          <w:rPr>
            <w:noProof/>
            <w:webHidden/>
          </w:rPr>
          <w:instrText xml:space="preserve"> PAGEREF _Toc132248004 \h </w:instrText>
        </w:r>
        <w:r w:rsidR="006A7A76">
          <w:rPr>
            <w:noProof/>
            <w:webHidden/>
          </w:rPr>
        </w:r>
        <w:r w:rsidR="006A7A76">
          <w:rPr>
            <w:noProof/>
            <w:webHidden/>
          </w:rPr>
          <w:fldChar w:fldCharType="separate"/>
        </w:r>
        <w:r w:rsidR="006A7A76">
          <w:rPr>
            <w:noProof/>
            <w:webHidden/>
          </w:rPr>
          <w:t>53</w:t>
        </w:r>
        <w:r w:rsidR="006A7A76">
          <w:rPr>
            <w:noProof/>
            <w:webHidden/>
          </w:rPr>
          <w:fldChar w:fldCharType="end"/>
        </w:r>
      </w:hyperlink>
    </w:p>
    <w:p w14:paraId="5E7A86C5" w14:textId="22CBF9AF" w:rsidR="006A7A76" w:rsidRDefault="00000000">
      <w:pPr>
        <w:pStyle w:val="TOC2"/>
        <w:tabs>
          <w:tab w:val="left" w:pos="1760"/>
        </w:tabs>
        <w:rPr>
          <w:rFonts w:asciiTheme="minorHAnsi" w:eastAsiaTheme="minorEastAsia" w:hAnsiTheme="minorHAnsi" w:cstheme="minorBidi"/>
          <w:noProof/>
          <w:sz w:val="22"/>
          <w:szCs w:val="22"/>
          <w:lang w:val="en-US"/>
        </w:rPr>
      </w:pPr>
      <w:hyperlink w:anchor="_Toc132248005" w:history="1">
        <w:r w:rsidR="006A7A76" w:rsidRPr="00CF6AAC">
          <w:rPr>
            <w:rStyle w:val="Hyperlink"/>
            <w:noProof/>
          </w:rPr>
          <w:t>8.10</w:t>
        </w:r>
        <w:r w:rsidR="006A7A76">
          <w:rPr>
            <w:rFonts w:asciiTheme="minorHAnsi" w:eastAsiaTheme="minorEastAsia" w:hAnsiTheme="minorHAnsi" w:cstheme="minorBidi"/>
            <w:noProof/>
            <w:sz w:val="22"/>
            <w:szCs w:val="22"/>
            <w:lang w:val="en-US"/>
          </w:rPr>
          <w:tab/>
        </w:r>
        <w:r w:rsidR="006A7A76" w:rsidRPr="00CF6AAC">
          <w:rPr>
            <w:rStyle w:val="Hyperlink"/>
            <w:noProof/>
          </w:rPr>
          <w:t>SHOW DEFAULT ROUTE</w:t>
        </w:r>
        <w:r w:rsidR="006A7A76">
          <w:rPr>
            <w:noProof/>
            <w:webHidden/>
          </w:rPr>
          <w:tab/>
        </w:r>
        <w:r w:rsidR="006A7A76">
          <w:rPr>
            <w:noProof/>
            <w:webHidden/>
          </w:rPr>
          <w:fldChar w:fldCharType="begin"/>
        </w:r>
        <w:r w:rsidR="006A7A76">
          <w:rPr>
            <w:noProof/>
            <w:webHidden/>
          </w:rPr>
          <w:instrText xml:space="preserve"> PAGEREF _Toc132248005 \h </w:instrText>
        </w:r>
        <w:r w:rsidR="006A7A76">
          <w:rPr>
            <w:noProof/>
            <w:webHidden/>
          </w:rPr>
        </w:r>
        <w:r w:rsidR="006A7A76">
          <w:rPr>
            <w:noProof/>
            <w:webHidden/>
          </w:rPr>
          <w:fldChar w:fldCharType="separate"/>
        </w:r>
        <w:r w:rsidR="006A7A76">
          <w:rPr>
            <w:noProof/>
            <w:webHidden/>
          </w:rPr>
          <w:t>54</w:t>
        </w:r>
        <w:r w:rsidR="006A7A76">
          <w:rPr>
            <w:noProof/>
            <w:webHidden/>
          </w:rPr>
          <w:fldChar w:fldCharType="end"/>
        </w:r>
      </w:hyperlink>
    </w:p>
    <w:p w14:paraId="1D9110EE" w14:textId="50FD9453" w:rsidR="006A7A76" w:rsidRDefault="00000000">
      <w:pPr>
        <w:pStyle w:val="TOC2"/>
        <w:tabs>
          <w:tab w:val="left" w:pos="1760"/>
        </w:tabs>
        <w:rPr>
          <w:rFonts w:asciiTheme="minorHAnsi" w:eastAsiaTheme="minorEastAsia" w:hAnsiTheme="minorHAnsi" w:cstheme="minorBidi"/>
          <w:noProof/>
          <w:sz w:val="22"/>
          <w:szCs w:val="22"/>
          <w:lang w:val="en-US"/>
        </w:rPr>
      </w:pPr>
      <w:hyperlink w:anchor="_Toc132248006" w:history="1">
        <w:r w:rsidR="006A7A76" w:rsidRPr="00CF6AAC">
          <w:rPr>
            <w:rStyle w:val="Hyperlink"/>
            <w:noProof/>
          </w:rPr>
          <w:t>8.11</w:t>
        </w:r>
        <w:r w:rsidR="006A7A76">
          <w:rPr>
            <w:rFonts w:asciiTheme="minorHAnsi" w:eastAsiaTheme="minorEastAsia" w:hAnsiTheme="minorHAnsi" w:cstheme="minorBidi"/>
            <w:noProof/>
            <w:sz w:val="22"/>
            <w:szCs w:val="22"/>
            <w:lang w:val="en-US"/>
          </w:rPr>
          <w:tab/>
        </w:r>
        <w:r w:rsidR="006A7A76" w:rsidRPr="00CF6AAC">
          <w:rPr>
            <w:rStyle w:val="Hyperlink"/>
            <w:noProof/>
          </w:rPr>
          <w:t>UPDATE DEFAULT ROUTE</w:t>
        </w:r>
        <w:r w:rsidR="006A7A76">
          <w:rPr>
            <w:noProof/>
            <w:webHidden/>
          </w:rPr>
          <w:tab/>
        </w:r>
        <w:r w:rsidR="006A7A76">
          <w:rPr>
            <w:noProof/>
            <w:webHidden/>
          </w:rPr>
          <w:fldChar w:fldCharType="begin"/>
        </w:r>
        <w:r w:rsidR="006A7A76">
          <w:rPr>
            <w:noProof/>
            <w:webHidden/>
          </w:rPr>
          <w:instrText xml:space="preserve"> PAGEREF _Toc132248006 \h </w:instrText>
        </w:r>
        <w:r w:rsidR="006A7A76">
          <w:rPr>
            <w:noProof/>
            <w:webHidden/>
          </w:rPr>
        </w:r>
        <w:r w:rsidR="006A7A76">
          <w:rPr>
            <w:noProof/>
            <w:webHidden/>
          </w:rPr>
          <w:fldChar w:fldCharType="separate"/>
        </w:r>
        <w:r w:rsidR="006A7A76">
          <w:rPr>
            <w:noProof/>
            <w:webHidden/>
          </w:rPr>
          <w:t>54</w:t>
        </w:r>
        <w:r w:rsidR="006A7A76">
          <w:rPr>
            <w:noProof/>
            <w:webHidden/>
          </w:rPr>
          <w:fldChar w:fldCharType="end"/>
        </w:r>
      </w:hyperlink>
    </w:p>
    <w:p w14:paraId="61433A60" w14:textId="792CE21D" w:rsidR="006A7A76" w:rsidRDefault="00000000">
      <w:pPr>
        <w:pStyle w:val="TOC1"/>
        <w:tabs>
          <w:tab w:val="left" w:pos="1258"/>
        </w:tabs>
        <w:rPr>
          <w:rFonts w:asciiTheme="minorHAnsi" w:eastAsiaTheme="minorEastAsia" w:hAnsiTheme="minorHAnsi" w:cstheme="minorBidi"/>
          <w:b w:val="0"/>
          <w:noProof/>
          <w:szCs w:val="22"/>
          <w:lang w:val="en-US"/>
        </w:rPr>
      </w:pPr>
      <w:hyperlink w:anchor="_Toc132248007" w:history="1">
        <w:r w:rsidR="006A7A76" w:rsidRPr="00CF6AAC">
          <w:rPr>
            <w:rStyle w:val="Hyperlink"/>
            <w:noProof/>
          </w:rPr>
          <w:t>9</w:t>
        </w:r>
        <w:r w:rsidR="006A7A76">
          <w:rPr>
            <w:rFonts w:asciiTheme="minorHAnsi" w:eastAsiaTheme="minorEastAsia" w:hAnsiTheme="minorHAnsi" w:cstheme="minorBidi"/>
            <w:b w:val="0"/>
            <w:noProof/>
            <w:szCs w:val="22"/>
            <w:lang w:val="en-US"/>
          </w:rPr>
          <w:tab/>
        </w:r>
        <w:r w:rsidR="006A7A76" w:rsidRPr="00CF6AAC">
          <w:rPr>
            <w:rStyle w:val="Hyperlink"/>
            <w:noProof/>
          </w:rPr>
          <w:t>CONTAINERS</w:t>
        </w:r>
        <w:r w:rsidR="006A7A76">
          <w:rPr>
            <w:noProof/>
            <w:webHidden/>
          </w:rPr>
          <w:tab/>
        </w:r>
        <w:r w:rsidR="006A7A76">
          <w:rPr>
            <w:noProof/>
            <w:webHidden/>
          </w:rPr>
          <w:fldChar w:fldCharType="begin"/>
        </w:r>
        <w:r w:rsidR="006A7A76">
          <w:rPr>
            <w:noProof/>
            <w:webHidden/>
          </w:rPr>
          <w:instrText xml:space="preserve"> PAGEREF _Toc132248007 \h </w:instrText>
        </w:r>
        <w:r w:rsidR="006A7A76">
          <w:rPr>
            <w:noProof/>
            <w:webHidden/>
          </w:rPr>
        </w:r>
        <w:r w:rsidR="006A7A76">
          <w:rPr>
            <w:noProof/>
            <w:webHidden/>
          </w:rPr>
          <w:fldChar w:fldCharType="separate"/>
        </w:r>
        <w:r w:rsidR="006A7A76">
          <w:rPr>
            <w:noProof/>
            <w:webHidden/>
          </w:rPr>
          <w:t>57</w:t>
        </w:r>
        <w:r w:rsidR="006A7A76">
          <w:rPr>
            <w:noProof/>
            <w:webHidden/>
          </w:rPr>
          <w:fldChar w:fldCharType="end"/>
        </w:r>
      </w:hyperlink>
    </w:p>
    <w:p w14:paraId="6B234C64" w14:textId="4292C2B9" w:rsidR="006A7A76" w:rsidRDefault="00000000">
      <w:pPr>
        <w:pStyle w:val="TOC2"/>
        <w:tabs>
          <w:tab w:val="left" w:pos="1621"/>
        </w:tabs>
        <w:rPr>
          <w:rFonts w:asciiTheme="minorHAnsi" w:eastAsiaTheme="minorEastAsia" w:hAnsiTheme="minorHAnsi" w:cstheme="minorBidi"/>
          <w:noProof/>
          <w:sz w:val="22"/>
          <w:szCs w:val="22"/>
          <w:lang w:val="en-US"/>
        </w:rPr>
      </w:pPr>
      <w:hyperlink w:anchor="_Toc132248008" w:history="1">
        <w:r w:rsidR="006A7A76" w:rsidRPr="00CF6AAC">
          <w:rPr>
            <w:rStyle w:val="Hyperlink"/>
            <w:noProof/>
          </w:rPr>
          <w:t>9.1</w:t>
        </w:r>
        <w:r w:rsidR="006A7A76">
          <w:rPr>
            <w:rFonts w:asciiTheme="minorHAnsi" w:eastAsiaTheme="minorEastAsia" w:hAnsiTheme="minorHAnsi" w:cstheme="minorBidi"/>
            <w:noProof/>
            <w:sz w:val="22"/>
            <w:szCs w:val="22"/>
            <w:lang w:val="en-US"/>
          </w:rPr>
          <w:tab/>
        </w:r>
        <w:r w:rsidR="006A7A76" w:rsidRPr="00CF6AAC">
          <w:rPr>
            <w:rStyle w:val="Hyperlink"/>
            <w:noProof/>
          </w:rPr>
          <w:t>IMPORT CONTAINERS</w:t>
        </w:r>
        <w:r w:rsidR="006A7A76">
          <w:rPr>
            <w:noProof/>
            <w:webHidden/>
          </w:rPr>
          <w:tab/>
        </w:r>
        <w:r w:rsidR="006A7A76">
          <w:rPr>
            <w:noProof/>
            <w:webHidden/>
          </w:rPr>
          <w:fldChar w:fldCharType="begin"/>
        </w:r>
        <w:r w:rsidR="006A7A76">
          <w:rPr>
            <w:noProof/>
            <w:webHidden/>
          </w:rPr>
          <w:instrText xml:space="preserve"> PAGEREF _Toc132248008 \h </w:instrText>
        </w:r>
        <w:r w:rsidR="006A7A76">
          <w:rPr>
            <w:noProof/>
            <w:webHidden/>
          </w:rPr>
        </w:r>
        <w:r w:rsidR="006A7A76">
          <w:rPr>
            <w:noProof/>
            <w:webHidden/>
          </w:rPr>
          <w:fldChar w:fldCharType="separate"/>
        </w:r>
        <w:r w:rsidR="006A7A76">
          <w:rPr>
            <w:noProof/>
            <w:webHidden/>
          </w:rPr>
          <w:t>57</w:t>
        </w:r>
        <w:r w:rsidR="006A7A76">
          <w:rPr>
            <w:noProof/>
            <w:webHidden/>
          </w:rPr>
          <w:fldChar w:fldCharType="end"/>
        </w:r>
      </w:hyperlink>
    </w:p>
    <w:p w14:paraId="44367829" w14:textId="21A8F1A2" w:rsidR="006A7A76" w:rsidRDefault="00000000">
      <w:pPr>
        <w:pStyle w:val="TOC2"/>
        <w:tabs>
          <w:tab w:val="left" w:pos="1621"/>
        </w:tabs>
        <w:rPr>
          <w:rFonts w:asciiTheme="minorHAnsi" w:eastAsiaTheme="minorEastAsia" w:hAnsiTheme="minorHAnsi" w:cstheme="minorBidi"/>
          <w:noProof/>
          <w:sz w:val="22"/>
          <w:szCs w:val="22"/>
          <w:lang w:val="en-US"/>
        </w:rPr>
      </w:pPr>
      <w:hyperlink w:anchor="_Toc132248009" w:history="1">
        <w:r w:rsidR="006A7A76" w:rsidRPr="00CF6AAC">
          <w:rPr>
            <w:rStyle w:val="Hyperlink"/>
            <w:noProof/>
          </w:rPr>
          <w:t>9.2</w:t>
        </w:r>
        <w:r w:rsidR="006A7A76">
          <w:rPr>
            <w:rFonts w:asciiTheme="minorHAnsi" w:eastAsiaTheme="minorEastAsia" w:hAnsiTheme="minorHAnsi" w:cstheme="minorBidi"/>
            <w:noProof/>
            <w:sz w:val="22"/>
            <w:szCs w:val="22"/>
            <w:lang w:val="en-US"/>
          </w:rPr>
          <w:tab/>
        </w:r>
        <w:r w:rsidR="006A7A76" w:rsidRPr="00CF6AAC">
          <w:rPr>
            <w:rStyle w:val="Hyperlink"/>
            <w:noProof/>
          </w:rPr>
          <w:t>CREATE NEW CONTAINER</w:t>
        </w:r>
        <w:r w:rsidR="006A7A76">
          <w:rPr>
            <w:noProof/>
            <w:webHidden/>
          </w:rPr>
          <w:tab/>
        </w:r>
        <w:r w:rsidR="006A7A76">
          <w:rPr>
            <w:noProof/>
            <w:webHidden/>
          </w:rPr>
          <w:fldChar w:fldCharType="begin"/>
        </w:r>
        <w:r w:rsidR="006A7A76">
          <w:rPr>
            <w:noProof/>
            <w:webHidden/>
          </w:rPr>
          <w:instrText xml:space="preserve"> PAGEREF _Toc132248009 \h </w:instrText>
        </w:r>
        <w:r w:rsidR="006A7A76">
          <w:rPr>
            <w:noProof/>
            <w:webHidden/>
          </w:rPr>
        </w:r>
        <w:r w:rsidR="006A7A76">
          <w:rPr>
            <w:noProof/>
            <w:webHidden/>
          </w:rPr>
          <w:fldChar w:fldCharType="separate"/>
        </w:r>
        <w:r w:rsidR="006A7A76">
          <w:rPr>
            <w:noProof/>
            <w:webHidden/>
          </w:rPr>
          <w:t>57</w:t>
        </w:r>
        <w:r w:rsidR="006A7A76">
          <w:rPr>
            <w:noProof/>
            <w:webHidden/>
          </w:rPr>
          <w:fldChar w:fldCharType="end"/>
        </w:r>
      </w:hyperlink>
    </w:p>
    <w:p w14:paraId="78ACA305" w14:textId="5111431A" w:rsidR="006A7A76" w:rsidRDefault="00000000">
      <w:pPr>
        <w:pStyle w:val="TOC2"/>
        <w:tabs>
          <w:tab w:val="left" w:pos="1621"/>
        </w:tabs>
        <w:rPr>
          <w:rFonts w:asciiTheme="minorHAnsi" w:eastAsiaTheme="minorEastAsia" w:hAnsiTheme="minorHAnsi" w:cstheme="minorBidi"/>
          <w:noProof/>
          <w:sz w:val="22"/>
          <w:szCs w:val="22"/>
          <w:lang w:val="en-US"/>
        </w:rPr>
      </w:pPr>
      <w:hyperlink w:anchor="_Toc132248010" w:history="1">
        <w:r w:rsidR="006A7A76" w:rsidRPr="00CF6AAC">
          <w:rPr>
            <w:rStyle w:val="Hyperlink"/>
            <w:noProof/>
          </w:rPr>
          <w:t>9.3</w:t>
        </w:r>
        <w:r w:rsidR="006A7A76">
          <w:rPr>
            <w:rFonts w:asciiTheme="minorHAnsi" w:eastAsiaTheme="minorEastAsia" w:hAnsiTheme="minorHAnsi" w:cstheme="minorBidi"/>
            <w:noProof/>
            <w:sz w:val="22"/>
            <w:szCs w:val="22"/>
            <w:lang w:val="en-US"/>
          </w:rPr>
          <w:tab/>
        </w:r>
        <w:r w:rsidR="006A7A76" w:rsidRPr="00CF6AAC">
          <w:rPr>
            <w:rStyle w:val="Hyperlink"/>
            <w:noProof/>
          </w:rPr>
          <w:t>CONTAINER BULK CREATION</w:t>
        </w:r>
        <w:r w:rsidR="006A7A76">
          <w:rPr>
            <w:noProof/>
            <w:webHidden/>
          </w:rPr>
          <w:tab/>
        </w:r>
        <w:r w:rsidR="006A7A76">
          <w:rPr>
            <w:noProof/>
            <w:webHidden/>
          </w:rPr>
          <w:fldChar w:fldCharType="begin"/>
        </w:r>
        <w:r w:rsidR="006A7A76">
          <w:rPr>
            <w:noProof/>
            <w:webHidden/>
          </w:rPr>
          <w:instrText xml:space="preserve"> PAGEREF _Toc132248010 \h </w:instrText>
        </w:r>
        <w:r w:rsidR="006A7A76">
          <w:rPr>
            <w:noProof/>
            <w:webHidden/>
          </w:rPr>
        </w:r>
        <w:r w:rsidR="006A7A76">
          <w:rPr>
            <w:noProof/>
            <w:webHidden/>
          </w:rPr>
          <w:fldChar w:fldCharType="separate"/>
        </w:r>
        <w:r w:rsidR="006A7A76">
          <w:rPr>
            <w:noProof/>
            <w:webHidden/>
          </w:rPr>
          <w:t>59</w:t>
        </w:r>
        <w:r w:rsidR="006A7A76">
          <w:rPr>
            <w:noProof/>
            <w:webHidden/>
          </w:rPr>
          <w:fldChar w:fldCharType="end"/>
        </w:r>
      </w:hyperlink>
    </w:p>
    <w:p w14:paraId="11F6E6C3" w14:textId="314B8B1C" w:rsidR="006A7A76" w:rsidRDefault="00000000">
      <w:pPr>
        <w:pStyle w:val="TOC2"/>
        <w:tabs>
          <w:tab w:val="left" w:pos="1621"/>
        </w:tabs>
        <w:rPr>
          <w:rFonts w:asciiTheme="minorHAnsi" w:eastAsiaTheme="minorEastAsia" w:hAnsiTheme="minorHAnsi" w:cstheme="minorBidi"/>
          <w:noProof/>
          <w:sz w:val="22"/>
          <w:szCs w:val="22"/>
          <w:lang w:val="en-US"/>
        </w:rPr>
      </w:pPr>
      <w:hyperlink w:anchor="_Toc132248011" w:history="1">
        <w:r w:rsidR="006A7A76" w:rsidRPr="00CF6AAC">
          <w:rPr>
            <w:rStyle w:val="Hyperlink"/>
            <w:noProof/>
          </w:rPr>
          <w:t>9.4</w:t>
        </w:r>
        <w:r w:rsidR="006A7A76">
          <w:rPr>
            <w:rFonts w:asciiTheme="minorHAnsi" w:eastAsiaTheme="minorEastAsia" w:hAnsiTheme="minorHAnsi" w:cstheme="minorBidi"/>
            <w:noProof/>
            <w:sz w:val="22"/>
            <w:szCs w:val="22"/>
            <w:lang w:val="en-US"/>
          </w:rPr>
          <w:tab/>
        </w:r>
        <w:r w:rsidR="006A7A76" w:rsidRPr="00CF6AAC">
          <w:rPr>
            <w:rStyle w:val="Hyperlink"/>
            <w:noProof/>
          </w:rPr>
          <w:t>LIST ALL CONTAINERS</w:t>
        </w:r>
        <w:r w:rsidR="006A7A76">
          <w:rPr>
            <w:noProof/>
            <w:webHidden/>
          </w:rPr>
          <w:tab/>
        </w:r>
        <w:r w:rsidR="006A7A76">
          <w:rPr>
            <w:noProof/>
            <w:webHidden/>
          </w:rPr>
          <w:fldChar w:fldCharType="begin"/>
        </w:r>
        <w:r w:rsidR="006A7A76">
          <w:rPr>
            <w:noProof/>
            <w:webHidden/>
          </w:rPr>
          <w:instrText xml:space="preserve"> PAGEREF _Toc132248011 \h </w:instrText>
        </w:r>
        <w:r w:rsidR="006A7A76">
          <w:rPr>
            <w:noProof/>
            <w:webHidden/>
          </w:rPr>
        </w:r>
        <w:r w:rsidR="006A7A76">
          <w:rPr>
            <w:noProof/>
            <w:webHidden/>
          </w:rPr>
          <w:fldChar w:fldCharType="separate"/>
        </w:r>
        <w:r w:rsidR="006A7A76">
          <w:rPr>
            <w:noProof/>
            <w:webHidden/>
          </w:rPr>
          <w:t>60</w:t>
        </w:r>
        <w:r w:rsidR="006A7A76">
          <w:rPr>
            <w:noProof/>
            <w:webHidden/>
          </w:rPr>
          <w:fldChar w:fldCharType="end"/>
        </w:r>
      </w:hyperlink>
    </w:p>
    <w:p w14:paraId="47FF88B4" w14:textId="373ADF17" w:rsidR="006A7A76" w:rsidRDefault="00000000">
      <w:pPr>
        <w:pStyle w:val="TOC2"/>
        <w:tabs>
          <w:tab w:val="left" w:pos="1621"/>
        </w:tabs>
        <w:rPr>
          <w:rFonts w:asciiTheme="minorHAnsi" w:eastAsiaTheme="minorEastAsia" w:hAnsiTheme="minorHAnsi" w:cstheme="minorBidi"/>
          <w:noProof/>
          <w:sz w:val="22"/>
          <w:szCs w:val="22"/>
          <w:lang w:val="en-US"/>
        </w:rPr>
      </w:pPr>
      <w:hyperlink w:anchor="_Toc132248012" w:history="1">
        <w:r w:rsidR="006A7A76" w:rsidRPr="00CF6AAC">
          <w:rPr>
            <w:rStyle w:val="Hyperlink"/>
            <w:noProof/>
          </w:rPr>
          <w:t>9.5</w:t>
        </w:r>
        <w:r w:rsidR="006A7A76">
          <w:rPr>
            <w:rFonts w:asciiTheme="minorHAnsi" w:eastAsiaTheme="minorEastAsia" w:hAnsiTheme="minorHAnsi" w:cstheme="minorBidi"/>
            <w:noProof/>
            <w:sz w:val="22"/>
            <w:szCs w:val="22"/>
            <w:lang w:val="en-US"/>
          </w:rPr>
          <w:tab/>
        </w:r>
        <w:r w:rsidR="006A7A76" w:rsidRPr="00CF6AAC">
          <w:rPr>
            <w:rStyle w:val="Hyperlink"/>
            <w:noProof/>
          </w:rPr>
          <w:t>CONTAINER LOCATIONS</w:t>
        </w:r>
        <w:r w:rsidR="006A7A76">
          <w:rPr>
            <w:noProof/>
            <w:webHidden/>
          </w:rPr>
          <w:tab/>
        </w:r>
        <w:r w:rsidR="006A7A76">
          <w:rPr>
            <w:noProof/>
            <w:webHidden/>
          </w:rPr>
          <w:fldChar w:fldCharType="begin"/>
        </w:r>
        <w:r w:rsidR="006A7A76">
          <w:rPr>
            <w:noProof/>
            <w:webHidden/>
          </w:rPr>
          <w:instrText xml:space="preserve"> PAGEREF _Toc132248012 \h </w:instrText>
        </w:r>
        <w:r w:rsidR="006A7A76">
          <w:rPr>
            <w:noProof/>
            <w:webHidden/>
          </w:rPr>
        </w:r>
        <w:r w:rsidR="006A7A76">
          <w:rPr>
            <w:noProof/>
            <w:webHidden/>
          </w:rPr>
          <w:fldChar w:fldCharType="separate"/>
        </w:r>
        <w:r w:rsidR="006A7A76">
          <w:rPr>
            <w:noProof/>
            <w:webHidden/>
          </w:rPr>
          <w:t>63</w:t>
        </w:r>
        <w:r w:rsidR="006A7A76">
          <w:rPr>
            <w:noProof/>
            <w:webHidden/>
          </w:rPr>
          <w:fldChar w:fldCharType="end"/>
        </w:r>
      </w:hyperlink>
    </w:p>
    <w:p w14:paraId="312C2E45" w14:textId="51F6C6C0" w:rsidR="006A7A76" w:rsidRDefault="00000000">
      <w:pPr>
        <w:pStyle w:val="TOC2"/>
        <w:tabs>
          <w:tab w:val="left" w:pos="1621"/>
        </w:tabs>
        <w:rPr>
          <w:rFonts w:asciiTheme="minorHAnsi" w:eastAsiaTheme="minorEastAsia" w:hAnsiTheme="minorHAnsi" w:cstheme="minorBidi"/>
          <w:noProof/>
          <w:sz w:val="22"/>
          <w:szCs w:val="22"/>
          <w:lang w:val="en-US"/>
        </w:rPr>
      </w:pPr>
      <w:hyperlink w:anchor="_Toc132248013" w:history="1">
        <w:r w:rsidR="006A7A76" w:rsidRPr="00CF6AAC">
          <w:rPr>
            <w:rStyle w:val="Hyperlink"/>
            <w:noProof/>
          </w:rPr>
          <w:t>9.6</w:t>
        </w:r>
        <w:r w:rsidR="006A7A76">
          <w:rPr>
            <w:rFonts w:asciiTheme="minorHAnsi" w:eastAsiaTheme="minorEastAsia" w:hAnsiTheme="minorHAnsi" w:cstheme="minorBidi"/>
            <w:noProof/>
            <w:sz w:val="22"/>
            <w:szCs w:val="22"/>
            <w:lang w:val="en-US"/>
          </w:rPr>
          <w:tab/>
        </w:r>
        <w:r w:rsidR="006A7A76" w:rsidRPr="00CF6AAC">
          <w:rPr>
            <w:rStyle w:val="Hyperlink"/>
            <w:noProof/>
          </w:rPr>
          <w:t>CONTAINER ALERTS</w:t>
        </w:r>
        <w:r w:rsidR="006A7A76">
          <w:rPr>
            <w:noProof/>
            <w:webHidden/>
          </w:rPr>
          <w:tab/>
        </w:r>
        <w:r w:rsidR="006A7A76">
          <w:rPr>
            <w:noProof/>
            <w:webHidden/>
          </w:rPr>
          <w:fldChar w:fldCharType="begin"/>
        </w:r>
        <w:r w:rsidR="006A7A76">
          <w:rPr>
            <w:noProof/>
            <w:webHidden/>
          </w:rPr>
          <w:instrText xml:space="preserve"> PAGEREF _Toc132248013 \h </w:instrText>
        </w:r>
        <w:r w:rsidR="006A7A76">
          <w:rPr>
            <w:noProof/>
            <w:webHidden/>
          </w:rPr>
        </w:r>
        <w:r w:rsidR="006A7A76">
          <w:rPr>
            <w:noProof/>
            <w:webHidden/>
          </w:rPr>
          <w:fldChar w:fldCharType="separate"/>
        </w:r>
        <w:r w:rsidR="006A7A76">
          <w:rPr>
            <w:noProof/>
            <w:webHidden/>
          </w:rPr>
          <w:t>65</w:t>
        </w:r>
        <w:r w:rsidR="006A7A76">
          <w:rPr>
            <w:noProof/>
            <w:webHidden/>
          </w:rPr>
          <w:fldChar w:fldCharType="end"/>
        </w:r>
      </w:hyperlink>
    </w:p>
    <w:p w14:paraId="06F7CE7C" w14:textId="0C74F068" w:rsidR="006A7A76" w:rsidRDefault="00000000">
      <w:pPr>
        <w:pStyle w:val="TOC1"/>
        <w:tabs>
          <w:tab w:val="left" w:pos="1258"/>
        </w:tabs>
        <w:rPr>
          <w:rFonts w:asciiTheme="minorHAnsi" w:eastAsiaTheme="minorEastAsia" w:hAnsiTheme="minorHAnsi" w:cstheme="minorBidi"/>
          <w:b w:val="0"/>
          <w:noProof/>
          <w:szCs w:val="22"/>
          <w:lang w:val="en-US"/>
        </w:rPr>
      </w:pPr>
      <w:hyperlink w:anchor="_Toc132248014" w:history="1">
        <w:r w:rsidR="006A7A76" w:rsidRPr="00CF6AAC">
          <w:rPr>
            <w:rStyle w:val="Hyperlink"/>
            <w:noProof/>
          </w:rPr>
          <w:t>10</w:t>
        </w:r>
        <w:r w:rsidR="006A7A76">
          <w:rPr>
            <w:rFonts w:asciiTheme="minorHAnsi" w:eastAsiaTheme="minorEastAsia" w:hAnsiTheme="minorHAnsi" w:cstheme="minorBidi"/>
            <w:b w:val="0"/>
            <w:noProof/>
            <w:szCs w:val="22"/>
            <w:lang w:val="en-US"/>
          </w:rPr>
          <w:tab/>
        </w:r>
        <w:r w:rsidR="006A7A76" w:rsidRPr="00CF6AAC">
          <w:rPr>
            <w:rStyle w:val="Hyperlink"/>
            <w:noProof/>
          </w:rPr>
          <w:t>REPORTS</w:t>
        </w:r>
        <w:r w:rsidR="006A7A76">
          <w:rPr>
            <w:noProof/>
            <w:webHidden/>
          </w:rPr>
          <w:tab/>
        </w:r>
        <w:r w:rsidR="006A7A76">
          <w:rPr>
            <w:noProof/>
            <w:webHidden/>
          </w:rPr>
          <w:fldChar w:fldCharType="begin"/>
        </w:r>
        <w:r w:rsidR="006A7A76">
          <w:rPr>
            <w:noProof/>
            <w:webHidden/>
          </w:rPr>
          <w:instrText xml:space="preserve"> PAGEREF _Toc132248014 \h </w:instrText>
        </w:r>
        <w:r w:rsidR="006A7A76">
          <w:rPr>
            <w:noProof/>
            <w:webHidden/>
          </w:rPr>
        </w:r>
        <w:r w:rsidR="006A7A76">
          <w:rPr>
            <w:noProof/>
            <w:webHidden/>
          </w:rPr>
          <w:fldChar w:fldCharType="separate"/>
        </w:r>
        <w:r w:rsidR="006A7A76">
          <w:rPr>
            <w:noProof/>
            <w:webHidden/>
          </w:rPr>
          <w:t>67</w:t>
        </w:r>
        <w:r w:rsidR="006A7A76">
          <w:rPr>
            <w:noProof/>
            <w:webHidden/>
          </w:rPr>
          <w:fldChar w:fldCharType="end"/>
        </w:r>
      </w:hyperlink>
    </w:p>
    <w:p w14:paraId="6BB90E1C" w14:textId="49BDAB38" w:rsidR="006A7A76" w:rsidRDefault="00000000">
      <w:pPr>
        <w:pStyle w:val="TOC2"/>
        <w:tabs>
          <w:tab w:val="left" w:pos="1760"/>
        </w:tabs>
        <w:rPr>
          <w:rFonts w:asciiTheme="minorHAnsi" w:eastAsiaTheme="minorEastAsia" w:hAnsiTheme="minorHAnsi" w:cstheme="minorBidi"/>
          <w:noProof/>
          <w:sz w:val="22"/>
          <w:szCs w:val="22"/>
          <w:lang w:val="en-US"/>
        </w:rPr>
      </w:pPr>
      <w:hyperlink w:anchor="_Toc132248015" w:history="1">
        <w:r w:rsidR="006A7A76" w:rsidRPr="00CF6AAC">
          <w:rPr>
            <w:rStyle w:val="Hyperlink"/>
            <w:noProof/>
          </w:rPr>
          <w:t>10.1</w:t>
        </w:r>
        <w:r w:rsidR="006A7A76">
          <w:rPr>
            <w:rFonts w:asciiTheme="minorHAnsi" w:eastAsiaTheme="minorEastAsia" w:hAnsiTheme="minorHAnsi" w:cstheme="minorBidi"/>
            <w:noProof/>
            <w:sz w:val="22"/>
            <w:szCs w:val="22"/>
            <w:lang w:val="en-US"/>
          </w:rPr>
          <w:tab/>
        </w:r>
        <w:r w:rsidR="006A7A76" w:rsidRPr="00CF6AAC">
          <w:rPr>
            <w:rStyle w:val="Hyperlink"/>
            <w:noProof/>
          </w:rPr>
          <w:t>ROUTE PLAN SUMMARY REPORT</w:t>
        </w:r>
        <w:r w:rsidR="006A7A76">
          <w:rPr>
            <w:noProof/>
            <w:webHidden/>
          </w:rPr>
          <w:tab/>
        </w:r>
        <w:r w:rsidR="006A7A76">
          <w:rPr>
            <w:noProof/>
            <w:webHidden/>
          </w:rPr>
          <w:fldChar w:fldCharType="begin"/>
        </w:r>
        <w:r w:rsidR="006A7A76">
          <w:rPr>
            <w:noProof/>
            <w:webHidden/>
          </w:rPr>
          <w:instrText xml:space="preserve"> PAGEREF _Toc132248015 \h </w:instrText>
        </w:r>
        <w:r w:rsidR="006A7A76">
          <w:rPr>
            <w:noProof/>
            <w:webHidden/>
          </w:rPr>
        </w:r>
        <w:r w:rsidR="006A7A76">
          <w:rPr>
            <w:noProof/>
            <w:webHidden/>
          </w:rPr>
          <w:fldChar w:fldCharType="separate"/>
        </w:r>
        <w:r w:rsidR="006A7A76">
          <w:rPr>
            <w:noProof/>
            <w:webHidden/>
          </w:rPr>
          <w:t>67</w:t>
        </w:r>
        <w:r w:rsidR="006A7A76">
          <w:rPr>
            <w:noProof/>
            <w:webHidden/>
          </w:rPr>
          <w:fldChar w:fldCharType="end"/>
        </w:r>
      </w:hyperlink>
    </w:p>
    <w:p w14:paraId="355F48AD" w14:textId="6BBE09C3" w:rsidR="006A7A76" w:rsidRDefault="00000000">
      <w:pPr>
        <w:pStyle w:val="TOC2"/>
        <w:tabs>
          <w:tab w:val="left" w:pos="1760"/>
        </w:tabs>
        <w:rPr>
          <w:rFonts w:asciiTheme="minorHAnsi" w:eastAsiaTheme="minorEastAsia" w:hAnsiTheme="minorHAnsi" w:cstheme="minorBidi"/>
          <w:noProof/>
          <w:sz w:val="22"/>
          <w:szCs w:val="22"/>
          <w:lang w:val="en-US"/>
        </w:rPr>
      </w:pPr>
      <w:hyperlink w:anchor="_Toc132248016" w:history="1">
        <w:r w:rsidR="006A7A76" w:rsidRPr="00CF6AAC">
          <w:rPr>
            <w:rStyle w:val="Hyperlink"/>
            <w:noProof/>
          </w:rPr>
          <w:t>10.2</w:t>
        </w:r>
        <w:r w:rsidR="006A7A76">
          <w:rPr>
            <w:rFonts w:asciiTheme="minorHAnsi" w:eastAsiaTheme="minorEastAsia" w:hAnsiTheme="minorHAnsi" w:cstheme="minorBidi"/>
            <w:noProof/>
            <w:sz w:val="22"/>
            <w:szCs w:val="22"/>
            <w:lang w:val="en-US"/>
          </w:rPr>
          <w:tab/>
        </w:r>
        <w:r w:rsidR="006A7A76" w:rsidRPr="00CF6AAC">
          <w:rPr>
            <w:rStyle w:val="Hyperlink"/>
            <w:noProof/>
          </w:rPr>
          <w:t>ATM RESIDUALS REPORT</w:t>
        </w:r>
        <w:r w:rsidR="006A7A76">
          <w:rPr>
            <w:noProof/>
            <w:webHidden/>
          </w:rPr>
          <w:tab/>
        </w:r>
        <w:r w:rsidR="006A7A76">
          <w:rPr>
            <w:noProof/>
            <w:webHidden/>
          </w:rPr>
          <w:fldChar w:fldCharType="begin"/>
        </w:r>
        <w:r w:rsidR="006A7A76">
          <w:rPr>
            <w:noProof/>
            <w:webHidden/>
          </w:rPr>
          <w:instrText xml:space="preserve"> PAGEREF _Toc132248016 \h </w:instrText>
        </w:r>
        <w:r w:rsidR="006A7A76">
          <w:rPr>
            <w:noProof/>
            <w:webHidden/>
          </w:rPr>
        </w:r>
        <w:r w:rsidR="006A7A76">
          <w:rPr>
            <w:noProof/>
            <w:webHidden/>
          </w:rPr>
          <w:fldChar w:fldCharType="separate"/>
        </w:r>
        <w:r w:rsidR="006A7A76">
          <w:rPr>
            <w:noProof/>
            <w:webHidden/>
          </w:rPr>
          <w:t>68</w:t>
        </w:r>
        <w:r w:rsidR="006A7A76">
          <w:rPr>
            <w:noProof/>
            <w:webHidden/>
          </w:rPr>
          <w:fldChar w:fldCharType="end"/>
        </w:r>
      </w:hyperlink>
    </w:p>
    <w:p w14:paraId="2373DC1B" w14:textId="2B880B56" w:rsidR="006A7A76" w:rsidRDefault="00000000">
      <w:pPr>
        <w:pStyle w:val="TOC2"/>
        <w:tabs>
          <w:tab w:val="left" w:pos="1760"/>
        </w:tabs>
        <w:rPr>
          <w:rFonts w:asciiTheme="minorHAnsi" w:eastAsiaTheme="minorEastAsia" w:hAnsiTheme="minorHAnsi" w:cstheme="minorBidi"/>
          <w:noProof/>
          <w:sz w:val="22"/>
          <w:szCs w:val="22"/>
          <w:lang w:val="en-US"/>
        </w:rPr>
      </w:pPr>
      <w:hyperlink w:anchor="_Toc132248017" w:history="1">
        <w:r w:rsidR="006A7A76" w:rsidRPr="00CF6AAC">
          <w:rPr>
            <w:rStyle w:val="Hyperlink"/>
            <w:noProof/>
          </w:rPr>
          <w:t>10.3</w:t>
        </w:r>
        <w:r w:rsidR="006A7A76">
          <w:rPr>
            <w:rFonts w:asciiTheme="minorHAnsi" w:eastAsiaTheme="minorEastAsia" w:hAnsiTheme="minorHAnsi" w:cstheme="minorBidi"/>
            <w:noProof/>
            <w:sz w:val="22"/>
            <w:szCs w:val="22"/>
            <w:lang w:val="en-US"/>
          </w:rPr>
          <w:tab/>
        </w:r>
        <w:r w:rsidR="006A7A76" w:rsidRPr="00CF6AAC">
          <w:rPr>
            <w:rStyle w:val="Hyperlink"/>
            <w:noProof/>
          </w:rPr>
          <w:t>CONTAINER ASSET REPORT</w:t>
        </w:r>
        <w:r w:rsidR="006A7A76">
          <w:rPr>
            <w:noProof/>
            <w:webHidden/>
          </w:rPr>
          <w:tab/>
        </w:r>
        <w:r w:rsidR="006A7A76">
          <w:rPr>
            <w:noProof/>
            <w:webHidden/>
          </w:rPr>
          <w:fldChar w:fldCharType="begin"/>
        </w:r>
        <w:r w:rsidR="006A7A76">
          <w:rPr>
            <w:noProof/>
            <w:webHidden/>
          </w:rPr>
          <w:instrText xml:space="preserve"> PAGEREF _Toc132248017 \h </w:instrText>
        </w:r>
        <w:r w:rsidR="006A7A76">
          <w:rPr>
            <w:noProof/>
            <w:webHidden/>
          </w:rPr>
        </w:r>
        <w:r w:rsidR="006A7A76">
          <w:rPr>
            <w:noProof/>
            <w:webHidden/>
          </w:rPr>
          <w:fldChar w:fldCharType="separate"/>
        </w:r>
        <w:r w:rsidR="006A7A76">
          <w:rPr>
            <w:noProof/>
            <w:webHidden/>
          </w:rPr>
          <w:t>69</w:t>
        </w:r>
        <w:r w:rsidR="006A7A76">
          <w:rPr>
            <w:noProof/>
            <w:webHidden/>
          </w:rPr>
          <w:fldChar w:fldCharType="end"/>
        </w:r>
      </w:hyperlink>
    </w:p>
    <w:p w14:paraId="2ECFC7AF" w14:textId="496B7B37" w:rsidR="006A7A76" w:rsidRDefault="00000000">
      <w:pPr>
        <w:pStyle w:val="TOC2"/>
        <w:tabs>
          <w:tab w:val="left" w:pos="1760"/>
        </w:tabs>
        <w:rPr>
          <w:rFonts w:asciiTheme="minorHAnsi" w:eastAsiaTheme="minorEastAsia" w:hAnsiTheme="minorHAnsi" w:cstheme="minorBidi"/>
          <w:noProof/>
          <w:sz w:val="22"/>
          <w:szCs w:val="22"/>
          <w:lang w:val="en-US"/>
        </w:rPr>
      </w:pPr>
      <w:hyperlink w:anchor="_Toc132248018" w:history="1">
        <w:r w:rsidR="006A7A76" w:rsidRPr="00CF6AAC">
          <w:rPr>
            <w:rStyle w:val="Hyperlink"/>
            <w:noProof/>
          </w:rPr>
          <w:t>10.4</w:t>
        </w:r>
        <w:r w:rsidR="006A7A76">
          <w:rPr>
            <w:rFonts w:asciiTheme="minorHAnsi" w:eastAsiaTheme="minorEastAsia" w:hAnsiTheme="minorHAnsi" w:cstheme="minorBidi"/>
            <w:noProof/>
            <w:sz w:val="22"/>
            <w:szCs w:val="22"/>
            <w:lang w:val="en-US"/>
          </w:rPr>
          <w:tab/>
        </w:r>
        <w:r w:rsidR="006A7A76" w:rsidRPr="00CF6AAC">
          <w:rPr>
            <w:rStyle w:val="Hyperlink"/>
            <w:noProof/>
          </w:rPr>
          <w:t>CONTAINER USE BY LOCATION REPORT</w:t>
        </w:r>
        <w:r w:rsidR="006A7A76">
          <w:rPr>
            <w:noProof/>
            <w:webHidden/>
          </w:rPr>
          <w:tab/>
        </w:r>
        <w:r w:rsidR="006A7A76">
          <w:rPr>
            <w:noProof/>
            <w:webHidden/>
          </w:rPr>
          <w:fldChar w:fldCharType="begin"/>
        </w:r>
        <w:r w:rsidR="006A7A76">
          <w:rPr>
            <w:noProof/>
            <w:webHidden/>
          </w:rPr>
          <w:instrText xml:space="preserve"> PAGEREF _Toc132248018 \h </w:instrText>
        </w:r>
        <w:r w:rsidR="006A7A76">
          <w:rPr>
            <w:noProof/>
            <w:webHidden/>
          </w:rPr>
        </w:r>
        <w:r w:rsidR="006A7A76">
          <w:rPr>
            <w:noProof/>
            <w:webHidden/>
          </w:rPr>
          <w:fldChar w:fldCharType="separate"/>
        </w:r>
        <w:r w:rsidR="006A7A76">
          <w:rPr>
            <w:noProof/>
            <w:webHidden/>
          </w:rPr>
          <w:t>70</w:t>
        </w:r>
        <w:r w:rsidR="006A7A76">
          <w:rPr>
            <w:noProof/>
            <w:webHidden/>
          </w:rPr>
          <w:fldChar w:fldCharType="end"/>
        </w:r>
      </w:hyperlink>
    </w:p>
    <w:p w14:paraId="742C502D" w14:textId="33955779" w:rsidR="006A7A76" w:rsidRDefault="00000000">
      <w:pPr>
        <w:pStyle w:val="TOC2"/>
        <w:tabs>
          <w:tab w:val="left" w:pos="1760"/>
        </w:tabs>
        <w:rPr>
          <w:rFonts w:asciiTheme="minorHAnsi" w:eastAsiaTheme="minorEastAsia" w:hAnsiTheme="minorHAnsi" w:cstheme="minorBidi"/>
          <w:noProof/>
          <w:sz w:val="22"/>
          <w:szCs w:val="22"/>
          <w:lang w:val="en-US"/>
        </w:rPr>
      </w:pPr>
      <w:hyperlink w:anchor="_Toc132248019" w:history="1">
        <w:r w:rsidR="006A7A76" w:rsidRPr="00CF6AAC">
          <w:rPr>
            <w:rStyle w:val="Hyperlink"/>
            <w:noProof/>
          </w:rPr>
          <w:t>10.5</w:t>
        </w:r>
        <w:r w:rsidR="006A7A76">
          <w:rPr>
            <w:rFonts w:asciiTheme="minorHAnsi" w:eastAsiaTheme="minorEastAsia" w:hAnsiTheme="minorHAnsi" w:cstheme="minorBidi"/>
            <w:noProof/>
            <w:sz w:val="22"/>
            <w:szCs w:val="22"/>
            <w:lang w:val="en-US"/>
          </w:rPr>
          <w:tab/>
        </w:r>
        <w:r w:rsidR="006A7A76" w:rsidRPr="00CF6AAC">
          <w:rPr>
            <w:rStyle w:val="Hyperlink"/>
            <w:noProof/>
          </w:rPr>
          <w:t>VAULT LOAD HISTORY REPORT</w:t>
        </w:r>
        <w:r w:rsidR="006A7A76">
          <w:rPr>
            <w:noProof/>
            <w:webHidden/>
          </w:rPr>
          <w:tab/>
        </w:r>
        <w:r w:rsidR="006A7A76">
          <w:rPr>
            <w:noProof/>
            <w:webHidden/>
          </w:rPr>
          <w:fldChar w:fldCharType="begin"/>
        </w:r>
        <w:r w:rsidR="006A7A76">
          <w:rPr>
            <w:noProof/>
            <w:webHidden/>
          </w:rPr>
          <w:instrText xml:space="preserve"> PAGEREF _Toc132248019 \h </w:instrText>
        </w:r>
        <w:r w:rsidR="006A7A76">
          <w:rPr>
            <w:noProof/>
            <w:webHidden/>
          </w:rPr>
        </w:r>
        <w:r w:rsidR="006A7A76">
          <w:rPr>
            <w:noProof/>
            <w:webHidden/>
          </w:rPr>
          <w:fldChar w:fldCharType="separate"/>
        </w:r>
        <w:r w:rsidR="006A7A76">
          <w:rPr>
            <w:noProof/>
            <w:webHidden/>
          </w:rPr>
          <w:t>71</w:t>
        </w:r>
        <w:r w:rsidR="006A7A76">
          <w:rPr>
            <w:noProof/>
            <w:webHidden/>
          </w:rPr>
          <w:fldChar w:fldCharType="end"/>
        </w:r>
      </w:hyperlink>
    </w:p>
    <w:p w14:paraId="630CB2C0" w14:textId="718806C1" w:rsidR="006A7A76" w:rsidRDefault="00000000">
      <w:pPr>
        <w:pStyle w:val="TOC1"/>
        <w:tabs>
          <w:tab w:val="left" w:pos="1258"/>
        </w:tabs>
        <w:rPr>
          <w:rFonts w:asciiTheme="minorHAnsi" w:eastAsiaTheme="minorEastAsia" w:hAnsiTheme="minorHAnsi" w:cstheme="minorBidi"/>
          <w:b w:val="0"/>
          <w:noProof/>
          <w:szCs w:val="22"/>
          <w:lang w:val="en-US"/>
        </w:rPr>
      </w:pPr>
      <w:hyperlink w:anchor="_Toc132248020" w:history="1">
        <w:r w:rsidR="006A7A76" w:rsidRPr="00CF6AAC">
          <w:rPr>
            <w:rStyle w:val="Hyperlink"/>
            <w:noProof/>
          </w:rPr>
          <w:t>11</w:t>
        </w:r>
        <w:r w:rsidR="006A7A76">
          <w:rPr>
            <w:rFonts w:asciiTheme="minorHAnsi" w:eastAsiaTheme="minorEastAsia" w:hAnsiTheme="minorHAnsi" w:cstheme="minorBidi"/>
            <w:b w:val="0"/>
            <w:noProof/>
            <w:szCs w:val="22"/>
            <w:lang w:val="en-US"/>
          </w:rPr>
          <w:tab/>
        </w:r>
        <w:r w:rsidR="006A7A76" w:rsidRPr="00CF6AAC">
          <w:rPr>
            <w:rStyle w:val="Hyperlink"/>
            <w:noProof/>
          </w:rPr>
          <w:t>SETTINGS</w:t>
        </w:r>
        <w:r w:rsidR="006A7A76">
          <w:rPr>
            <w:noProof/>
            <w:webHidden/>
          </w:rPr>
          <w:tab/>
        </w:r>
        <w:r w:rsidR="006A7A76">
          <w:rPr>
            <w:noProof/>
            <w:webHidden/>
          </w:rPr>
          <w:fldChar w:fldCharType="begin"/>
        </w:r>
        <w:r w:rsidR="006A7A76">
          <w:rPr>
            <w:noProof/>
            <w:webHidden/>
          </w:rPr>
          <w:instrText xml:space="preserve"> PAGEREF _Toc132248020 \h </w:instrText>
        </w:r>
        <w:r w:rsidR="006A7A76">
          <w:rPr>
            <w:noProof/>
            <w:webHidden/>
          </w:rPr>
        </w:r>
        <w:r w:rsidR="006A7A76">
          <w:rPr>
            <w:noProof/>
            <w:webHidden/>
          </w:rPr>
          <w:fldChar w:fldCharType="separate"/>
        </w:r>
        <w:r w:rsidR="006A7A76">
          <w:rPr>
            <w:noProof/>
            <w:webHidden/>
          </w:rPr>
          <w:t>73</w:t>
        </w:r>
        <w:r w:rsidR="006A7A76">
          <w:rPr>
            <w:noProof/>
            <w:webHidden/>
          </w:rPr>
          <w:fldChar w:fldCharType="end"/>
        </w:r>
      </w:hyperlink>
    </w:p>
    <w:p w14:paraId="793258DF" w14:textId="75B5DBB7" w:rsidR="006A7A76" w:rsidRDefault="00000000">
      <w:pPr>
        <w:pStyle w:val="TOC2"/>
        <w:tabs>
          <w:tab w:val="left" w:pos="1760"/>
        </w:tabs>
        <w:rPr>
          <w:rFonts w:asciiTheme="minorHAnsi" w:eastAsiaTheme="minorEastAsia" w:hAnsiTheme="minorHAnsi" w:cstheme="minorBidi"/>
          <w:noProof/>
          <w:sz w:val="22"/>
          <w:szCs w:val="22"/>
          <w:lang w:val="en-US"/>
        </w:rPr>
      </w:pPr>
      <w:hyperlink w:anchor="_Toc132248021" w:history="1">
        <w:r w:rsidR="006A7A76" w:rsidRPr="00CF6AAC">
          <w:rPr>
            <w:rStyle w:val="Hyperlink"/>
            <w:noProof/>
          </w:rPr>
          <w:t>11.1</w:t>
        </w:r>
        <w:r w:rsidR="006A7A76">
          <w:rPr>
            <w:rFonts w:asciiTheme="minorHAnsi" w:eastAsiaTheme="minorEastAsia" w:hAnsiTheme="minorHAnsi" w:cstheme="minorBidi"/>
            <w:noProof/>
            <w:sz w:val="22"/>
            <w:szCs w:val="22"/>
            <w:lang w:val="en-US"/>
          </w:rPr>
          <w:tab/>
        </w:r>
        <w:r w:rsidR="006A7A76" w:rsidRPr="00CF6AAC">
          <w:rPr>
            <w:rStyle w:val="Hyperlink"/>
            <w:noProof/>
          </w:rPr>
          <w:t>WORKFLOW CONFIGURATION</w:t>
        </w:r>
        <w:r w:rsidR="006A7A76">
          <w:rPr>
            <w:noProof/>
            <w:webHidden/>
          </w:rPr>
          <w:tab/>
        </w:r>
        <w:r w:rsidR="006A7A76">
          <w:rPr>
            <w:noProof/>
            <w:webHidden/>
          </w:rPr>
          <w:fldChar w:fldCharType="begin"/>
        </w:r>
        <w:r w:rsidR="006A7A76">
          <w:rPr>
            <w:noProof/>
            <w:webHidden/>
          </w:rPr>
          <w:instrText xml:space="preserve"> PAGEREF _Toc132248021 \h </w:instrText>
        </w:r>
        <w:r w:rsidR="006A7A76">
          <w:rPr>
            <w:noProof/>
            <w:webHidden/>
          </w:rPr>
        </w:r>
        <w:r w:rsidR="006A7A76">
          <w:rPr>
            <w:noProof/>
            <w:webHidden/>
          </w:rPr>
          <w:fldChar w:fldCharType="separate"/>
        </w:r>
        <w:r w:rsidR="006A7A76">
          <w:rPr>
            <w:noProof/>
            <w:webHidden/>
          </w:rPr>
          <w:t>73</w:t>
        </w:r>
        <w:r w:rsidR="006A7A76">
          <w:rPr>
            <w:noProof/>
            <w:webHidden/>
          </w:rPr>
          <w:fldChar w:fldCharType="end"/>
        </w:r>
      </w:hyperlink>
    </w:p>
    <w:p w14:paraId="1B885D26" w14:textId="19573101" w:rsidR="006A7A76" w:rsidRDefault="00000000">
      <w:pPr>
        <w:pStyle w:val="TOC2"/>
        <w:tabs>
          <w:tab w:val="left" w:pos="1760"/>
        </w:tabs>
        <w:rPr>
          <w:rFonts w:asciiTheme="minorHAnsi" w:eastAsiaTheme="minorEastAsia" w:hAnsiTheme="minorHAnsi" w:cstheme="minorBidi"/>
          <w:noProof/>
          <w:sz w:val="22"/>
          <w:szCs w:val="22"/>
          <w:lang w:val="en-US"/>
        </w:rPr>
      </w:pPr>
      <w:hyperlink w:anchor="_Toc132248022" w:history="1">
        <w:r w:rsidR="006A7A76" w:rsidRPr="00CF6AAC">
          <w:rPr>
            <w:rStyle w:val="Hyperlink"/>
            <w:noProof/>
          </w:rPr>
          <w:t>11.2</w:t>
        </w:r>
        <w:r w:rsidR="006A7A76">
          <w:rPr>
            <w:rFonts w:asciiTheme="minorHAnsi" w:eastAsiaTheme="minorEastAsia" w:hAnsiTheme="minorHAnsi" w:cstheme="minorBidi"/>
            <w:noProof/>
            <w:sz w:val="22"/>
            <w:szCs w:val="22"/>
            <w:lang w:val="en-US"/>
          </w:rPr>
          <w:tab/>
        </w:r>
        <w:r w:rsidR="006A7A76" w:rsidRPr="00CF6AAC">
          <w:rPr>
            <w:rStyle w:val="Hyperlink"/>
            <w:noProof/>
          </w:rPr>
          <w:t>SYSTEM SETTINGS</w:t>
        </w:r>
        <w:r w:rsidR="006A7A76">
          <w:rPr>
            <w:noProof/>
            <w:webHidden/>
          </w:rPr>
          <w:tab/>
        </w:r>
        <w:r w:rsidR="006A7A76">
          <w:rPr>
            <w:noProof/>
            <w:webHidden/>
          </w:rPr>
          <w:fldChar w:fldCharType="begin"/>
        </w:r>
        <w:r w:rsidR="006A7A76">
          <w:rPr>
            <w:noProof/>
            <w:webHidden/>
          </w:rPr>
          <w:instrText xml:space="preserve"> PAGEREF _Toc132248022 \h </w:instrText>
        </w:r>
        <w:r w:rsidR="006A7A76">
          <w:rPr>
            <w:noProof/>
            <w:webHidden/>
          </w:rPr>
        </w:r>
        <w:r w:rsidR="006A7A76">
          <w:rPr>
            <w:noProof/>
            <w:webHidden/>
          </w:rPr>
          <w:fldChar w:fldCharType="separate"/>
        </w:r>
        <w:r w:rsidR="006A7A76">
          <w:rPr>
            <w:noProof/>
            <w:webHidden/>
          </w:rPr>
          <w:t>74</w:t>
        </w:r>
        <w:r w:rsidR="006A7A76">
          <w:rPr>
            <w:noProof/>
            <w:webHidden/>
          </w:rPr>
          <w:fldChar w:fldCharType="end"/>
        </w:r>
      </w:hyperlink>
    </w:p>
    <w:p w14:paraId="596A3147" w14:textId="0BE343C7" w:rsidR="006A7A76" w:rsidRDefault="00000000">
      <w:pPr>
        <w:pStyle w:val="TOC2"/>
        <w:tabs>
          <w:tab w:val="left" w:pos="1760"/>
        </w:tabs>
        <w:rPr>
          <w:rFonts w:asciiTheme="minorHAnsi" w:eastAsiaTheme="minorEastAsia" w:hAnsiTheme="minorHAnsi" w:cstheme="minorBidi"/>
          <w:noProof/>
          <w:sz w:val="22"/>
          <w:szCs w:val="22"/>
          <w:lang w:val="en-US"/>
        </w:rPr>
      </w:pPr>
      <w:hyperlink w:anchor="_Toc132248023" w:history="1">
        <w:r w:rsidR="006A7A76" w:rsidRPr="00CF6AAC">
          <w:rPr>
            <w:rStyle w:val="Hyperlink"/>
            <w:noProof/>
          </w:rPr>
          <w:t>11.3</w:t>
        </w:r>
        <w:r w:rsidR="006A7A76">
          <w:rPr>
            <w:rFonts w:asciiTheme="minorHAnsi" w:eastAsiaTheme="minorEastAsia" w:hAnsiTheme="minorHAnsi" w:cstheme="minorBidi"/>
            <w:noProof/>
            <w:sz w:val="22"/>
            <w:szCs w:val="22"/>
            <w:lang w:val="en-US"/>
          </w:rPr>
          <w:tab/>
        </w:r>
        <w:r w:rsidR="006A7A76" w:rsidRPr="00CF6AAC">
          <w:rPr>
            <w:rStyle w:val="Hyperlink"/>
            <w:noProof/>
          </w:rPr>
          <w:t>USERS</w:t>
        </w:r>
        <w:r w:rsidR="006A7A76">
          <w:rPr>
            <w:noProof/>
            <w:webHidden/>
          </w:rPr>
          <w:tab/>
        </w:r>
        <w:r w:rsidR="006A7A76">
          <w:rPr>
            <w:noProof/>
            <w:webHidden/>
          </w:rPr>
          <w:fldChar w:fldCharType="begin"/>
        </w:r>
        <w:r w:rsidR="006A7A76">
          <w:rPr>
            <w:noProof/>
            <w:webHidden/>
          </w:rPr>
          <w:instrText xml:space="preserve"> PAGEREF _Toc132248023 \h </w:instrText>
        </w:r>
        <w:r w:rsidR="006A7A76">
          <w:rPr>
            <w:noProof/>
            <w:webHidden/>
          </w:rPr>
        </w:r>
        <w:r w:rsidR="006A7A76">
          <w:rPr>
            <w:noProof/>
            <w:webHidden/>
          </w:rPr>
          <w:fldChar w:fldCharType="separate"/>
        </w:r>
        <w:r w:rsidR="006A7A76">
          <w:rPr>
            <w:noProof/>
            <w:webHidden/>
          </w:rPr>
          <w:t>76</w:t>
        </w:r>
        <w:r w:rsidR="006A7A76">
          <w:rPr>
            <w:noProof/>
            <w:webHidden/>
          </w:rPr>
          <w:fldChar w:fldCharType="end"/>
        </w:r>
      </w:hyperlink>
    </w:p>
    <w:p w14:paraId="59F14CA7" w14:textId="07CD55A1" w:rsidR="006A7A76" w:rsidRDefault="00000000">
      <w:pPr>
        <w:pStyle w:val="TOC2"/>
        <w:tabs>
          <w:tab w:val="left" w:pos="1760"/>
        </w:tabs>
        <w:rPr>
          <w:rFonts w:asciiTheme="minorHAnsi" w:eastAsiaTheme="minorEastAsia" w:hAnsiTheme="minorHAnsi" w:cstheme="minorBidi"/>
          <w:noProof/>
          <w:sz w:val="22"/>
          <w:szCs w:val="22"/>
          <w:lang w:val="en-US"/>
        </w:rPr>
      </w:pPr>
      <w:hyperlink w:anchor="_Toc132248024" w:history="1">
        <w:r w:rsidR="006A7A76" w:rsidRPr="00CF6AAC">
          <w:rPr>
            <w:rStyle w:val="Hyperlink"/>
            <w:noProof/>
          </w:rPr>
          <w:t>11.4</w:t>
        </w:r>
        <w:r w:rsidR="006A7A76">
          <w:rPr>
            <w:rFonts w:asciiTheme="minorHAnsi" w:eastAsiaTheme="minorEastAsia" w:hAnsiTheme="minorHAnsi" w:cstheme="minorBidi"/>
            <w:noProof/>
            <w:sz w:val="22"/>
            <w:szCs w:val="22"/>
            <w:lang w:val="en-US"/>
          </w:rPr>
          <w:tab/>
        </w:r>
        <w:r w:rsidR="006A7A76" w:rsidRPr="00CF6AAC">
          <w:rPr>
            <w:rStyle w:val="Hyperlink"/>
            <w:noProof/>
          </w:rPr>
          <w:t>UPDATE USER</w:t>
        </w:r>
        <w:r w:rsidR="006A7A76">
          <w:rPr>
            <w:noProof/>
            <w:webHidden/>
          </w:rPr>
          <w:tab/>
        </w:r>
        <w:r w:rsidR="006A7A76">
          <w:rPr>
            <w:noProof/>
            <w:webHidden/>
          </w:rPr>
          <w:fldChar w:fldCharType="begin"/>
        </w:r>
        <w:r w:rsidR="006A7A76">
          <w:rPr>
            <w:noProof/>
            <w:webHidden/>
          </w:rPr>
          <w:instrText xml:space="preserve"> PAGEREF _Toc132248024 \h </w:instrText>
        </w:r>
        <w:r w:rsidR="006A7A76">
          <w:rPr>
            <w:noProof/>
            <w:webHidden/>
          </w:rPr>
        </w:r>
        <w:r w:rsidR="006A7A76">
          <w:rPr>
            <w:noProof/>
            <w:webHidden/>
          </w:rPr>
          <w:fldChar w:fldCharType="separate"/>
        </w:r>
        <w:r w:rsidR="006A7A76">
          <w:rPr>
            <w:noProof/>
            <w:webHidden/>
          </w:rPr>
          <w:t>77</w:t>
        </w:r>
        <w:r w:rsidR="006A7A76">
          <w:rPr>
            <w:noProof/>
            <w:webHidden/>
          </w:rPr>
          <w:fldChar w:fldCharType="end"/>
        </w:r>
      </w:hyperlink>
    </w:p>
    <w:p w14:paraId="19169709" w14:textId="3A45C63F" w:rsidR="006A7A76" w:rsidRDefault="00000000">
      <w:pPr>
        <w:pStyle w:val="TOC2"/>
        <w:tabs>
          <w:tab w:val="left" w:pos="1760"/>
        </w:tabs>
        <w:rPr>
          <w:rFonts w:asciiTheme="minorHAnsi" w:eastAsiaTheme="minorEastAsia" w:hAnsiTheme="minorHAnsi" w:cstheme="minorBidi"/>
          <w:noProof/>
          <w:sz w:val="22"/>
          <w:szCs w:val="22"/>
          <w:lang w:val="en-US"/>
        </w:rPr>
      </w:pPr>
      <w:hyperlink w:anchor="_Toc132248025" w:history="1">
        <w:r w:rsidR="006A7A76" w:rsidRPr="00CF6AAC">
          <w:rPr>
            <w:rStyle w:val="Hyperlink"/>
            <w:noProof/>
          </w:rPr>
          <w:t>11.5</w:t>
        </w:r>
        <w:r w:rsidR="006A7A76">
          <w:rPr>
            <w:rFonts w:asciiTheme="minorHAnsi" w:eastAsiaTheme="minorEastAsia" w:hAnsiTheme="minorHAnsi" w:cstheme="minorBidi"/>
            <w:noProof/>
            <w:sz w:val="22"/>
            <w:szCs w:val="22"/>
            <w:lang w:val="en-US"/>
          </w:rPr>
          <w:tab/>
        </w:r>
        <w:r w:rsidR="006A7A76" w:rsidRPr="00CF6AAC">
          <w:rPr>
            <w:rStyle w:val="Hyperlink"/>
            <w:noProof/>
          </w:rPr>
          <w:t>USER GROUPS</w:t>
        </w:r>
        <w:r w:rsidR="006A7A76">
          <w:rPr>
            <w:noProof/>
            <w:webHidden/>
          </w:rPr>
          <w:tab/>
        </w:r>
        <w:r w:rsidR="006A7A76">
          <w:rPr>
            <w:noProof/>
            <w:webHidden/>
          </w:rPr>
          <w:fldChar w:fldCharType="begin"/>
        </w:r>
        <w:r w:rsidR="006A7A76">
          <w:rPr>
            <w:noProof/>
            <w:webHidden/>
          </w:rPr>
          <w:instrText xml:space="preserve"> PAGEREF _Toc132248025 \h </w:instrText>
        </w:r>
        <w:r w:rsidR="006A7A76">
          <w:rPr>
            <w:noProof/>
            <w:webHidden/>
          </w:rPr>
        </w:r>
        <w:r w:rsidR="006A7A76">
          <w:rPr>
            <w:noProof/>
            <w:webHidden/>
          </w:rPr>
          <w:fldChar w:fldCharType="separate"/>
        </w:r>
        <w:r w:rsidR="006A7A76">
          <w:rPr>
            <w:noProof/>
            <w:webHidden/>
          </w:rPr>
          <w:t>78</w:t>
        </w:r>
        <w:r w:rsidR="006A7A76">
          <w:rPr>
            <w:noProof/>
            <w:webHidden/>
          </w:rPr>
          <w:fldChar w:fldCharType="end"/>
        </w:r>
      </w:hyperlink>
    </w:p>
    <w:p w14:paraId="12ACEB1F" w14:textId="43FE482D" w:rsidR="006A7A76" w:rsidRDefault="00000000">
      <w:pPr>
        <w:pStyle w:val="TOC2"/>
        <w:tabs>
          <w:tab w:val="left" w:pos="1760"/>
        </w:tabs>
        <w:rPr>
          <w:rFonts w:asciiTheme="minorHAnsi" w:eastAsiaTheme="minorEastAsia" w:hAnsiTheme="minorHAnsi" w:cstheme="minorBidi"/>
          <w:noProof/>
          <w:sz w:val="22"/>
          <w:szCs w:val="22"/>
          <w:lang w:val="en-US"/>
        </w:rPr>
      </w:pPr>
      <w:hyperlink w:anchor="_Toc132248026" w:history="1">
        <w:r w:rsidR="006A7A76" w:rsidRPr="00CF6AAC">
          <w:rPr>
            <w:rStyle w:val="Hyperlink"/>
            <w:noProof/>
          </w:rPr>
          <w:t>11.6</w:t>
        </w:r>
        <w:r w:rsidR="006A7A76">
          <w:rPr>
            <w:rFonts w:asciiTheme="minorHAnsi" w:eastAsiaTheme="minorEastAsia" w:hAnsiTheme="minorHAnsi" w:cstheme="minorBidi"/>
            <w:noProof/>
            <w:sz w:val="22"/>
            <w:szCs w:val="22"/>
            <w:lang w:val="en-US"/>
          </w:rPr>
          <w:tab/>
        </w:r>
        <w:r w:rsidR="006A7A76" w:rsidRPr="00CF6AAC">
          <w:rPr>
            <w:rStyle w:val="Hyperlink"/>
            <w:noProof/>
          </w:rPr>
          <w:t>SHOW USER GROUP</w:t>
        </w:r>
        <w:r w:rsidR="006A7A76">
          <w:rPr>
            <w:noProof/>
            <w:webHidden/>
          </w:rPr>
          <w:tab/>
        </w:r>
        <w:r w:rsidR="006A7A76">
          <w:rPr>
            <w:noProof/>
            <w:webHidden/>
          </w:rPr>
          <w:fldChar w:fldCharType="begin"/>
        </w:r>
        <w:r w:rsidR="006A7A76">
          <w:rPr>
            <w:noProof/>
            <w:webHidden/>
          </w:rPr>
          <w:instrText xml:space="preserve"> PAGEREF _Toc132248026 \h </w:instrText>
        </w:r>
        <w:r w:rsidR="006A7A76">
          <w:rPr>
            <w:noProof/>
            <w:webHidden/>
          </w:rPr>
        </w:r>
        <w:r w:rsidR="006A7A76">
          <w:rPr>
            <w:noProof/>
            <w:webHidden/>
          </w:rPr>
          <w:fldChar w:fldCharType="separate"/>
        </w:r>
        <w:r w:rsidR="006A7A76">
          <w:rPr>
            <w:noProof/>
            <w:webHidden/>
          </w:rPr>
          <w:t>78</w:t>
        </w:r>
        <w:r w:rsidR="006A7A76">
          <w:rPr>
            <w:noProof/>
            <w:webHidden/>
          </w:rPr>
          <w:fldChar w:fldCharType="end"/>
        </w:r>
      </w:hyperlink>
    </w:p>
    <w:p w14:paraId="0EC4B63E" w14:textId="21B0C2F5" w:rsidR="006A7A76" w:rsidRDefault="00000000">
      <w:pPr>
        <w:pStyle w:val="TOC2"/>
        <w:tabs>
          <w:tab w:val="left" w:pos="1760"/>
        </w:tabs>
        <w:rPr>
          <w:rFonts w:asciiTheme="minorHAnsi" w:eastAsiaTheme="minorEastAsia" w:hAnsiTheme="minorHAnsi" w:cstheme="minorBidi"/>
          <w:noProof/>
          <w:sz w:val="22"/>
          <w:szCs w:val="22"/>
          <w:lang w:val="en-US"/>
        </w:rPr>
      </w:pPr>
      <w:hyperlink w:anchor="_Toc132248027" w:history="1">
        <w:r w:rsidR="006A7A76" w:rsidRPr="00CF6AAC">
          <w:rPr>
            <w:rStyle w:val="Hyperlink"/>
            <w:noProof/>
          </w:rPr>
          <w:t>11.7</w:t>
        </w:r>
        <w:r w:rsidR="006A7A76">
          <w:rPr>
            <w:rFonts w:asciiTheme="minorHAnsi" w:eastAsiaTheme="minorEastAsia" w:hAnsiTheme="minorHAnsi" w:cstheme="minorBidi"/>
            <w:noProof/>
            <w:sz w:val="22"/>
            <w:szCs w:val="22"/>
            <w:lang w:val="en-US"/>
          </w:rPr>
          <w:tab/>
        </w:r>
        <w:r w:rsidR="006A7A76" w:rsidRPr="00CF6AAC">
          <w:rPr>
            <w:rStyle w:val="Hyperlink"/>
            <w:noProof/>
          </w:rPr>
          <w:t>CREATE OR EDIT USER GROUP</w:t>
        </w:r>
        <w:r w:rsidR="006A7A76">
          <w:rPr>
            <w:noProof/>
            <w:webHidden/>
          </w:rPr>
          <w:tab/>
        </w:r>
        <w:r w:rsidR="006A7A76">
          <w:rPr>
            <w:noProof/>
            <w:webHidden/>
          </w:rPr>
          <w:fldChar w:fldCharType="begin"/>
        </w:r>
        <w:r w:rsidR="006A7A76">
          <w:rPr>
            <w:noProof/>
            <w:webHidden/>
          </w:rPr>
          <w:instrText xml:space="preserve"> PAGEREF _Toc132248027 \h </w:instrText>
        </w:r>
        <w:r w:rsidR="006A7A76">
          <w:rPr>
            <w:noProof/>
            <w:webHidden/>
          </w:rPr>
        </w:r>
        <w:r w:rsidR="006A7A76">
          <w:rPr>
            <w:noProof/>
            <w:webHidden/>
          </w:rPr>
          <w:fldChar w:fldCharType="separate"/>
        </w:r>
        <w:r w:rsidR="006A7A76">
          <w:rPr>
            <w:noProof/>
            <w:webHidden/>
          </w:rPr>
          <w:t>79</w:t>
        </w:r>
        <w:r w:rsidR="006A7A76">
          <w:rPr>
            <w:noProof/>
            <w:webHidden/>
          </w:rPr>
          <w:fldChar w:fldCharType="end"/>
        </w:r>
      </w:hyperlink>
    </w:p>
    <w:p w14:paraId="2B9021EC" w14:textId="1C81A261" w:rsidR="006A7A76" w:rsidRDefault="00000000">
      <w:pPr>
        <w:pStyle w:val="TOC2"/>
        <w:tabs>
          <w:tab w:val="left" w:pos="1760"/>
        </w:tabs>
        <w:rPr>
          <w:rFonts w:asciiTheme="minorHAnsi" w:eastAsiaTheme="minorEastAsia" w:hAnsiTheme="minorHAnsi" w:cstheme="minorBidi"/>
          <w:noProof/>
          <w:sz w:val="22"/>
          <w:szCs w:val="22"/>
          <w:lang w:val="en-US"/>
        </w:rPr>
      </w:pPr>
      <w:hyperlink w:anchor="_Toc132248028" w:history="1">
        <w:r w:rsidR="006A7A76" w:rsidRPr="00CF6AAC">
          <w:rPr>
            <w:rStyle w:val="Hyperlink"/>
            <w:noProof/>
          </w:rPr>
          <w:t>11.8</w:t>
        </w:r>
        <w:r w:rsidR="006A7A76">
          <w:rPr>
            <w:rFonts w:asciiTheme="minorHAnsi" w:eastAsiaTheme="minorEastAsia" w:hAnsiTheme="minorHAnsi" w:cstheme="minorBidi"/>
            <w:noProof/>
            <w:sz w:val="22"/>
            <w:szCs w:val="22"/>
            <w:lang w:val="en-US"/>
          </w:rPr>
          <w:tab/>
        </w:r>
        <w:r w:rsidR="006A7A76" w:rsidRPr="00CF6AAC">
          <w:rPr>
            <w:rStyle w:val="Hyperlink"/>
            <w:noProof/>
          </w:rPr>
          <w:t>ORDER CUSTOM FIELDS</w:t>
        </w:r>
        <w:r w:rsidR="006A7A76">
          <w:rPr>
            <w:noProof/>
            <w:webHidden/>
          </w:rPr>
          <w:tab/>
        </w:r>
        <w:r w:rsidR="006A7A76">
          <w:rPr>
            <w:noProof/>
            <w:webHidden/>
          </w:rPr>
          <w:fldChar w:fldCharType="begin"/>
        </w:r>
        <w:r w:rsidR="006A7A76">
          <w:rPr>
            <w:noProof/>
            <w:webHidden/>
          </w:rPr>
          <w:instrText xml:space="preserve"> PAGEREF _Toc132248028 \h </w:instrText>
        </w:r>
        <w:r w:rsidR="006A7A76">
          <w:rPr>
            <w:noProof/>
            <w:webHidden/>
          </w:rPr>
        </w:r>
        <w:r w:rsidR="006A7A76">
          <w:rPr>
            <w:noProof/>
            <w:webHidden/>
          </w:rPr>
          <w:fldChar w:fldCharType="separate"/>
        </w:r>
        <w:r w:rsidR="006A7A76">
          <w:rPr>
            <w:noProof/>
            <w:webHidden/>
          </w:rPr>
          <w:t>80</w:t>
        </w:r>
        <w:r w:rsidR="006A7A76">
          <w:rPr>
            <w:noProof/>
            <w:webHidden/>
          </w:rPr>
          <w:fldChar w:fldCharType="end"/>
        </w:r>
      </w:hyperlink>
    </w:p>
    <w:p w14:paraId="53721374" w14:textId="169FA87E" w:rsidR="006A7A76" w:rsidRDefault="00000000">
      <w:pPr>
        <w:pStyle w:val="TOC2"/>
        <w:tabs>
          <w:tab w:val="left" w:pos="1760"/>
        </w:tabs>
        <w:rPr>
          <w:rFonts w:asciiTheme="minorHAnsi" w:eastAsiaTheme="minorEastAsia" w:hAnsiTheme="minorHAnsi" w:cstheme="minorBidi"/>
          <w:noProof/>
          <w:sz w:val="22"/>
          <w:szCs w:val="22"/>
          <w:lang w:val="en-US"/>
        </w:rPr>
      </w:pPr>
      <w:hyperlink w:anchor="_Toc132248029" w:history="1">
        <w:r w:rsidR="006A7A76" w:rsidRPr="00CF6AAC">
          <w:rPr>
            <w:rStyle w:val="Hyperlink"/>
            <w:noProof/>
          </w:rPr>
          <w:t>11.9</w:t>
        </w:r>
        <w:r w:rsidR="006A7A76">
          <w:rPr>
            <w:rFonts w:asciiTheme="minorHAnsi" w:eastAsiaTheme="minorEastAsia" w:hAnsiTheme="minorHAnsi" w:cstheme="minorBidi"/>
            <w:noProof/>
            <w:sz w:val="22"/>
            <w:szCs w:val="22"/>
            <w:lang w:val="en-US"/>
          </w:rPr>
          <w:tab/>
        </w:r>
        <w:r w:rsidR="006A7A76" w:rsidRPr="00CF6AAC">
          <w:rPr>
            <w:rStyle w:val="Hyperlink"/>
            <w:noProof/>
          </w:rPr>
          <w:t>ROUTE FIELD CONFIGURATION</w:t>
        </w:r>
        <w:r w:rsidR="006A7A76">
          <w:rPr>
            <w:noProof/>
            <w:webHidden/>
          </w:rPr>
          <w:tab/>
        </w:r>
        <w:r w:rsidR="006A7A76">
          <w:rPr>
            <w:noProof/>
            <w:webHidden/>
          </w:rPr>
          <w:fldChar w:fldCharType="begin"/>
        </w:r>
        <w:r w:rsidR="006A7A76">
          <w:rPr>
            <w:noProof/>
            <w:webHidden/>
          </w:rPr>
          <w:instrText xml:space="preserve"> PAGEREF _Toc132248029 \h </w:instrText>
        </w:r>
        <w:r w:rsidR="006A7A76">
          <w:rPr>
            <w:noProof/>
            <w:webHidden/>
          </w:rPr>
        </w:r>
        <w:r w:rsidR="006A7A76">
          <w:rPr>
            <w:noProof/>
            <w:webHidden/>
          </w:rPr>
          <w:fldChar w:fldCharType="separate"/>
        </w:r>
        <w:r w:rsidR="006A7A76">
          <w:rPr>
            <w:noProof/>
            <w:webHidden/>
          </w:rPr>
          <w:t>80</w:t>
        </w:r>
        <w:r w:rsidR="006A7A76">
          <w:rPr>
            <w:noProof/>
            <w:webHidden/>
          </w:rPr>
          <w:fldChar w:fldCharType="end"/>
        </w:r>
      </w:hyperlink>
    </w:p>
    <w:p w14:paraId="5A61363C" w14:textId="184ABA39" w:rsidR="006A7A76" w:rsidRDefault="00000000">
      <w:pPr>
        <w:pStyle w:val="TOC2"/>
        <w:tabs>
          <w:tab w:val="left" w:pos="1808"/>
        </w:tabs>
        <w:rPr>
          <w:rFonts w:asciiTheme="minorHAnsi" w:eastAsiaTheme="minorEastAsia" w:hAnsiTheme="minorHAnsi" w:cstheme="minorBidi"/>
          <w:noProof/>
          <w:sz w:val="22"/>
          <w:szCs w:val="22"/>
          <w:lang w:val="en-US"/>
        </w:rPr>
      </w:pPr>
      <w:hyperlink w:anchor="_Toc132248030" w:history="1">
        <w:r w:rsidR="006A7A76" w:rsidRPr="00CF6AAC">
          <w:rPr>
            <w:rStyle w:val="Hyperlink"/>
            <w:noProof/>
          </w:rPr>
          <w:t>11.10</w:t>
        </w:r>
        <w:r w:rsidR="006A7A76">
          <w:rPr>
            <w:rFonts w:asciiTheme="minorHAnsi" w:eastAsiaTheme="minorEastAsia" w:hAnsiTheme="minorHAnsi" w:cstheme="minorBidi"/>
            <w:noProof/>
            <w:sz w:val="22"/>
            <w:szCs w:val="22"/>
            <w:lang w:val="en-US"/>
          </w:rPr>
          <w:tab/>
        </w:r>
        <w:r w:rsidR="006A7A76" w:rsidRPr="00CF6AAC">
          <w:rPr>
            <w:rStyle w:val="Hyperlink"/>
            <w:noProof/>
          </w:rPr>
          <w:t>ROUTE PLAN WORKFLOW</w:t>
        </w:r>
        <w:r w:rsidR="006A7A76">
          <w:rPr>
            <w:noProof/>
            <w:webHidden/>
          </w:rPr>
          <w:tab/>
        </w:r>
        <w:r w:rsidR="006A7A76">
          <w:rPr>
            <w:noProof/>
            <w:webHidden/>
          </w:rPr>
          <w:fldChar w:fldCharType="begin"/>
        </w:r>
        <w:r w:rsidR="006A7A76">
          <w:rPr>
            <w:noProof/>
            <w:webHidden/>
          </w:rPr>
          <w:instrText xml:space="preserve"> PAGEREF _Toc132248030 \h </w:instrText>
        </w:r>
        <w:r w:rsidR="006A7A76">
          <w:rPr>
            <w:noProof/>
            <w:webHidden/>
          </w:rPr>
        </w:r>
        <w:r w:rsidR="006A7A76">
          <w:rPr>
            <w:noProof/>
            <w:webHidden/>
          </w:rPr>
          <w:fldChar w:fldCharType="separate"/>
        </w:r>
        <w:r w:rsidR="006A7A76">
          <w:rPr>
            <w:noProof/>
            <w:webHidden/>
          </w:rPr>
          <w:t>82</w:t>
        </w:r>
        <w:r w:rsidR="006A7A76">
          <w:rPr>
            <w:noProof/>
            <w:webHidden/>
          </w:rPr>
          <w:fldChar w:fldCharType="end"/>
        </w:r>
      </w:hyperlink>
    </w:p>
    <w:p w14:paraId="5E6A879E" w14:textId="38C2FD37" w:rsidR="006A7A76" w:rsidRDefault="00000000">
      <w:pPr>
        <w:pStyle w:val="TOC2"/>
        <w:tabs>
          <w:tab w:val="left" w:pos="1808"/>
        </w:tabs>
        <w:rPr>
          <w:rFonts w:asciiTheme="minorHAnsi" w:eastAsiaTheme="minorEastAsia" w:hAnsiTheme="minorHAnsi" w:cstheme="minorBidi"/>
          <w:noProof/>
          <w:sz w:val="22"/>
          <w:szCs w:val="22"/>
          <w:lang w:val="en-US"/>
        </w:rPr>
      </w:pPr>
      <w:hyperlink w:anchor="_Toc132248031" w:history="1">
        <w:r w:rsidR="006A7A76" w:rsidRPr="00CF6AAC">
          <w:rPr>
            <w:rStyle w:val="Hyperlink"/>
            <w:noProof/>
          </w:rPr>
          <w:t>11.11</w:t>
        </w:r>
        <w:r w:rsidR="006A7A76">
          <w:rPr>
            <w:rFonts w:asciiTheme="minorHAnsi" w:eastAsiaTheme="minorEastAsia" w:hAnsiTheme="minorHAnsi" w:cstheme="minorBidi"/>
            <w:noProof/>
            <w:sz w:val="22"/>
            <w:szCs w:val="22"/>
            <w:lang w:val="en-US"/>
          </w:rPr>
          <w:tab/>
        </w:r>
        <w:r w:rsidR="006A7A76" w:rsidRPr="00CF6AAC">
          <w:rPr>
            <w:rStyle w:val="Hyperlink"/>
            <w:noProof/>
          </w:rPr>
          <w:t>VAULT LOAD CONFIGURATION</w:t>
        </w:r>
        <w:r w:rsidR="006A7A76">
          <w:rPr>
            <w:noProof/>
            <w:webHidden/>
          </w:rPr>
          <w:tab/>
        </w:r>
        <w:r w:rsidR="006A7A76">
          <w:rPr>
            <w:noProof/>
            <w:webHidden/>
          </w:rPr>
          <w:fldChar w:fldCharType="begin"/>
        </w:r>
        <w:r w:rsidR="006A7A76">
          <w:rPr>
            <w:noProof/>
            <w:webHidden/>
          </w:rPr>
          <w:instrText xml:space="preserve"> PAGEREF _Toc132248031 \h </w:instrText>
        </w:r>
        <w:r w:rsidR="006A7A76">
          <w:rPr>
            <w:noProof/>
            <w:webHidden/>
          </w:rPr>
        </w:r>
        <w:r w:rsidR="006A7A76">
          <w:rPr>
            <w:noProof/>
            <w:webHidden/>
          </w:rPr>
          <w:fldChar w:fldCharType="separate"/>
        </w:r>
        <w:r w:rsidR="006A7A76">
          <w:rPr>
            <w:noProof/>
            <w:webHidden/>
          </w:rPr>
          <w:t>83</w:t>
        </w:r>
        <w:r w:rsidR="006A7A76">
          <w:rPr>
            <w:noProof/>
            <w:webHidden/>
          </w:rPr>
          <w:fldChar w:fldCharType="end"/>
        </w:r>
      </w:hyperlink>
    </w:p>
    <w:p w14:paraId="37E1A0D9" w14:textId="4347B837" w:rsidR="006A7A76" w:rsidRDefault="00000000">
      <w:pPr>
        <w:pStyle w:val="TOC2"/>
        <w:tabs>
          <w:tab w:val="left" w:pos="1808"/>
        </w:tabs>
        <w:rPr>
          <w:rFonts w:asciiTheme="minorHAnsi" w:eastAsiaTheme="minorEastAsia" w:hAnsiTheme="minorHAnsi" w:cstheme="minorBidi"/>
          <w:noProof/>
          <w:sz w:val="22"/>
          <w:szCs w:val="22"/>
          <w:lang w:val="en-US"/>
        </w:rPr>
      </w:pPr>
      <w:hyperlink w:anchor="_Toc132248032" w:history="1">
        <w:r w:rsidR="006A7A76" w:rsidRPr="00CF6AAC">
          <w:rPr>
            <w:rStyle w:val="Hyperlink"/>
            <w:noProof/>
          </w:rPr>
          <w:t>11.12</w:t>
        </w:r>
        <w:r w:rsidR="006A7A76">
          <w:rPr>
            <w:rFonts w:asciiTheme="minorHAnsi" w:eastAsiaTheme="minorEastAsia" w:hAnsiTheme="minorHAnsi" w:cstheme="minorBidi"/>
            <w:noProof/>
            <w:sz w:val="22"/>
            <w:szCs w:val="22"/>
            <w:lang w:val="en-US"/>
          </w:rPr>
          <w:tab/>
        </w:r>
        <w:r w:rsidR="006A7A76" w:rsidRPr="00CF6AAC">
          <w:rPr>
            <w:rStyle w:val="Hyperlink"/>
            <w:noProof/>
          </w:rPr>
          <w:t>NOTIFICATION HISTORY</w:t>
        </w:r>
        <w:r w:rsidR="006A7A76">
          <w:rPr>
            <w:noProof/>
            <w:webHidden/>
          </w:rPr>
          <w:tab/>
        </w:r>
        <w:r w:rsidR="006A7A76">
          <w:rPr>
            <w:noProof/>
            <w:webHidden/>
          </w:rPr>
          <w:fldChar w:fldCharType="begin"/>
        </w:r>
        <w:r w:rsidR="006A7A76">
          <w:rPr>
            <w:noProof/>
            <w:webHidden/>
          </w:rPr>
          <w:instrText xml:space="preserve"> PAGEREF _Toc132248032 \h </w:instrText>
        </w:r>
        <w:r w:rsidR="006A7A76">
          <w:rPr>
            <w:noProof/>
            <w:webHidden/>
          </w:rPr>
        </w:r>
        <w:r w:rsidR="006A7A76">
          <w:rPr>
            <w:noProof/>
            <w:webHidden/>
          </w:rPr>
          <w:fldChar w:fldCharType="separate"/>
        </w:r>
        <w:r w:rsidR="006A7A76">
          <w:rPr>
            <w:noProof/>
            <w:webHidden/>
          </w:rPr>
          <w:t>84</w:t>
        </w:r>
        <w:r w:rsidR="006A7A76">
          <w:rPr>
            <w:noProof/>
            <w:webHidden/>
          </w:rPr>
          <w:fldChar w:fldCharType="end"/>
        </w:r>
      </w:hyperlink>
    </w:p>
    <w:p w14:paraId="65E4869D" w14:textId="674AECA4" w:rsidR="006A7A76" w:rsidRDefault="00000000">
      <w:pPr>
        <w:pStyle w:val="TOC1"/>
        <w:tabs>
          <w:tab w:val="left" w:pos="1258"/>
        </w:tabs>
        <w:rPr>
          <w:rFonts w:asciiTheme="minorHAnsi" w:eastAsiaTheme="minorEastAsia" w:hAnsiTheme="minorHAnsi" w:cstheme="minorBidi"/>
          <w:b w:val="0"/>
          <w:noProof/>
          <w:szCs w:val="22"/>
          <w:lang w:val="en-US"/>
        </w:rPr>
      </w:pPr>
      <w:hyperlink w:anchor="_Toc132248033" w:history="1">
        <w:r w:rsidR="006A7A76" w:rsidRPr="00CF6AAC">
          <w:rPr>
            <w:rStyle w:val="Hyperlink"/>
            <w:noProof/>
          </w:rPr>
          <w:t>12</w:t>
        </w:r>
        <w:r w:rsidR="006A7A76">
          <w:rPr>
            <w:rFonts w:asciiTheme="minorHAnsi" w:eastAsiaTheme="minorEastAsia" w:hAnsiTheme="minorHAnsi" w:cstheme="minorBidi"/>
            <w:b w:val="0"/>
            <w:noProof/>
            <w:szCs w:val="22"/>
            <w:lang w:val="en-US"/>
          </w:rPr>
          <w:tab/>
        </w:r>
        <w:r w:rsidR="006A7A76" w:rsidRPr="00CF6AAC">
          <w:rPr>
            <w:rStyle w:val="Hyperlink"/>
            <w:noProof/>
          </w:rPr>
          <w:t>Mobile Carrier Web</w:t>
        </w:r>
        <w:r w:rsidR="006A7A76">
          <w:rPr>
            <w:noProof/>
            <w:webHidden/>
          </w:rPr>
          <w:tab/>
        </w:r>
        <w:r w:rsidR="006A7A76">
          <w:rPr>
            <w:noProof/>
            <w:webHidden/>
          </w:rPr>
          <w:fldChar w:fldCharType="begin"/>
        </w:r>
        <w:r w:rsidR="006A7A76">
          <w:rPr>
            <w:noProof/>
            <w:webHidden/>
          </w:rPr>
          <w:instrText xml:space="preserve"> PAGEREF _Toc132248033 \h </w:instrText>
        </w:r>
        <w:r w:rsidR="006A7A76">
          <w:rPr>
            <w:noProof/>
            <w:webHidden/>
          </w:rPr>
        </w:r>
        <w:r w:rsidR="006A7A76">
          <w:rPr>
            <w:noProof/>
            <w:webHidden/>
          </w:rPr>
          <w:fldChar w:fldCharType="separate"/>
        </w:r>
        <w:r w:rsidR="006A7A76">
          <w:rPr>
            <w:noProof/>
            <w:webHidden/>
          </w:rPr>
          <w:t>86</w:t>
        </w:r>
        <w:r w:rsidR="006A7A76">
          <w:rPr>
            <w:noProof/>
            <w:webHidden/>
          </w:rPr>
          <w:fldChar w:fldCharType="end"/>
        </w:r>
      </w:hyperlink>
    </w:p>
    <w:p w14:paraId="0B0D1074" w14:textId="6137AA2E" w:rsidR="006A7A76" w:rsidRDefault="00000000">
      <w:pPr>
        <w:pStyle w:val="TOC2"/>
        <w:tabs>
          <w:tab w:val="left" w:pos="1760"/>
        </w:tabs>
        <w:rPr>
          <w:rFonts w:asciiTheme="minorHAnsi" w:eastAsiaTheme="minorEastAsia" w:hAnsiTheme="minorHAnsi" w:cstheme="minorBidi"/>
          <w:noProof/>
          <w:sz w:val="22"/>
          <w:szCs w:val="22"/>
          <w:lang w:val="en-US"/>
        </w:rPr>
      </w:pPr>
      <w:hyperlink w:anchor="_Toc132248034" w:history="1">
        <w:r w:rsidR="006A7A76" w:rsidRPr="00CF6AAC">
          <w:rPr>
            <w:rStyle w:val="Hyperlink"/>
            <w:noProof/>
          </w:rPr>
          <w:t>12.1</w:t>
        </w:r>
        <w:r w:rsidR="006A7A76">
          <w:rPr>
            <w:rFonts w:asciiTheme="minorHAnsi" w:eastAsiaTheme="minorEastAsia" w:hAnsiTheme="minorHAnsi" w:cstheme="minorBidi"/>
            <w:noProof/>
            <w:sz w:val="22"/>
            <w:szCs w:val="22"/>
            <w:lang w:val="en-US"/>
          </w:rPr>
          <w:tab/>
        </w:r>
        <w:r w:rsidR="006A7A76" w:rsidRPr="00CF6AAC">
          <w:rPr>
            <w:rStyle w:val="Hyperlink"/>
            <w:noProof/>
          </w:rPr>
          <w:t>PACKAGE ORDER</w:t>
        </w:r>
        <w:r w:rsidR="006A7A76">
          <w:rPr>
            <w:noProof/>
            <w:webHidden/>
          </w:rPr>
          <w:tab/>
        </w:r>
        <w:r w:rsidR="006A7A76">
          <w:rPr>
            <w:noProof/>
            <w:webHidden/>
          </w:rPr>
          <w:fldChar w:fldCharType="begin"/>
        </w:r>
        <w:r w:rsidR="006A7A76">
          <w:rPr>
            <w:noProof/>
            <w:webHidden/>
          </w:rPr>
          <w:instrText xml:space="preserve"> PAGEREF _Toc132248034 \h </w:instrText>
        </w:r>
        <w:r w:rsidR="006A7A76">
          <w:rPr>
            <w:noProof/>
            <w:webHidden/>
          </w:rPr>
        </w:r>
        <w:r w:rsidR="006A7A76">
          <w:rPr>
            <w:noProof/>
            <w:webHidden/>
          </w:rPr>
          <w:fldChar w:fldCharType="separate"/>
        </w:r>
        <w:r w:rsidR="006A7A76">
          <w:rPr>
            <w:noProof/>
            <w:webHidden/>
          </w:rPr>
          <w:t>86</w:t>
        </w:r>
        <w:r w:rsidR="006A7A76">
          <w:rPr>
            <w:noProof/>
            <w:webHidden/>
          </w:rPr>
          <w:fldChar w:fldCharType="end"/>
        </w:r>
      </w:hyperlink>
    </w:p>
    <w:p w14:paraId="0F3CD656" w14:textId="1927D56B" w:rsidR="006A7A76" w:rsidRDefault="00000000">
      <w:pPr>
        <w:pStyle w:val="TOC2"/>
        <w:tabs>
          <w:tab w:val="left" w:pos="1760"/>
        </w:tabs>
        <w:rPr>
          <w:rFonts w:asciiTheme="minorHAnsi" w:eastAsiaTheme="minorEastAsia" w:hAnsiTheme="minorHAnsi" w:cstheme="minorBidi"/>
          <w:noProof/>
          <w:sz w:val="22"/>
          <w:szCs w:val="22"/>
          <w:lang w:val="en-US"/>
        </w:rPr>
      </w:pPr>
      <w:hyperlink w:anchor="_Toc132248035" w:history="1">
        <w:r w:rsidR="006A7A76" w:rsidRPr="00CF6AAC">
          <w:rPr>
            <w:rStyle w:val="Hyperlink"/>
            <w:noProof/>
          </w:rPr>
          <w:t>12.2</w:t>
        </w:r>
        <w:r w:rsidR="006A7A76">
          <w:rPr>
            <w:rFonts w:asciiTheme="minorHAnsi" w:eastAsiaTheme="minorEastAsia" w:hAnsiTheme="minorHAnsi" w:cstheme="minorBidi"/>
            <w:noProof/>
            <w:sz w:val="22"/>
            <w:szCs w:val="22"/>
            <w:lang w:val="en-US"/>
          </w:rPr>
          <w:tab/>
        </w:r>
        <w:r w:rsidR="006A7A76" w:rsidRPr="00CF6AAC">
          <w:rPr>
            <w:rStyle w:val="Hyperlink"/>
            <w:noProof/>
          </w:rPr>
          <w:t>ARRIVAL</w:t>
        </w:r>
        <w:r w:rsidR="006A7A76">
          <w:rPr>
            <w:noProof/>
            <w:webHidden/>
          </w:rPr>
          <w:tab/>
        </w:r>
        <w:r w:rsidR="006A7A76">
          <w:rPr>
            <w:noProof/>
            <w:webHidden/>
          </w:rPr>
          <w:fldChar w:fldCharType="begin"/>
        </w:r>
        <w:r w:rsidR="006A7A76">
          <w:rPr>
            <w:noProof/>
            <w:webHidden/>
          </w:rPr>
          <w:instrText xml:space="preserve"> PAGEREF _Toc132248035 \h </w:instrText>
        </w:r>
        <w:r w:rsidR="006A7A76">
          <w:rPr>
            <w:noProof/>
            <w:webHidden/>
          </w:rPr>
        </w:r>
        <w:r w:rsidR="006A7A76">
          <w:rPr>
            <w:noProof/>
            <w:webHidden/>
          </w:rPr>
          <w:fldChar w:fldCharType="separate"/>
        </w:r>
        <w:r w:rsidR="006A7A76">
          <w:rPr>
            <w:noProof/>
            <w:webHidden/>
          </w:rPr>
          <w:t>89</w:t>
        </w:r>
        <w:r w:rsidR="006A7A76">
          <w:rPr>
            <w:noProof/>
            <w:webHidden/>
          </w:rPr>
          <w:fldChar w:fldCharType="end"/>
        </w:r>
      </w:hyperlink>
    </w:p>
    <w:p w14:paraId="2BF74A74" w14:textId="083837C2" w:rsidR="006A7A76" w:rsidRDefault="00000000">
      <w:pPr>
        <w:pStyle w:val="TOC2"/>
        <w:tabs>
          <w:tab w:val="left" w:pos="1760"/>
        </w:tabs>
        <w:rPr>
          <w:rFonts w:asciiTheme="minorHAnsi" w:eastAsiaTheme="minorEastAsia" w:hAnsiTheme="minorHAnsi" w:cstheme="minorBidi"/>
          <w:noProof/>
          <w:sz w:val="22"/>
          <w:szCs w:val="22"/>
          <w:lang w:val="en-US"/>
        </w:rPr>
      </w:pPr>
      <w:hyperlink w:anchor="_Toc132248036" w:history="1">
        <w:r w:rsidR="006A7A76" w:rsidRPr="00CF6AAC">
          <w:rPr>
            <w:rStyle w:val="Hyperlink"/>
            <w:noProof/>
          </w:rPr>
          <w:t>12.3</w:t>
        </w:r>
        <w:r w:rsidR="006A7A76">
          <w:rPr>
            <w:rFonts w:asciiTheme="minorHAnsi" w:eastAsiaTheme="minorEastAsia" w:hAnsiTheme="minorHAnsi" w:cstheme="minorBidi"/>
            <w:noProof/>
            <w:sz w:val="22"/>
            <w:szCs w:val="22"/>
            <w:lang w:val="en-US"/>
          </w:rPr>
          <w:tab/>
        </w:r>
        <w:r w:rsidR="006A7A76" w:rsidRPr="00CF6AAC">
          <w:rPr>
            <w:rStyle w:val="Hyperlink"/>
            <w:noProof/>
          </w:rPr>
          <w:t>DEPARTURE</w:t>
        </w:r>
        <w:r w:rsidR="006A7A76">
          <w:rPr>
            <w:noProof/>
            <w:webHidden/>
          </w:rPr>
          <w:tab/>
        </w:r>
        <w:r w:rsidR="006A7A76">
          <w:rPr>
            <w:noProof/>
            <w:webHidden/>
          </w:rPr>
          <w:fldChar w:fldCharType="begin"/>
        </w:r>
        <w:r w:rsidR="006A7A76">
          <w:rPr>
            <w:noProof/>
            <w:webHidden/>
          </w:rPr>
          <w:instrText xml:space="preserve"> PAGEREF _Toc132248036 \h </w:instrText>
        </w:r>
        <w:r w:rsidR="006A7A76">
          <w:rPr>
            <w:noProof/>
            <w:webHidden/>
          </w:rPr>
        </w:r>
        <w:r w:rsidR="006A7A76">
          <w:rPr>
            <w:noProof/>
            <w:webHidden/>
          </w:rPr>
          <w:fldChar w:fldCharType="separate"/>
        </w:r>
        <w:r w:rsidR="006A7A76">
          <w:rPr>
            <w:noProof/>
            <w:webHidden/>
          </w:rPr>
          <w:t>91</w:t>
        </w:r>
        <w:r w:rsidR="006A7A76">
          <w:rPr>
            <w:noProof/>
            <w:webHidden/>
          </w:rPr>
          <w:fldChar w:fldCharType="end"/>
        </w:r>
      </w:hyperlink>
    </w:p>
    <w:p w14:paraId="48F01A3C" w14:textId="71708FBD" w:rsidR="006A7A76" w:rsidRDefault="00000000">
      <w:pPr>
        <w:pStyle w:val="TOC2"/>
        <w:tabs>
          <w:tab w:val="left" w:pos="1760"/>
        </w:tabs>
        <w:rPr>
          <w:rFonts w:asciiTheme="minorHAnsi" w:eastAsiaTheme="minorEastAsia" w:hAnsiTheme="minorHAnsi" w:cstheme="minorBidi"/>
          <w:noProof/>
          <w:sz w:val="22"/>
          <w:szCs w:val="22"/>
          <w:lang w:val="en-US"/>
        </w:rPr>
      </w:pPr>
      <w:hyperlink w:anchor="_Toc132248037" w:history="1">
        <w:r w:rsidR="006A7A76" w:rsidRPr="00CF6AAC">
          <w:rPr>
            <w:rStyle w:val="Hyperlink"/>
            <w:noProof/>
          </w:rPr>
          <w:t>12.4</w:t>
        </w:r>
        <w:r w:rsidR="006A7A76">
          <w:rPr>
            <w:rFonts w:asciiTheme="minorHAnsi" w:eastAsiaTheme="minorEastAsia" w:hAnsiTheme="minorHAnsi" w:cstheme="minorBidi"/>
            <w:noProof/>
            <w:sz w:val="22"/>
            <w:szCs w:val="22"/>
            <w:lang w:val="en-US"/>
          </w:rPr>
          <w:tab/>
        </w:r>
        <w:r w:rsidR="006A7A76" w:rsidRPr="00CF6AAC">
          <w:rPr>
            <w:rStyle w:val="Hyperlink"/>
            <w:noProof/>
          </w:rPr>
          <w:t>CONTAINER STOCK</w:t>
        </w:r>
        <w:r w:rsidR="006A7A76">
          <w:rPr>
            <w:noProof/>
            <w:webHidden/>
          </w:rPr>
          <w:tab/>
        </w:r>
        <w:r w:rsidR="006A7A76">
          <w:rPr>
            <w:noProof/>
            <w:webHidden/>
          </w:rPr>
          <w:fldChar w:fldCharType="begin"/>
        </w:r>
        <w:r w:rsidR="006A7A76">
          <w:rPr>
            <w:noProof/>
            <w:webHidden/>
          </w:rPr>
          <w:instrText xml:space="preserve"> PAGEREF _Toc132248037 \h </w:instrText>
        </w:r>
        <w:r w:rsidR="006A7A76">
          <w:rPr>
            <w:noProof/>
            <w:webHidden/>
          </w:rPr>
        </w:r>
        <w:r w:rsidR="006A7A76">
          <w:rPr>
            <w:noProof/>
            <w:webHidden/>
          </w:rPr>
          <w:fldChar w:fldCharType="separate"/>
        </w:r>
        <w:r w:rsidR="006A7A76">
          <w:rPr>
            <w:noProof/>
            <w:webHidden/>
          </w:rPr>
          <w:t>93</w:t>
        </w:r>
        <w:r w:rsidR="006A7A76">
          <w:rPr>
            <w:noProof/>
            <w:webHidden/>
          </w:rPr>
          <w:fldChar w:fldCharType="end"/>
        </w:r>
      </w:hyperlink>
    </w:p>
    <w:p w14:paraId="3E2B3E52" w14:textId="34ADE4F9" w:rsidR="006A7A76" w:rsidRDefault="00000000">
      <w:pPr>
        <w:pStyle w:val="TOC1"/>
        <w:tabs>
          <w:tab w:val="left" w:pos="1258"/>
        </w:tabs>
        <w:rPr>
          <w:rFonts w:asciiTheme="minorHAnsi" w:eastAsiaTheme="minorEastAsia" w:hAnsiTheme="minorHAnsi" w:cstheme="minorBidi"/>
          <w:b w:val="0"/>
          <w:noProof/>
          <w:szCs w:val="22"/>
          <w:lang w:val="en-US"/>
        </w:rPr>
      </w:pPr>
      <w:hyperlink w:anchor="_Toc132248038" w:history="1">
        <w:r w:rsidR="006A7A76" w:rsidRPr="00CF6AAC">
          <w:rPr>
            <w:rStyle w:val="Hyperlink"/>
            <w:noProof/>
          </w:rPr>
          <w:t>13</w:t>
        </w:r>
        <w:r w:rsidR="006A7A76">
          <w:rPr>
            <w:rFonts w:asciiTheme="minorHAnsi" w:eastAsiaTheme="minorEastAsia" w:hAnsiTheme="minorHAnsi" w:cstheme="minorBidi"/>
            <w:b w:val="0"/>
            <w:noProof/>
            <w:szCs w:val="22"/>
            <w:lang w:val="en-US"/>
          </w:rPr>
          <w:tab/>
        </w:r>
        <w:r w:rsidR="006A7A76" w:rsidRPr="00CF6AAC">
          <w:rPr>
            <w:rStyle w:val="Hyperlink"/>
            <w:noProof/>
          </w:rPr>
          <w:t>APPENDIX A: OPTITRANSPORT</w:t>
        </w:r>
        <w:r w:rsidR="006A7A76">
          <w:rPr>
            <w:noProof/>
            <w:webHidden/>
          </w:rPr>
          <w:tab/>
        </w:r>
        <w:r w:rsidR="006A7A76">
          <w:rPr>
            <w:noProof/>
            <w:webHidden/>
          </w:rPr>
          <w:fldChar w:fldCharType="begin"/>
        </w:r>
        <w:r w:rsidR="006A7A76">
          <w:rPr>
            <w:noProof/>
            <w:webHidden/>
          </w:rPr>
          <w:instrText xml:space="preserve"> PAGEREF _Toc132248038 \h </w:instrText>
        </w:r>
        <w:r w:rsidR="006A7A76">
          <w:rPr>
            <w:noProof/>
            <w:webHidden/>
          </w:rPr>
        </w:r>
        <w:r w:rsidR="006A7A76">
          <w:rPr>
            <w:noProof/>
            <w:webHidden/>
          </w:rPr>
          <w:fldChar w:fldCharType="separate"/>
        </w:r>
        <w:r w:rsidR="006A7A76">
          <w:rPr>
            <w:noProof/>
            <w:webHidden/>
          </w:rPr>
          <w:t>96</w:t>
        </w:r>
        <w:r w:rsidR="006A7A76">
          <w:rPr>
            <w:noProof/>
            <w:webHidden/>
          </w:rPr>
          <w:fldChar w:fldCharType="end"/>
        </w:r>
      </w:hyperlink>
    </w:p>
    <w:p w14:paraId="1C02B76B" w14:textId="1D281BCD" w:rsidR="006A7A76" w:rsidRDefault="00000000">
      <w:pPr>
        <w:pStyle w:val="TOC2"/>
        <w:tabs>
          <w:tab w:val="left" w:pos="1760"/>
        </w:tabs>
        <w:rPr>
          <w:rFonts w:asciiTheme="minorHAnsi" w:eastAsiaTheme="minorEastAsia" w:hAnsiTheme="minorHAnsi" w:cstheme="minorBidi"/>
          <w:noProof/>
          <w:sz w:val="22"/>
          <w:szCs w:val="22"/>
          <w:lang w:val="en-US"/>
        </w:rPr>
      </w:pPr>
      <w:hyperlink w:anchor="_Toc132248039" w:history="1">
        <w:r w:rsidR="006A7A76" w:rsidRPr="00CF6AAC">
          <w:rPr>
            <w:rStyle w:val="Hyperlink"/>
            <w:noProof/>
          </w:rPr>
          <w:t>13.1</w:t>
        </w:r>
        <w:r w:rsidR="006A7A76">
          <w:rPr>
            <w:rFonts w:asciiTheme="minorHAnsi" w:eastAsiaTheme="minorEastAsia" w:hAnsiTheme="minorHAnsi" w:cstheme="minorBidi"/>
            <w:noProof/>
            <w:sz w:val="22"/>
            <w:szCs w:val="22"/>
            <w:lang w:val="en-US"/>
          </w:rPr>
          <w:tab/>
        </w:r>
        <w:r w:rsidR="006A7A76" w:rsidRPr="00CF6AAC">
          <w:rPr>
            <w:rStyle w:val="Hyperlink"/>
            <w:noProof/>
          </w:rPr>
          <w:t>SHORTEST PATH CALCULATION PANEL</w:t>
        </w:r>
        <w:r w:rsidR="006A7A76">
          <w:rPr>
            <w:noProof/>
            <w:webHidden/>
          </w:rPr>
          <w:tab/>
        </w:r>
        <w:r w:rsidR="006A7A76">
          <w:rPr>
            <w:noProof/>
            <w:webHidden/>
          </w:rPr>
          <w:fldChar w:fldCharType="begin"/>
        </w:r>
        <w:r w:rsidR="006A7A76">
          <w:rPr>
            <w:noProof/>
            <w:webHidden/>
          </w:rPr>
          <w:instrText xml:space="preserve"> PAGEREF _Toc132248039 \h </w:instrText>
        </w:r>
        <w:r w:rsidR="006A7A76">
          <w:rPr>
            <w:noProof/>
            <w:webHidden/>
          </w:rPr>
        </w:r>
        <w:r w:rsidR="006A7A76">
          <w:rPr>
            <w:noProof/>
            <w:webHidden/>
          </w:rPr>
          <w:fldChar w:fldCharType="separate"/>
        </w:r>
        <w:r w:rsidR="006A7A76">
          <w:rPr>
            <w:noProof/>
            <w:webHidden/>
          </w:rPr>
          <w:t>96</w:t>
        </w:r>
        <w:r w:rsidR="006A7A76">
          <w:rPr>
            <w:noProof/>
            <w:webHidden/>
          </w:rPr>
          <w:fldChar w:fldCharType="end"/>
        </w:r>
      </w:hyperlink>
    </w:p>
    <w:p w14:paraId="613E4E09" w14:textId="2F433F5E" w:rsidR="00570B77" w:rsidRDefault="00570B77" w:rsidP="00570B77">
      <w:pPr>
        <w:pStyle w:val="TableofFigures"/>
      </w:pPr>
      <w:r>
        <w:fldChar w:fldCharType="end"/>
      </w:r>
    </w:p>
    <w:p w14:paraId="2E44903A" w14:textId="77777777" w:rsidR="00570B77" w:rsidRDefault="00570B77" w:rsidP="00570B77">
      <w:pPr>
        <w:sectPr w:rsidR="00570B77" w:rsidSect="00DE7D66">
          <w:headerReference w:type="even" r:id="rId12"/>
          <w:headerReference w:type="default" r:id="rId13"/>
          <w:footerReference w:type="even" r:id="rId14"/>
          <w:footerReference w:type="default" r:id="rId15"/>
          <w:headerReference w:type="first" r:id="rId16"/>
          <w:footerReference w:type="first" r:id="rId17"/>
          <w:pgSz w:w="12240" w:h="15840" w:code="1"/>
          <w:pgMar w:top="1440" w:right="1440" w:bottom="1440" w:left="1440" w:header="709" w:footer="567" w:gutter="0"/>
          <w:cols w:space="708"/>
          <w:titlePg/>
          <w:docGrid w:linePitch="360"/>
        </w:sectPr>
      </w:pPr>
    </w:p>
    <w:p w14:paraId="175DDC90" w14:textId="77777777" w:rsidR="00570B77" w:rsidRDefault="00570B77" w:rsidP="00DC281F">
      <w:pPr>
        <w:pStyle w:val="Heading1"/>
      </w:pPr>
      <w:bookmarkStart w:id="35" w:name="_Toc111643032"/>
      <w:bookmarkStart w:id="36" w:name="_Toc132247959"/>
      <w:r>
        <w:lastRenderedPageBreak/>
        <w:t>INTRODUCTION TO CARRIER WEB</w:t>
      </w:r>
      <w:bookmarkEnd w:id="35"/>
      <w:bookmarkEnd w:id="36"/>
      <w:r>
        <w:t xml:space="preserve"> </w:t>
      </w:r>
    </w:p>
    <w:p w14:paraId="06E32B7A" w14:textId="5BF97523" w:rsidR="00570B77" w:rsidRDefault="00570B77" w:rsidP="00570B77">
      <w:pPr>
        <w:pStyle w:val="BodyText"/>
      </w:pPr>
      <w:r>
        <w:t xml:space="preserve">OptiVLM (Vault Logistics Management) is a multi-module solution. </w:t>
      </w:r>
      <w:r w:rsidR="00447ECA" w:rsidRPr="009D4845">
        <w:rPr>
          <w:color w:val="4472C4" w:themeColor="accent1"/>
          <w:rPrChange w:id="37" w:author="Moses, Robinson" w:date="2023-04-13T02:38:00Z">
            <w:rPr>
              <w:color w:val="000000" w:themeColor="text1"/>
            </w:rPr>
          </w:rPrChange>
        </w:rPr>
        <w:t xml:space="preserve">Refer </w:t>
      </w:r>
      <w:r w:rsidR="00FD39F9" w:rsidRPr="009D4845">
        <w:rPr>
          <w:color w:val="4472C4" w:themeColor="accent1"/>
          <w:rPrChange w:id="38" w:author="Moses, Robinson" w:date="2023-04-13T02:38:00Z">
            <w:rPr>
              <w:color w:val="000000" w:themeColor="text1"/>
            </w:rPr>
          </w:rPrChange>
        </w:rPr>
        <w:t xml:space="preserve">to </w:t>
      </w:r>
      <w:r w:rsidR="007B6DA0" w:rsidRPr="009D4845">
        <w:rPr>
          <w:color w:val="4472C4" w:themeColor="accent1"/>
        </w:rPr>
        <w:fldChar w:fldCharType="begin"/>
      </w:r>
      <w:r w:rsidR="007B6DA0" w:rsidRPr="009D4845">
        <w:rPr>
          <w:color w:val="4472C4" w:themeColor="accent1"/>
        </w:rPr>
        <w:instrText xml:space="preserve"> REF _Ref129574984 \h </w:instrText>
      </w:r>
      <w:r w:rsidR="007B6DA0" w:rsidRPr="009D4845">
        <w:rPr>
          <w:color w:val="4472C4" w:themeColor="accent1"/>
        </w:rPr>
      </w:r>
      <w:r w:rsidR="007B6DA0" w:rsidRPr="009D4845">
        <w:rPr>
          <w:color w:val="4472C4" w:themeColor="accent1"/>
        </w:rPr>
        <w:fldChar w:fldCharType="separate"/>
      </w:r>
      <w:r w:rsidR="00964EF7" w:rsidRPr="009D4845">
        <w:rPr>
          <w:color w:val="4472C4" w:themeColor="accent1"/>
          <w:rPrChange w:id="39" w:author="Moses, Robinson" w:date="2023-04-13T02:38:00Z">
            <w:rPr/>
          </w:rPrChange>
        </w:rPr>
        <w:t xml:space="preserve">TABLE </w:t>
      </w:r>
      <w:r w:rsidR="00964EF7" w:rsidRPr="009D4845">
        <w:rPr>
          <w:noProof/>
          <w:color w:val="4472C4" w:themeColor="accent1"/>
          <w:rPrChange w:id="40" w:author="Moses, Robinson" w:date="2023-04-13T02:38:00Z">
            <w:rPr>
              <w:noProof/>
            </w:rPr>
          </w:rPrChange>
        </w:rPr>
        <w:t>1</w:t>
      </w:r>
      <w:r w:rsidR="00964EF7" w:rsidRPr="009D4845">
        <w:rPr>
          <w:color w:val="4472C4" w:themeColor="accent1"/>
          <w:rPrChange w:id="41" w:author="Moses, Robinson" w:date="2023-04-13T02:38:00Z">
            <w:rPr/>
          </w:rPrChange>
        </w:rPr>
        <w:t>:</w:t>
      </w:r>
      <w:r w:rsidR="00964EF7" w:rsidRPr="009D4845">
        <w:rPr>
          <w:i/>
          <w:color w:val="4472C4" w:themeColor="accent1"/>
          <w:rPrChange w:id="42" w:author="Moses, Robinson" w:date="2023-04-13T02:38:00Z">
            <w:rPr>
              <w:i/>
            </w:rPr>
          </w:rPrChange>
        </w:rPr>
        <w:t xml:space="preserve"> </w:t>
      </w:r>
      <w:r w:rsidR="00964EF7" w:rsidRPr="009D4845">
        <w:rPr>
          <w:color w:val="4472C4" w:themeColor="accent1"/>
          <w:rPrChange w:id="43" w:author="Moses, Robinson" w:date="2023-04-13T02:38:00Z">
            <w:rPr/>
          </w:rPrChange>
        </w:rPr>
        <w:t>OPTIVLM MODULES</w:t>
      </w:r>
      <w:r w:rsidR="007B6DA0" w:rsidRPr="009D4845">
        <w:rPr>
          <w:color w:val="4472C4" w:themeColor="accent1"/>
        </w:rPr>
        <w:fldChar w:fldCharType="end"/>
      </w:r>
      <w:r>
        <w:t xml:space="preserve">. OptiVLM integrates with OptiSuite (OptiCash, OptiNet, and OptiVault) data to provide multi-user access to real-time updated information regarding </w:t>
      </w:r>
      <w:r w:rsidRPr="00515C5A">
        <w:rPr>
          <w:b/>
          <w:bCs/>
          <w:i/>
          <w:iCs/>
        </w:rPr>
        <w:t>currency inventory</w:t>
      </w:r>
      <w:r>
        <w:t xml:space="preserve"> and </w:t>
      </w:r>
      <w:r w:rsidRPr="00515C5A">
        <w:rPr>
          <w:b/>
          <w:bCs/>
          <w:i/>
          <w:iCs/>
        </w:rPr>
        <w:t>orders</w:t>
      </w:r>
      <w:r>
        <w:t xml:space="preserve"> as they move between financial institutions, central banks or other cash sources, and </w:t>
      </w:r>
      <w:r w:rsidR="003005B9">
        <w:t>armoured</w:t>
      </w:r>
      <w:r>
        <w:t xml:space="preserve"> car networks.   </w:t>
      </w:r>
    </w:p>
    <w:p w14:paraId="54078C69" w14:textId="186F0508" w:rsidR="00570B77" w:rsidRDefault="00570B77" w:rsidP="00B73450">
      <w:pPr>
        <w:pStyle w:val="Caption"/>
      </w:pPr>
      <w:bookmarkStart w:id="44" w:name="_Toc65569002"/>
      <w:bookmarkStart w:id="45" w:name="_Ref129574984"/>
      <w:r w:rsidRPr="00B901A7">
        <w:t xml:space="preserve">TABLE </w:t>
      </w:r>
      <w:fldSimple w:instr=" SEQ Table \* ARABIC ">
        <w:r w:rsidR="00964EF7">
          <w:rPr>
            <w:noProof/>
          </w:rPr>
          <w:t>1</w:t>
        </w:r>
      </w:fldSimple>
      <w:r w:rsidRPr="00B901A7">
        <w:t>: OPTIVLM</w:t>
      </w:r>
      <w:r>
        <w:t xml:space="preserve"> MODULES</w:t>
      </w:r>
      <w:bookmarkEnd w:id="44"/>
      <w:bookmarkEnd w:id="45"/>
      <w:r>
        <w:t xml:space="preserve"> </w:t>
      </w:r>
    </w:p>
    <w:tbl>
      <w:tblPr>
        <w:tblStyle w:val="TableGrid1"/>
        <w:tblW w:w="8073" w:type="dxa"/>
        <w:tblInd w:w="634" w:type="dxa"/>
        <w:tblCellMar>
          <w:top w:w="32" w:type="dxa"/>
          <w:left w:w="78" w:type="dxa"/>
          <w:right w:w="115" w:type="dxa"/>
        </w:tblCellMar>
        <w:tblLook w:val="04A0" w:firstRow="1" w:lastRow="0" w:firstColumn="1" w:lastColumn="0" w:noHBand="0" w:noVBand="1"/>
      </w:tblPr>
      <w:tblGrid>
        <w:gridCol w:w="1952"/>
        <w:gridCol w:w="6121"/>
      </w:tblGrid>
      <w:tr w:rsidR="00570B77" w14:paraId="182A7AA8" w14:textId="77777777" w:rsidTr="00515C5A">
        <w:trPr>
          <w:trHeight w:val="371"/>
        </w:trPr>
        <w:tc>
          <w:tcPr>
            <w:tcW w:w="1952" w:type="dxa"/>
            <w:tcBorders>
              <w:top w:val="single" w:sz="4" w:space="0" w:color="000000"/>
              <w:left w:val="single" w:sz="4" w:space="0" w:color="000000"/>
              <w:bottom w:val="single" w:sz="4" w:space="0" w:color="000000"/>
              <w:right w:val="single" w:sz="4" w:space="0" w:color="000000"/>
            </w:tcBorders>
            <w:shd w:val="clear" w:color="auto" w:fill="54B948"/>
          </w:tcPr>
          <w:p w14:paraId="40A26E9D" w14:textId="77777777" w:rsidR="00570B77" w:rsidRDefault="00570B77">
            <w:pPr>
              <w:pStyle w:val="TableHeading"/>
            </w:pPr>
            <w:r>
              <w:t xml:space="preserve">Module </w:t>
            </w:r>
          </w:p>
        </w:tc>
        <w:tc>
          <w:tcPr>
            <w:tcW w:w="6121" w:type="dxa"/>
            <w:tcBorders>
              <w:top w:val="single" w:sz="4" w:space="0" w:color="000000"/>
              <w:left w:val="single" w:sz="4" w:space="0" w:color="000000"/>
              <w:bottom w:val="single" w:sz="4" w:space="0" w:color="000000"/>
              <w:right w:val="single" w:sz="4" w:space="0" w:color="000000"/>
            </w:tcBorders>
            <w:shd w:val="clear" w:color="auto" w:fill="54B948"/>
          </w:tcPr>
          <w:p w14:paraId="327A480A" w14:textId="77777777" w:rsidR="00570B77" w:rsidRDefault="00570B77">
            <w:pPr>
              <w:pStyle w:val="TableHeading"/>
            </w:pPr>
            <w:r>
              <w:t xml:space="preserve">Description </w:t>
            </w:r>
          </w:p>
        </w:tc>
      </w:tr>
      <w:tr w:rsidR="00570B77" w14:paraId="3AC2C883" w14:textId="77777777" w:rsidTr="00515C5A">
        <w:trPr>
          <w:trHeight w:val="748"/>
        </w:trPr>
        <w:tc>
          <w:tcPr>
            <w:tcW w:w="1952" w:type="dxa"/>
            <w:tcBorders>
              <w:top w:val="single" w:sz="4" w:space="0" w:color="000000"/>
              <w:left w:val="single" w:sz="4" w:space="0" w:color="000000"/>
              <w:bottom w:val="single" w:sz="4" w:space="0" w:color="000000"/>
              <w:right w:val="single" w:sz="4" w:space="0" w:color="000000"/>
            </w:tcBorders>
          </w:tcPr>
          <w:p w14:paraId="30B03C66" w14:textId="77777777" w:rsidR="00570B77" w:rsidRPr="00515C5A" w:rsidRDefault="00570B77">
            <w:pPr>
              <w:pStyle w:val="TableBody"/>
              <w:rPr>
                <w:b/>
                <w:bCs/>
              </w:rPr>
            </w:pPr>
            <w:r w:rsidRPr="00515C5A">
              <w:rPr>
                <w:b/>
                <w:bCs/>
              </w:rPr>
              <w:t>Invoice Validation</w:t>
            </w:r>
            <w:r w:rsidRPr="00515C5A">
              <w:rPr>
                <w:b/>
                <w:bCs/>
                <w:color w:val="76923C"/>
              </w:rPr>
              <w:t xml:space="preserve"> </w:t>
            </w:r>
          </w:p>
        </w:tc>
        <w:tc>
          <w:tcPr>
            <w:tcW w:w="6121" w:type="dxa"/>
            <w:tcBorders>
              <w:top w:val="single" w:sz="4" w:space="0" w:color="000000"/>
              <w:left w:val="single" w:sz="4" w:space="0" w:color="000000"/>
              <w:bottom w:val="single" w:sz="4" w:space="0" w:color="000000"/>
              <w:right w:val="single" w:sz="4" w:space="0" w:color="000000"/>
            </w:tcBorders>
          </w:tcPr>
          <w:p w14:paraId="7409E5D3" w14:textId="276C62F3" w:rsidR="00570B77" w:rsidRPr="00D1389B" w:rsidRDefault="00570B77" w:rsidP="00D1389B">
            <w:pPr>
              <w:pStyle w:val="TableBody"/>
            </w:pPr>
            <w:r w:rsidRPr="00D1389B">
              <w:t xml:space="preserve">Compares invoices related to cash transportation activities with activity records from OptiSuite.  Invoice Validation searches for discrepancies in services rendered amounts </w:t>
            </w:r>
            <w:r w:rsidR="00DA6A51" w:rsidRPr="00D1389B">
              <w:t>transported and</w:t>
            </w:r>
            <w:r w:rsidRPr="00D1389B">
              <w:t xml:space="preserve"> applied billing rates. </w:t>
            </w:r>
          </w:p>
        </w:tc>
      </w:tr>
      <w:tr w:rsidR="00570B77" w14:paraId="6EEF18E5" w14:textId="77777777" w:rsidTr="00515C5A">
        <w:trPr>
          <w:trHeight w:val="744"/>
        </w:trPr>
        <w:tc>
          <w:tcPr>
            <w:tcW w:w="1952" w:type="dxa"/>
            <w:tcBorders>
              <w:top w:val="single" w:sz="4" w:space="0" w:color="000000"/>
              <w:left w:val="single" w:sz="4" w:space="0" w:color="000000"/>
              <w:bottom w:val="single" w:sz="4" w:space="0" w:color="000000"/>
              <w:right w:val="single" w:sz="4" w:space="0" w:color="000000"/>
            </w:tcBorders>
          </w:tcPr>
          <w:p w14:paraId="5D9322FA" w14:textId="77777777" w:rsidR="00570B77" w:rsidRPr="00515C5A" w:rsidRDefault="00570B77">
            <w:pPr>
              <w:pStyle w:val="TableBody"/>
              <w:rPr>
                <w:b/>
                <w:bCs/>
              </w:rPr>
            </w:pPr>
            <w:r w:rsidRPr="00515C5A">
              <w:rPr>
                <w:b/>
                <w:bCs/>
              </w:rPr>
              <w:t>Carrier Web</w:t>
            </w:r>
            <w:r w:rsidRPr="00515C5A">
              <w:rPr>
                <w:b/>
                <w:bCs/>
                <w:color w:val="365F91"/>
                <w:sz w:val="24"/>
              </w:rPr>
              <w:t xml:space="preserve"> </w:t>
            </w:r>
          </w:p>
        </w:tc>
        <w:tc>
          <w:tcPr>
            <w:tcW w:w="6121" w:type="dxa"/>
            <w:tcBorders>
              <w:top w:val="single" w:sz="4" w:space="0" w:color="000000"/>
              <w:left w:val="single" w:sz="4" w:space="0" w:color="000000"/>
              <w:bottom w:val="single" w:sz="4" w:space="0" w:color="000000"/>
              <w:right w:val="single" w:sz="4" w:space="0" w:color="000000"/>
            </w:tcBorders>
          </w:tcPr>
          <w:p w14:paraId="70B1C568" w14:textId="629335CB" w:rsidR="00570B77" w:rsidRPr="00D1389B" w:rsidRDefault="00570B77" w:rsidP="00D1389B">
            <w:pPr>
              <w:pStyle w:val="TableBody"/>
            </w:pPr>
            <w:r w:rsidRPr="00D1389B">
              <w:t>Provides an interface for carriers (</w:t>
            </w:r>
            <w:r w:rsidR="003005B9" w:rsidRPr="00D1389B">
              <w:t>armoured</w:t>
            </w:r>
            <w:r w:rsidRPr="00D1389B">
              <w:t xml:space="preserve"> car vendors) to access and update order status. Carrier Web also provides </w:t>
            </w:r>
            <w:r w:rsidR="00411D64" w:rsidRPr="00D1389B">
              <w:t>access to branch</w:t>
            </w:r>
            <w:r w:rsidR="002F2804" w:rsidRPr="00D1389B">
              <w:t>es</w:t>
            </w:r>
            <w:r w:rsidR="007C454D" w:rsidRPr="00D1389B">
              <w:t>'</w:t>
            </w:r>
            <w:r w:rsidRPr="00D1389B">
              <w:t xml:space="preserve"> information regarding authorized carrier personnel. </w:t>
            </w:r>
          </w:p>
        </w:tc>
      </w:tr>
      <w:tr w:rsidR="00570B77" w14:paraId="4B40422A" w14:textId="77777777" w:rsidTr="00515C5A">
        <w:trPr>
          <w:trHeight w:val="540"/>
        </w:trPr>
        <w:tc>
          <w:tcPr>
            <w:tcW w:w="1952" w:type="dxa"/>
            <w:tcBorders>
              <w:top w:val="single" w:sz="4" w:space="0" w:color="000000"/>
              <w:left w:val="single" w:sz="4" w:space="0" w:color="000000"/>
              <w:bottom w:val="single" w:sz="4" w:space="0" w:color="000000"/>
              <w:right w:val="single" w:sz="4" w:space="0" w:color="000000"/>
            </w:tcBorders>
          </w:tcPr>
          <w:p w14:paraId="659AFB9B" w14:textId="77777777" w:rsidR="00570B77" w:rsidRPr="00515C5A" w:rsidRDefault="00570B77">
            <w:pPr>
              <w:pStyle w:val="TableBody"/>
              <w:rPr>
                <w:b/>
                <w:bCs/>
              </w:rPr>
            </w:pPr>
            <w:r w:rsidRPr="00515C5A">
              <w:rPr>
                <w:b/>
                <w:bCs/>
              </w:rPr>
              <w:t>Vault Balance</w:t>
            </w:r>
            <w:r w:rsidRPr="00515C5A">
              <w:rPr>
                <w:rFonts w:ascii="Wingdings" w:eastAsia="Wingdings" w:hAnsi="Wingdings" w:cs="Wingdings"/>
                <w:b/>
                <w:bCs/>
              </w:rPr>
              <w:t></w:t>
            </w:r>
          </w:p>
        </w:tc>
        <w:tc>
          <w:tcPr>
            <w:tcW w:w="6121" w:type="dxa"/>
            <w:tcBorders>
              <w:top w:val="single" w:sz="4" w:space="0" w:color="000000"/>
              <w:left w:val="single" w:sz="4" w:space="0" w:color="000000"/>
              <w:bottom w:val="single" w:sz="4" w:space="0" w:color="000000"/>
              <w:right w:val="single" w:sz="4" w:space="0" w:color="000000"/>
            </w:tcBorders>
          </w:tcPr>
          <w:p w14:paraId="05B3513D" w14:textId="77777777" w:rsidR="00570B77" w:rsidRPr="00D1389B" w:rsidRDefault="00570B77" w:rsidP="00D1389B">
            <w:pPr>
              <w:pStyle w:val="TableBody"/>
            </w:pPr>
            <w:r w:rsidRPr="00D1389B">
              <w:t xml:space="preserve">Utilizing OptiSuite activity, Vault Balance provides real-time updates for your vaults’ balances and activity. </w:t>
            </w:r>
          </w:p>
        </w:tc>
      </w:tr>
    </w:tbl>
    <w:p w14:paraId="2CD2FB12" w14:textId="77777777" w:rsidR="00DD6059" w:rsidRDefault="00DD6059" w:rsidP="00515C5A">
      <w:pPr>
        <w:pStyle w:val="BodyText"/>
      </w:pPr>
    </w:p>
    <w:p w14:paraId="0B802177" w14:textId="372F9A1A" w:rsidR="00570B77" w:rsidRDefault="00570B77" w:rsidP="00DD6059">
      <w:pPr>
        <w:pStyle w:val="BodyText"/>
      </w:pPr>
      <w:r>
        <w:t xml:space="preserve">OptiVLM is hosted and managed by the financial institution, but the different modules may be </w:t>
      </w:r>
      <w:r w:rsidR="006063D2">
        <w:t xml:space="preserve">accessed </w:t>
      </w:r>
      <w:r>
        <w:t xml:space="preserve">and operated by external users including the vaults and </w:t>
      </w:r>
      <w:r w:rsidR="00387B27">
        <w:t>armoured</w:t>
      </w:r>
      <w:r>
        <w:t xml:space="preserve"> car vendors. </w:t>
      </w:r>
    </w:p>
    <w:p w14:paraId="4D909418" w14:textId="7B09642C" w:rsidR="00570B77" w:rsidRDefault="00570B77" w:rsidP="00570B77">
      <w:pPr>
        <w:pStyle w:val="BodyText"/>
      </w:pPr>
      <w:r>
        <w:rPr>
          <w:b/>
        </w:rPr>
        <w:t xml:space="preserve">This User Guide is </w:t>
      </w:r>
      <w:r w:rsidR="00995EA1">
        <w:rPr>
          <w:b/>
        </w:rPr>
        <w:t xml:space="preserve">for </w:t>
      </w:r>
      <w:r>
        <w:rPr>
          <w:b/>
        </w:rPr>
        <w:t xml:space="preserve">the Carrier Web module. For user information relative to the Invoice Validation or the Vault Balance interfaces, </w:t>
      </w:r>
      <w:r w:rsidR="007C454D">
        <w:rPr>
          <w:b/>
        </w:rPr>
        <w:t xml:space="preserve">Kindly </w:t>
      </w:r>
      <w:r>
        <w:rPr>
          <w:b/>
        </w:rPr>
        <w:t xml:space="preserve">refer to the respective guides. </w:t>
      </w:r>
    </w:p>
    <w:tbl>
      <w:tblPr>
        <w:tblStyle w:val="TableGrid1"/>
        <w:tblpPr w:leftFromText="180" w:rightFromText="180" w:vertAnchor="text" w:horzAnchor="margin" w:tblpXSpec="center" w:tblpY="99"/>
        <w:tblW w:w="8070" w:type="dxa"/>
        <w:tblInd w:w="0" w:type="dxa"/>
        <w:tblCellMar>
          <w:top w:w="63" w:type="dxa"/>
          <w:left w:w="79" w:type="dxa"/>
          <w:bottom w:w="34" w:type="dxa"/>
          <w:right w:w="115" w:type="dxa"/>
        </w:tblCellMar>
        <w:tblLook w:val="04A0" w:firstRow="1" w:lastRow="0" w:firstColumn="1" w:lastColumn="0" w:noHBand="0" w:noVBand="1"/>
      </w:tblPr>
      <w:tblGrid>
        <w:gridCol w:w="1219"/>
        <w:gridCol w:w="6851"/>
      </w:tblGrid>
      <w:tr w:rsidR="00570B77" w14:paraId="6BE06710" w14:textId="77777777">
        <w:trPr>
          <w:trHeight w:val="830"/>
        </w:trPr>
        <w:tc>
          <w:tcPr>
            <w:tcW w:w="12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3E8E2998" w14:textId="77777777" w:rsidR="00570B77" w:rsidRDefault="00570B77" w:rsidP="00DD6059">
            <w:pPr>
              <w:pStyle w:val="TableCaution"/>
            </w:pPr>
            <w:r>
              <w:rPr>
                <w:noProof/>
              </w:rPr>
              <w:drawing>
                <wp:inline distT="0" distB="0" distL="0" distR="0" wp14:anchorId="16AC89D3" wp14:editId="743031CD">
                  <wp:extent cx="429260" cy="429260"/>
                  <wp:effectExtent l="0" t="0" r="0" b="0"/>
                  <wp:docPr id="848" name="Picture 8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8"/>
                          <pic:cNvPicPr/>
                        </pic:nvPicPr>
                        <pic:blipFill>
                          <a:blip r:embed="rId18">
                            <a:extLst>
                              <a:ext uri="{28A0092B-C50C-407E-A947-70E740481C1C}">
                                <a14:useLocalDpi xmlns:a14="http://schemas.microsoft.com/office/drawing/2010/main" val="0"/>
                              </a:ext>
                            </a:extLst>
                          </a:blip>
                          <a:stretch>
                            <a:fillRect/>
                          </a:stretch>
                        </pic:blipFill>
                        <pic:spPr>
                          <a:xfrm>
                            <a:off x="0" y="0"/>
                            <a:ext cx="429260" cy="429260"/>
                          </a:xfrm>
                          <a:prstGeom prst="rect">
                            <a:avLst/>
                          </a:prstGeom>
                        </pic:spPr>
                      </pic:pic>
                    </a:graphicData>
                  </a:graphic>
                </wp:inline>
              </w:drawing>
            </w:r>
            <w:r w:rsidRPr="2BF9C046">
              <w:rPr>
                <w:b/>
                <w:bCs/>
                <w:sz w:val="16"/>
                <w:szCs w:val="16"/>
              </w:rPr>
              <w:t xml:space="preserve"> </w:t>
            </w:r>
          </w:p>
        </w:tc>
        <w:tc>
          <w:tcPr>
            <w:tcW w:w="68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DE93FE" w14:textId="77777777" w:rsidR="00570B77" w:rsidRPr="00AE2D48" w:rsidRDefault="00570B77" w:rsidP="00DD6059">
            <w:pPr>
              <w:pStyle w:val="TableCaution"/>
            </w:pPr>
            <w:r w:rsidRPr="00DD6059">
              <w:rPr>
                <w:b/>
                <w:bCs/>
              </w:rPr>
              <w:t>Caution</w:t>
            </w:r>
            <w:r w:rsidRPr="00AE2D48">
              <w:t xml:space="preserve">:  OptiVLM is a live application. Changes that are made in the application are permanent and can affect the operation of the system. There are limited undo capabilities for the users; therefore, be sure to consult this manual before deleting or changing system parameters. </w:t>
            </w:r>
          </w:p>
        </w:tc>
      </w:tr>
    </w:tbl>
    <w:p w14:paraId="1ADED151" w14:textId="77777777" w:rsidR="00570B77" w:rsidRDefault="00570B77" w:rsidP="00570B77">
      <w:pPr>
        <w:spacing w:after="0"/>
      </w:pPr>
      <w:r>
        <w:t xml:space="preserve"> </w:t>
      </w:r>
    </w:p>
    <w:p w14:paraId="7110D7AE" w14:textId="77777777" w:rsidR="00570B77" w:rsidRDefault="00570B77" w:rsidP="00570B77">
      <w:pPr>
        <w:spacing w:after="0"/>
      </w:pPr>
      <w:r>
        <w:rPr>
          <w:i/>
          <w:sz w:val="16"/>
        </w:rPr>
        <w:t xml:space="preserve"> </w:t>
      </w:r>
    </w:p>
    <w:p w14:paraId="7B7B3279" w14:textId="77FAA99E" w:rsidR="00DD6059" w:rsidRDefault="00DD6059" w:rsidP="00DD6059">
      <w:pPr>
        <w:pStyle w:val="BodyText"/>
      </w:pPr>
      <w:bookmarkStart w:id="46" w:name="_Toc111643033"/>
    </w:p>
    <w:p w14:paraId="664A1572" w14:textId="1BF91C15" w:rsidR="00DD6059" w:rsidRDefault="00DD6059" w:rsidP="00DD6059">
      <w:pPr>
        <w:pStyle w:val="BodyText"/>
      </w:pPr>
    </w:p>
    <w:p w14:paraId="3EB7046E" w14:textId="77777777" w:rsidR="00DD6059" w:rsidRDefault="00DD6059" w:rsidP="00515C5A">
      <w:pPr>
        <w:pStyle w:val="BodyText"/>
      </w:pPr>
    </w:p>
    <w:p w14:paraId="7A2B400D" w14:textId="77777777" w:rsidR="00DD6059" w:rsidRDefault="00DD6059">
      <w:pPr>
        <w:rPr>
          <w:rFonts w:eastAsia="Times New Roman"/>
          <w:b/>
          <w:color w:val="000000" w:themeColor="text1"/>
          <w:sz w:val="34"/>
          <w:szCs w:val="28"/>
          <w:lang w:val="en-GB"/>
        </w:rPr>
      </w:pPr>
      <w:r>
        <w:rPr>
          <w:color w:val="000000" w:themeColor="text1"/>
        </w:rPr>
        <w:br w:type="page"/>
      </w:r>
    </w:p>
    <w:p w14:paraId="2E2F2473" w14:textId="59B7C5C7" w:rsidR="00570B77" w:rsidRPr="00113B46" w:rsidRDefault="00570B77" w:rsidP="00570B77">
      <w:pPr>
        <w:pStyle w:val="Heading2"/>
        <w:spacing w:after="168"/>
        <w:ind w:right="1669"/>
      </w:pPr>
      <w:bookmarkStart w:id="47" w:name="_Toc132247960"/>
      <w:r w:rsidRPr="00515C5A">
        <w:lastRenderedPageBreak/>
        <w:t>CONVENTIONS USED IN THIS HELP DOCUMENTATION</w:t>
      </w:r>
      <w:bookmarkEnd w:id="46"/>
      <w:bookmarkEnd w:id="47"/>
    </w:p>
    <w:p w14:paraId="61961B87" w14:textId="77777777" w:rsidR="00570B77" w:rsidRDefault="00570B77" w:rsidP="00570B77">
      <w:pPr>
        <w:pStyle w:val="BodyText"/>
      </w:pPr>
      <w:r>
        <w:t xml:space="preserve">The conventions used in this help documentation are shown in the table below. </w:t>
      </w:r>
    </w:p>
    <w:p w14:paraId="56AAFC62" w14:textId="3E691510" w:rsidR="00570B77" w:rsidRPr="00F96EBB" w:rsidRDefault="00570B77" w:rsidP="00B73450">
      <w:pPr>
        <w:pStyle w:val="Caption"/>
      </w:pPr>
      <w:bookmarkStart w:id="48" w:name="_Toc65569003"/>
      <w:r w:rsidRPr="00F96EBB">
        <w:t xml:space="preserve">TABLE </w:t>
      </w:r>
      <w:fldSimple w:instr=" SEQ Table \* ARABIC ">
        <w:r w:rsidR="00964EF7">
          <w:rPr>
            <w:noProof/>
          </w:rPr>
          <w:t>2</w:t>
        </w:r>
      </w:fldSimple>
      <w:r w:rsidRPr="00F96EBB">
        <w:t>: CONVENTIONS</w:t>
      </w:r>
      <w:bookmarkEnd w:id="48"/>
      <w:r w:rsidRPr="00F96EBB">
        <w:t xml:space="preserve"> </w:t>
      </w:r>
    </w:p>
    <w:tbl>
      <w:tblPr>
        <w:tblStyle w:val="TableGrid1"/>
        <w:tblW w:w="8073" w:type="dxa"/>
        <w:tblInd w:w="634" w:type="dxa"/>
        <w:tblCellMar>
          <w:top w:w="53" w:type="dxa"/>
          <w:left w:w="78" w:type="dxa"/>
          <w:bottom w:w="31" w:type="dxa"/>
          <w:right w:w="115" w:type="dxa"/>
        </w:tblCellMar>
        <w:tblLook w:val="04A0" w:firstRow="1" w:lastRow="0" w:firstColumn="1" w:lastColumn="0" w:noHBand="0" w:noVBand="1"/>
      </w:tblPr>
      <w:tblGrid>
        <w:gridCol w:w="1760"/>
        <w:gridCol w:w="6313"/>
      </w:tblGrid>
      <w:tr w:rsidR="00570B77" w14:paraId="2B4CB152" w14:textId="77777777" w:rsidTr="00515C5A">
        <w:trPr>
          <w:trHeight w:val="371"/>
        </w:trPr>
        <w:tc>
          <w:tcPr>
            <w:tcW w:w="17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4B948"/>
          </w:tcPr>
          <w:p w14:paraId="78A11C7B" w14:textId="77777777" w:rsidR="00570B77" w:rsidRDefault="00570B77">
            <w:pPr>
              <w:pStyle w:val="TableHeading"/>
            </w:pPr>
            <w:r>
              <w:t xml:space="preserve">Convention </w:t>
            </w:r>
          </w:p>
        </w:tc>
        <w:tc>
          <w:tcPr>
            <w:tcW w:w="631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4B948"/>
          </w:tcPr>
          <w:p w14:paraId="57CE9591" w14:textId="77777777" w:rsidR="00570B77" w:rsidRDefault="00570B77">
            <w:pPr>
              <w:pStyle w:val="TableHeading"/>
            </w:pPr>
            <w:r>
              <w:t xml:space="preserve">Use </w:t>
            </w:r>
          </w:p>
        </w:tc>
      </w:tr>
      <w:tr w:rsidR="00570B77" w14:paraId="2F965BD3" w14:textId="77777777" w:rsidTr="00515C5A">
        <w:trPr>
          <w:trHeight w:val="541"/>
        </w:trPr>
        <w:tc>
          <w:tcPr>
            <w:tcW w:w="176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83B61DE" w14:textId="77777777" w:rsidR="00570B77" w:rsidRDefault="00570B77">
            <w:pPr>
              <w:ind w:left="38"/>
              <w:jc w:val="center"/>
            </w:pPr>
            <w:r>
              <w:rPr>
                <w:color w:val="76923C"/>
                <w:sz w:val="24"/>
              </w:rPr>
              <w:t xml:space="preserve">Green Text </w:t>
            </w:r>
          </w:p>
        </w:tc>
        <w:tc>
          <w:tcPr>
            <w:tcW w:w="63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265BA3" w14:textId="39E4D962" w:rsidR="00570B77" w:rsidRDefault="00570B77">
            <w:pPr>
              <w:pStyle w:val="TableBody"/>
            </w:pPr>
            <w:r>
              <w:t xml:space="preserve">Indicates a link to the top of the current section. These links can be clicked to quickly navigate through this document. (In some </w:t>
            </w:r>
            <w:r w:rsidR="000F1CA3">
              <w:t>cases,</w:t>
            </w:r>
            <w:r>
              <w:t xml:space="preserve"> you may need to hold the CTRL key to click the link) </w:t>
            </w:r>
          </w:p>
        </w:tc>
      </w:tr>
      <w:tr w:rsidR="00570B77" w14:paraId="4AD5F97C" w14:textId="77777777" w:rsidTr="00515C5A">
        <w:trPr>
          <w:trHeight w:val="541"/>
        </w:trPr>
        <w:tc>
          <w:tcPr>
            <w:tcW w:w="17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4D7ECD" w14:textId="77777777" w:rsidR="00570B77" w:rsidRDefault="00570B77">
            <w:pPr>
              <w:ind w:left="37"/>
              <w:jc w:val="center"/>
            </w:pPr>
            <w:r>
              <w:rPr>
                <w:color w:val="365F91"/>
                <w:sz w:val="24"/>
              </w:rPr>
              <w:t xml:space="preserve">Blue Text </w:t>
            </w:r>
          </w:p>
        </w:tc>
        <w:tc>
          <w:tcPr>
            <w:tcW w:w="63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064D72" w14:textId="58A8BA1F" w:rsidR="00570B77" w:rsidRDefault="00570B77">
            <w:pPr>
              <w:pStyle w:val="TableBody"/>
            </w:pPr>
            <w:r>
              <w:t xml:space="preserve">Indicates a link to </w:t>
            </w:r>
            <w:r w:rsidR="00564784">
              <w:t xml:space="preserve">a </w:t>
            </w:r>
            <w:r>
              <w:t xml:space="preserve">different topic or section. These links can be clicked to quickly navigate through this document. (In some </w:t>
            </w:r>
            <w:r w:rsidR="000F1CA3">
              <w:t>cases,</w:t>
            </w:r>
            <w:r>
              <w:t xml:space="preserve"> you may need to hold the CTRL key to click the link) </w:t>
            </w:r>
          </w:p>
        </w:tc>
      </w:tr>
      <w:tr w:rsidR="00570B77" w14:paraId="59F09B81" w14:textId="77777777" w:rsidTr="00515C5A">
        <w:trPr>
          <w:trHeight w:val="540"/>
        </w:trPr>
        <w:tc>
          <w:tcPr>
            <w:tcW w:w="17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D0F98B" w14:textId="77777777" w:rsidR="00570B77" w:rsidRPr="00515C5A" w:rsidRDefault="00570B77">
            <w:pPr>
              <w:ind w:left="195"/>
              <w:jc w:val="center"/>
              <w:rPr>
                <w:b/>
                <w:bCs/>
              </w:rPr>
            </w:pPr>
            <w:r w:rsidRPr="00515C5A">
              <w:rPr>
                <w:rFonts w:ascii="Wingdings" w:eastAsia="Wingdings" w:hAnsi="Wingdings" w:cs="Wingdings"/>
                <w:b/>
                <w:bCs/>
              </w:rPr>
              <w:t></w:t>
            </w:r>
            <w:r w:rsidRPr="00515C5A">
              <w:rPr>
                <w:rFonts w:ascii="Wingdings" w:eastAsia="Wingdings" w:hAnsi="Wingdings" w:cs="Wingdings"/>
                <w:b/>
                <w:bCs/>
              </w:rPr>
              <w:t></w:t>
            </w:r>
          </w:p>
        </w:tc>
        <w:tc>
          <w:tcPr>
            <w:tcW w:w="63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0207C3" w14:textId="77777777" w:rsidR="00570B77" w:rsidRDefault="00570B77">
            <w:pPr>
              <w:pStyle w:val="TableBody"/>
            </w:pPr>
            <w:r>
              <w:t xml:space="preserve">The “arrow” sign indicates a menu choice.  </w:t>
            </w:r>
            <w:r w:rsidRPr="00515C5A">
              <w:rPr>
                <w:b/>
                <w:bCs/>
                <w:u w:val="single"/>
              </w:rPr>
              <w:t>For example</w:t>
            </w:r>
            <w:r>
              <w:t>, "</w:t>
            </w:r>
            <w:r>
              <w:rPr>
                <w:b/>
              </w:rPr>
              <w:t xml:space="preserve">Choose File </w:t>
            </w:r>
            <w:r>
              <w:rPr>
                <w:rFonts w:ascii="Wingdings" w:eastAsia="Wingdings" w:hAnsi="Wingdings" w:cs="Wingdings"/>
              </w:rPr>
              <w:t></w:t>
            </w:r>
            <w:r>
              <w:rPr>
                <w:b/>
              </w:rPr>
              <w:t xml:space="preserve"> Open</w:t>
            </w:r>
            <w:r>
              <w:t xml:space="preserve">" means "click the File menu, and then click Open." </w:t>
            </w:r>
          </w:p>
        </w:tc>
      </w:tr>
      <w:tr w:rsidR="00570B77" w14:paraId="51D52A1E" w14:textId="77777777" w:rsidTr="00515C5A">
        <w:trPr>
          <w:trHeight w:val="778"/>
        </w:trPr>
        <w:tc>
          <w:tcPr>
            <w:tcW w:w="176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7E8A91A1" w14:textId="77777777" w:rsidR="00570B77" w:rsidRDefault="00570B77">
            <w:pPr>
              <w:ind w:left="69"/>
              <w:jc w:val="center"/>
            </w:pPr>
            <w:r>
              <w:rPr>
                <w:noProof/>
              </w:rPr>
              <w:drawing>
                <wp:inline distT="0" distB="0" distL="0" distR="0" wp14:anchorId="77F3709E" wp14:editId="51345402">
                  <wp:extent cx="405130" cy="405130"/>
                  <wp:effectExtent l="0" t="0" r="0" b="0"/>
                  <wp:docPr id="980" name="Picture 9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80"/>
                          <pic:cNvPicPr/>
                        </pic:nvPicPr>
                        <pic:blipFill>
                          <a:blip r:embed="rId19">
                            <a:extLst>
                              <a:ext uri="{28A0092B-C50C-407E-A947-70E740481C1C}">
                                <a14:useLocalDpi xmlns:a14="http://schemas.microsoft.com/office/drawing/2010/main" val="0"/>
                              </a:ext>
                            </a:extLst>
                          </a:blip>
                          <a:stretch>
                            <a:fillRect/>
                          </a:stretch>
                        </pic:blipFill>
                        <pic:spPr>
                          <a:xfrm>
                            <a:off x="0" y="0"/>
                            <a:ext cx="405130" cy="405130"/>
                          </a:xfrm>
                          <a:prstGeom prst="rect">
                            <a:avLst/>
                          </a:prstGeom>
                        </pic:spPr>
                      </pic:pic>
                    </a:graphicData>
                  </a:graphic>
                </wp:inline>
              </w:drawing>
            </w:r>
            <w:r w:rsidRPr="2BF9C046">
              <w:rPr>
                <w:sz w:val="16"/>
                <w:szCs w:val="16"/>
              </w:rPr>
              <w:t xml:space="preserve"> </w:t>
            </w:r>
          </w:p>
        </w:tc>
        <w:tc>
          <w:tcPr>
            <w:tcW w:w="63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01D1AA" w14:textId="2A1A4632" w:rsidR="00570B77" w:rsidRDefault="00570B77">
            <w:pPr>
              <w:pStyle w:val="TableBody"/>
            </w:pPr>
            <w:r>
              <w:t>Used to warn users of potential problems or to take caution when making changes to setting</w:t>
            </w:r>
            <w:r w:rsidR="00564784">
              <w:t>s</w:t>
            </w:r>
            <w:r>
              <w:t xml:space="preserve"> and parameters. </w:t>
            </w:r>
          </w:p>
        </w:tc>
      </w:tr>
      <w:tr w:rsidR="00570B77" w14:paraId="167C09D6" w14:textId="77777777" w:rsidTr="00515C5A">
        <w:trPr>
          <w:trHeight w:val="785"/>
        </w:trPr>
        <w:tc>
          <w:tcPr>
            <w:tcW w:w="176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79BDA60C" w14:textId="77777777" w:rsidR="00570B77" w:rsidRDefault="00570B77">
            <w:pPr>
              <w:ind w:left="70"/>
              <w:jc w:val="center"/>
            </w:pPr>
            <w:r>
              <w:rPr>
                <w:noProof/>
              </w:rPr>
              <mc:AlternateContent>
                <mc:Choice Requires="wpg">
                  <w:drawing>
                    <wp:inline distT="0" distB="0" distL="0" distR="0" wp14:anchorId="5F87BF3F" wp14:editId="75C0AAA7">
                      <wp:extent cx="500380" cy="408305"/>
                      <wp:effectExtent l="0" t="0" r="0" b="0"/>
                      <wp:docPr id="42857" name="Group 42857"/>
                      <wp:cNvGraphicFramePr/>
                      <a:graphic xmlns:a="http://schemas.openxmlformats.org/drawingml/2006/main">
                        <a:graphicData uri="http://schemas.microsoft.com/office/word/2010/wordprocessingGroup">
                          <wpg:wgp>
                            <wpg:cNvGrpSpPr/>
                            <wpg:grpSpPr>
                              <a:xfrm>
                                <a:off x="0" y="0"/>
                                <a:ext cx="500380" cy="408305"/>
                                <a:chOff x="0" y="0"/>
                                <a:chExt cx="500380" cy="408305"/>
                              </a:xfrm>
                            </wpg:grpSpPr>
                            <wps:wsp>
                              <wps:cNvPr id="981" name="Shape 981"/>
                              <wps:cNvSpPr/>
                              <wps:spPr>
                                <a:xfrm>
                                  <a:off x="0" y="0"/>
                                  <a:ext cx="457454" cy="408305"/>
                                </a:xfrm>
                                <a:custGeom>
                                  <a:avLst/>
                                  <a:gdLst/>
                                  <a:ahLst/>
                                  <a:cxnLst/>
                                  <a:rect l="0" t="0" r="0" b="0"/>
                                  <a:pathLst>
                                    <a:path w="457454" h="408305">
                                      <a:moveTo>
                                        <a:pt x="436626" y="0"/>
                                      </a:moveTo>
                                      <a:lnTo>
                                        <a:pt x="457454" y="91948"/>
                                      </a:lnTo>
                                      <a:lnTo>
                                        <a:pt x="451866" y="89027"/>
                                      </a:lnTo>
                                      <a:lnTo>
                                        <a:pt x="446151" y="86106"/>
                                      </a:lnTo>
                                      <a:lnTo>
                                        <a:pt x="440182" y="83312"/>
                                      </a:lnTo>
                                      <a:lnTo>
                                        <a:pt x="434213" y="80772"/>
                                      </a:lnTo>
                                      <a:lnTo>
                                        <a:pt x="427863" y="78613"/>
                                      </a:lnTo>
                                      <a:lnTo>
                                        <a:pt x="421640" y="76454"/>
                                      </a:lnTo>
                                      <a:lnTo>
                                        <a:pt x="415544" y="74422"/>
                                      </a:lnTo>
                                      <a:lnTo>
                                        <a:pt x="409194" y="72771"/>
                                      </a:lnTo>
                                      <a:lnTo>
                                        <a:pt x="402336" y="70993"/>
                                      </a:lnTo>
                                      <a:lnTo>
                                        <a:pt x="395478" y="69850"/>
                                      </a:lnTo>
                                      <a:lnTo>
                                        <a:pt x="388874" y="68453"/>
                                      </a:lnTo>
                                      <a:lnTo>
                                        <a:pt x="381889" y="67437"/>
                                      </a:lnTo>
                                      <a:lnTo>
                                        <a:pt x="375031" y="66929"/>
                                      </a:lnTo>
                                      <a:lnTo>
                                        <a:pt x="367792" y="66294"/>
                                      </a:lnTo>
                                      <a:lnTo>
                                        <a:pt x="360807" y="66040"/>
                                      </a:lnTo>
                                      <a:lnTo>
                                        <a:pt x="353568" y="65786"/>
                                      </a:lnTo>
                                      <a:lnTo>
                                        <a:pt x="344170" y="66040"/>
                                      </a:lnTo>
                                      <a:lnTo>
                                        <a:pt x="334899" y="66548"/>
                                      </a:lnTo>
                                      <a:lnTo>
                                        <a:pt x="325501" y="67437"/>
                                      </a:lnTo>
                                      <a:lnTo>
                                        <a:pt x="316738" y="68834"/>
                                      </a:lnTo>
                                      <a:lnTo>
                                        <a:pt x="307975" y="70358"/>
                                      </a:lnTo>
                                      <a:lnTo>
                                        <a:pt x="299085" y="72517"/>
                                      </a:lnTo>
                                      <a:lnTo>
                                        <a:pt x="290576" y="74803"/>
                                      </a:lnTo>
                                      <a:lnTo>
                                        <a:pt x="282321" y="77343"/>
                                      </a:lnTo>
                                      <a:lnTo>
                                        <a:pt x="274193" y="80264"/>
                                      </a:lnTo>
                                      <a:lnTo>
                                        <a:pt x="266319" y="83566"/>
                                      </a:lnTo>
                                      <a:lnTo>
                                        <a:pt x="258572" y="87122"/>
                                      </a:lnTo>
                                      <a:lnTo>
                                        <a:pt x="251206" y="90932"/>
                                      </a:lnTo>
                                      <a:lnTo>
                                        <a:pt x="244221" y="94996"/>
                                      </a:lnTo>
                                      <a:lnTo>
                                        <a:pt x="237109" y="99441"/>
                                      </a:lnTo>
                                      <a:lnTo>
                                        <a:pt x="230505" y="104140"/>
                                      </a:lnTo>
                                      <a:lnTo>
                                        <a:pt x="224155" y="108839"/>
                                      </a:lnTo>
                                      <a:lnTo>
                                        <a:pt x="217932" y="114046"/>
                                      </a:lnTo>
                                      <a:lnTo>
                                        <a:pt x="212217" y="119253"/>
                                      </a:lnTo>
                                      <a:lnTo>
                                        <a:pt x="206883" y="124968"/>
                                      </a:lnTo>
                                      <a:lnTo>
                                        <a:pt x="202057" y="130810"/>
                                      </a:lnTo>
                                      <a:lnTo>
                                        <a:pt x="196850" y="136652"/>
                                      </a:lnTo>
                                      <a:lnTo>
                                        <a:pt x="192659" y="143002"/>
                                      </a:lnTo>
                                      <a:lnTo>
                                        <a:pt x="188849" y="149098"/>
                                      </a:lnTo>
                                      <a:lnTo>
                                        <a:pt x="184785" y="155575"/>
                                      </a:lnTo>
                                      <a:lnTo>
                                        <a:pt x="181737" y="162306"/>
                                      </a:lnTo>
                                      <a:lnTo>
                                        <a:pt x="178816" y="169291"/>
                                      </a:lnTo>
                                      <a:lnTo>
                                        <a:pt x="176276" y="176276"/>
                                      </a:lnTo>
                                      <a:lnTo>
                                        <a:pt x="174117" y="183515"/>
                                      </a:lnTo>
                                      <a:lnTo>
                                        <a:pt x="172593" y="190500"/>
                                      </a:lnTo>
                                      <a:lnTo>
                                        <a:pt x="171577" y="198120"/>
                                      </a:lnTo>
                                      <a:lnTo>
                                        <a:pt x="170688" y="205613"/>
                                      </a:lnTo>
                                      <a:lnTo>
                                        <a:pt x="170561" y="213106"/>
                                      </a:lnTo>
                                      <a:lnTo>
                                        <a:pt x="170688" y="220726"/>
                                      </a:lnTo>
                                      <a:lnTo>
                                        <a:pt x="171577" y="228219"/>
                                      </a:lnTo>
                                      <a:lnTo>
                                        <a:pt x="172593" y="235712"/>
                                      </a:lnTo>
                                      <a:lnTo>
                                        <a:pt x="174117" y="242697"/>
                                      </a:lnTo>
                                      <a:lnTo>
                                        <a:pt x="176276" y="249936"/>
                                      </a:lnTo>
                                      <a:lnTo>
                                        <a:pt x="178816" y="256921"/>
                                      </a:lnTo>
                                      <a:lnTo>
                                        <a:pt x="181737" y="264033"/>
                                      </a:lnTo>
                                      <a:lnTo>
                                        <a:pt x="184785" y="270637"/>
                                      </a:lnTo>
                                      <a:lnTo>
                                        <a:pt x="188849" y="276987"/>
                                      </a:lnTo>
                                      <a:lnTo>
                                        <a:pt x="192659" y="283464"/>
                                      </a:lnTo>
                                      <a:lnTo>
                                        <a:pt x="196850" y="289687"/>
                                      </a:lnTo>
                                      <a:lnTo>
                                        <a:pt x="202057" y="295656"/>
                                      </a:lnTo>
                                      <a:lnTo>
                                        <a:pt x="206883" y="301244"/>
                                      </a:lnTo>
                                      <a:lnTo>
                                        <a:pt x="212217" y="306959"/>
                                      </a:lnTo>
                                      <a:lnTo>
                                        <a:pt x="217932" y="312420"/>
                                      </a:lnTo>
                                      <a:lnTo>
                                        <a:pt x="224155" y="317373"/>
                                      </a:lnTo>
                                      <a:lnTo>
                                        <a:pt x="230505" y="322326"/>
                                      </a:lnTo>
                                      <a:lnTo>
                                        <a:pt x="237109" y="327025"/>
                                      </a:lnTo>
                                      <a:lnTo>
                                        <a:pt x="244221" y="331470"/>
                                      </a:lnTo>
                                      <a:lnTo>
                                        <a:pt x="251206" y="335407"/>
                                      </a:lnTo>
                                      <a:lnTo>
                                        <a:pt x="258572" y="339344"/>
                                      </a:lnTo>
                                      <a:lnTo>
                                        <a:pt x="266319" y="342900"/>
                                      </a:lnTo>
                                      <a:lnTo>
                                        <a:pt x="274193" y="345948"/>
                                      </a:lnTo>
                                      <a:lnTo>
                                        <a:pt x="282321" y="349250"/>
                                      </a:lnTo>
                                      <a:lnTo>
                                        <a:pt x="290576" y="351663"/>
                                      </a:lnTo>
                                      <a:lnTo>
                                        <a:pt x="299085" y="354076"/>
                                      </a:lnTo>
                                      <a:lnTo>
                                        <a:pt x="307975" y="356108"/>
                                      </a:lnTo>
                                      <a:lnTo>
                                        <a:pt x="316738" y="357759"/>
                                      </a:lnTo>
                                      <a:lnTo>
                                        <a:pt x="325501" y="359029"/>
                                      </a:lnTo>
                                      <a:lnTo>
                                        <a:pt x="334899" y="359791"/>
                                      </a:lnTo>
                                      <a:lnTo>
                                        <a:pt x="344170" y="360299"/>
                                      </a:lnTo>
                                      <a:lnTo>
                                        <a:pt x="353568" y="360680"/>
                                      </a:lnTo>
                                      <a:lnTo>
                                        <a:pt x="359537" y="360680"/>
                                      </a:lnTo>
                                      <a:lnTo>
                                        <a:pt x="362331" y="360299"/>
                                      </a:lnTo>
                                      <a:lnTo>
                                        <a:pt x="365506" y="360299"/>
                                      </a:lnTo>
                                      <a:lnTo>
                                        <a:pt x="368300" y="360172"/>
                                      </a:lnTo>
                                      <a:lnTo>
                                        <a:pt x="371221" y="360045"/>
                                      </a:lnTo>
                                      <a:lnTo>
                                        <a:pt x="374015" y="359664"/>
                                      </a:lnTo>
                                      <a:lnTo>
                                        <a:pt x="377190" y="359283"/>
                                      </a:lnTo>
                                      <a:lnTo>
                                        <a:pt x="379984" y="359156"/>
                                      </a:lnTo>
                                      <a:lnTo>
                                        <a:pt x="382905" y="358775"/>
                                      </a:lnTo>
                                      <a:lnTo>
                                        <a:pt x="385699" y="358267"/>
                                      </a:lnTo>
                                      <a:lnTo>
                                        <a:pt x="388493" y="358013"/>
                                      </a:lnTo>
                                      <a:lnTo>
                                        <a:pt x="391414" y="357505"/>
                                      </a:lnTo>
                                      <a:lnTo>
                                        <a:pt x="393954" y="356997"/>
                                      </a:lnTo>
                                      <a:lnTo>
                                        <a:pt x="396748" y="356362"/>
                                      </a:lnTo>
                                      <a:lnTo>
                                        <a:pt x="399796" y="355854"/>
                                      </a:lnTo>
                                      <a:lnTo>
                                        <a:pt x="395478" y="358648"/>
                                      </a:lnTo>
                                      <a:lnTo>
                                        <a:pt x="391668" y="361569"/>
                                      </a:lnTo>
                                      <a:lnTo>
                                        <a:pt x="387858" y="364490"/>
                                      </a:lnTo>
                                      <a:lnTo>
                                        <a:pt x="383794" y="367538"/>
                                      </a:lnTo>
                                      <a:lnTo>
                                        <a:pt x="380238" y="370586"/>
                                      </a:lnTo>
                                      <a:lnTo>
                                        <a:pt x="376555" y="373888"/>
                                      </a:lnTo>
                                      <a:lnTo>
                                        <a:pt x="372999" y="376936"/>
                                      </a:lnTo>
                                      <a:lnTo>
                                        <a:pt x="369570" y="380111"/>
                                      </a:lnTo>
                                      <a:lnTo>
                                        <a:pt x="366395" y="383413"/>
                                      </a:lnTo>
                                      <a:lnTo>
                                        <a:pt x="362966" y="387096"/>
                                      </a:lnTo>
                                      <a:lnTo>
                                        <a:pt x="359791" y="390271"/>
                                      </a:lnTo>
                                      <a:lnTo>
                                        <a:pt x="356743" y="393954"/>
                                      </a:lnTo>
                                      <a:lnTo>
                                        <a:pt x="353822" y="397510"/>
                                      </a:lnTo>
                                      <a:lnTo>
                                        <a:pt x="350774" y="400939"/>
                                      </a:lnTo>
                                      <a:lnTo>
                                        <a:pt x="347853" y="404495"/>
                                      </a:lnTo>
                                      <a:lnTo>
                                        <a:pt x="345313" y="408305"/>
                                      </a:lnTo>
                                      <a:lnTo>
                                        <a:pt x="0" y="249809"/>
                                      </a:lnTo>
                                      <a:lnTo>
                                        <a:pt x="8255" y="238125"/>
                                      </a:lnTo>
                                      <a:lnTo>
                                        <a:pt x="17018" y="226949"/>
                                      </a:lnTo>
                                      <a:lnTo>
                                        <a:pt x="26162" y="215900"/>
                                      </a:lnTo>
                                      <a:lnTo>
                                        <a:pt x="35560" y="204851"/>
                                      </a:lnTo>
                                      <a:lnTo>
                                        <a:pt x="45339" y="194310"/>
                                      </a:lnTo>
                                      <a:lnTo>
                                        <a:pt x="55499" y="183642"/>
                                      </a:lnTo>
                                      <a:lnTo>
                                        <a:pt x="66167" y="173355"/>
                                      </a:lnTo>
                                      <a:lnTo>
                                        <a:pt x="76581" y="163322"/>
                                      </a:lnTo>
                                      <a:lnTo>
                                        <a:pt x="87884" y="153543"/>
                                      </a:lnTo>
                                      <a:lnTo>
                                        <a:pt x="99187" y="143764"/>
                                      </a:lnTo>
                                      <a:lnTo>
                                        <a:pt x="111125" y="134493"/>
                                      </a:lnTo>
                                      <a:lnTo>
                                        <a:pt x="123063" y="125349"/>
                                      </a:lnTo>
                                      <a:lnTo>
                                        <a:pt x="135636" y="116459"/>
                                      </a:lnTo>
                                      <a:lnTo>
                                        <a:pt x="148336" y="107823"/>
                                      </a:lnTo>
                                      <a:lnTo>
                                        <a:pt x="161163" y="99441"/>
                                      </a:lnTo>
                                      <a:lnTo>
                                        <a:pt x="174498" y="91186"/>
                                      </a:lnTo>
                                      <a:lnTo>
                                        <a:pt x="187960" y="83312"/>
                                      </a:lnTo>
                                      <a:lnTo>
                                        <a:pt x="202057" y="75819"/>
                                      </a:lnTo>
                                      <a:lnTo>
                                        <a:pt x="215900" y="68453"/>
                                      </a:lnTo>
                                      <a:lnTo>
                                        <a:pt x="230505" y="61468"/>
                                      </a:lnTo>
                                      <a:lnTo>
                                        <a:pt x="244983" y="54737"/>
                                      </a:lnTo>
                                      <a:lnTo>
                                        <a:pt x="259969" y="48260"/>
                                      </a:lnTo>
                                      <a:lnTo>
                                        <a:pt x="275082" y="42291"/>
                                      </a:lnTo>
                                      <a:lnTo>
                                        <a:pt x="290576" y="36322"/>
                                      </a:lnTo>
                                      <a:lnTo>
                                        <a:pt x="306324" y="30988"/>
                                      </a:lnTo>
                                      <a:lnTo>
                                        <a:pt x="322326" y="25654"/>
                                      </a:lnTo>
                                      <a:lnTo>
                                        <a:pt x="338455" y="20828"/>
                                      </a:lnTo>
                                      <a:lnTo>
                                        <a:pt x="354838" y="16383"/>
                                      </a:lnTo>
                                      <a:lnTo>
                                        <a:pt x="371475" y="12319"/>
                                      </a:lnTo>
                                      <a:lnTo>
                                        <a:pt x="388239" y="8382"/>
                                      </a:lnTo>
                                      <a:lnTo>
                                        <a:pt x="405511" y="4953"/>
                                      </a:lnTo>
                                      <a:lnTo>
                                        <a:pt x="422783" y="1905"/>
                                      </a:lnTo>
                                      <a:lnTo>
                                        <a:pt x="424688" y="1651"/>
                                      </a:lnTo>
                                      <a:lnTo>
                                        <a:pt x="426212" y="1143"/>
                                      </a:lnTo>
                                      <a:lnTo>
                                        <a:pt x="427863" y="1016"/>
                                      </a:lnTo>
                                      <a:lnTo>
                                        <a:pt x="429768" y="889"/>
                                      </a:lnTo>
                                      <a:lnTo>
                                        <a:pt x="431292" y="635"/>
                                      </a:lnTo>
                                      <a:lnTo>
                                        <a:pt x="433197" y="381"/>
                                      </a:lnTo>
                                      <a:lnTo>
                                        <a:pt x="434721" y="127"/>
                                      </a:lnTo>
                                      <a:lnTo>
                                        <a:pt x="436626" y="0"/>
                                      </a:lnTo>
                                      <a:close/>
                                    </a:path>
                                  </a:pathLst>
                                </a:custGeom>
                                <a:ln w="0" cap="flat">
                                  <a:miter lim="127000"/>
                                </a:ln>
                              </wps:spPr>
                              <wps:style>
                                <a:lnRef idx="0">
                                  <a:srgbClr val="000000">
                                    <a:alpha val="0"/>
                                  </a:srgbClr>
                                </a:lnRef>
                                <a:fillRef idx="1">
                                  <a:srgbClr val="5F497A"/>
                                </a:fillRef>
                                <a:effectRef idx="0">
                                  <a:scrgbClr r="0" g="0" b="0"/>
                                </a:effectRef>
                                <a:fontRef idx="none"/>
                              </wps:style>
                              <wps:bodyPr/>
                            </wps:wsp>
                            <wps:wsp>
                              <wps:cNvPr id="982" name="Shape 982"/>
                              <wps:cNvSpPr/>
                              <wps:spPr>
                                <a:xfrm>
                                  <a:off x="206883" y="94821"/>
                                  <a:ext cx="138748" cy="235855"/>
                                </a:xfrm>
                                <a:custGeom>
                                  <a:avLst/>
                                  <a:gdLst/>
                                  <a:ahLst/>
                                  <a:cxnLst/>
                                  <a:rect l="0" t="0" r="0" b="0"/>
                                  <a:pathLst>
                                    <a:path w="138748" h="235855">
                                      <a:moveTo>
                                        <a:pt x="138748" y="0"/>
                                      </a:moveTo>
                                      <a:lnTo>
                                        <a:pt x="138748" y="78995"/>
                                      </a:lnTo>
                                      <a:lnTo>
                                        <a:pt x="137541" y="79296"/>
                                      </a:lnTo>
                                      <a:lnTo>
                                        <a:pt x="133477" y="80566"/>
                                      </a:lnTo>
                                      <a:lnTo>
                                        <a:pt x="129667" y="82217"/>
                                      </a:lnTo>
                                      <a:lnTo>
                                        <a:pt x="125857" y="83869"/>
                                      </a:lnTo>
                                      <a:lnTo>
                                        <a:pt x="123571" y="84884"/>
                                      </a:lnTo>
                                      <a:lnTo>
                                        <a:pt x="121158" y="86154"/>
                                      </a:lnTo>
                                      <a:lnTo>
                                        <a:pt x="118872" y="87297"/>
                                      </a:lnTo>
                                      <a:lnTo>
                                        <a:pt x="116713" y="88694"/>
                                      </a:lnTo>
                                      <a:lnTo>
                                        <a:pt x="114427" y="90091"/>
                                      </a:lnTo>
                                      <a:lnTo>
                                        <a:pt x="112522" y="91361"/>
                                      </a:lnTo>
                                      <a:lnTo>
                                        <a:pt x="110490" y="92758"/>
                                      </a:lnTo>
                                      <a:lnTo>
                                        <a:pt x="108458" y="94282"/>
                                      </a:lnTo>
                                      <a:lnTo>
                                        <a:pt x="106553" y="95806"/>
                                      </a:lnTo>
                                      <a:lnTo>
                                        <a:pt x="103505" y="98219"/>
                                      </a:lnTo>
                                      <a:lnTo>
                                        <a:pt x="100584" y="101013"/>
                                      </a:lnTo>
                                      <a:lnTo>
                                        <a:pt x="97155" y="103680"/>
                                      </a:lnTo>
                                      <a:lnTo>
                                        <a:pt x="93980" y="106728"/>
                                      </a:lnTo>
                                      <a:lnTo>
                                        <a:pt x="91440" y="109522"/>
                                      </a:lnTo>
                                      <a:lnTo>
                                        <a:pt x="89916" y="112316"/>
                                      </a:lnTo>
                                      <a:lnTo>
                                        <a:pt x="89027" y="114348"/>
                                      </a:lnTo>
                                      <a:lnTo>
                                        <a:pt x="89281" y="115491"/>
                                      </a:lnTo>
                                      <a:lnTo>
                                        <a:pt x="90424" y="116507"/>
                                      </a:lnTo>
                                      <a:lnTo>
                                        <a:pt x="91821" y="117396"/>
                                      </a:lnTo>
                                      <a:lnTo>
                                        <a:pt x="93599" y="117904"/>
                                      </a:lnTo>
                                      <a:lnTo>
                                        <a:pt x="96139" y="117015"/>
                                      </a:lnTo>
                                      <a:lnTo>
                                        <a:pt x="99060" y="115110"/>
                                      </a:lnTo>
                                      <a:lnTo>
                                        <a:pt x="102870" y="112316"/>
                                      </a:lnTo>
                                      <a:lnTo>
                                        <a:pt x="106934" y="108887"/>
                                      </a:lnTo>
                                      <a:lnTo>
                                        <a:pt x="111125" y="105585"/>
                                      </a:lnTo>
                                      <a:lnTo>
                                        <a:pt x="115443" y="102537"/>
                                      </a:lnTo>
                                      <a:lnTo>
                                        <a:pt x="120142" y="100632"/>
                                      </a:lnTo>
                                      <a:lnTo>
                                        <a:pt x="124841" y="99997"/>
                                      </a:lnTo>
                                      <a:lnTo>
                                        <a:pt x="126873" y="100251"/>
                                      </a:lnTo>
                                      <a:lnTo>
                                        <a:pt x="128651" y="101775"/>
                                      </a:lnTo>
                                      <a:lnTo>
                                        <a:pt x="129286" y="104061"/>
                                      </a:lnTo>
                                      <a:lnTo>
                                        <a:pt x="128397" y="107109"/>
                                      </a:lnTo>
                                      <a:lnTo>
                                        <a:pt x="108204" y="149400"/>
                                      </a:lnTo>
                                      <a:lnTo>
                                        <a:pt x="106934" y="151813"/>
                                      </a:lnTo>
                                      <a:lnTo>
                                        <a:pt x="104775" y="155496"/>
                                      </a:lnTo>
                                      <a:lnTo>
                                        <a:pt x="102870" y="160703"/>
                                      </a:lnTo>
                                      <a:lnTo>
                                        <a:pt x="100076" y="166291"/>
                                      </a:lnTo>
                                      <a:lnTo>
                                        <a:pt x="97790" y="172133"/>
                                      </a:lnTo>
                                      <a:lnTo>
                                        <a:pt x="96139" y="178483"/>
                                      </a:lnTo>
                                      <a:lnTo>
                                        <a:pt x="94869" y="184198"/>
                                      </a:lnTo>
                                      <a:lnTo>
                                        <a:pt x="94234" y="189406"/>
                                      </a:lnTo>
                                      <a:lnTo>
                                        <a:pt x="94869" y="192961"/>
                                      </a:lnTo>
                                      <a:lnTo>
                                        <a:pt x="95885" y="196009"/>
                                      </a:lnTo>
                                      <a:lnTo>
                                        <a:pt x="97536" y="198676"/>
                                      </a:lnTo>
                                      <a:lnTo>
                                        <a:pt x="99949" y="200708"/>
                                      </a:lnTo>
                                      <a:lnTo>
                                        <a:pt x="103124" y="202232"/>
                                      </a:lnTo>
                                      <a:lnTo>
                                        <a:pt x="106680" y="203375"/>
                                      </a:lnTo>
                                      <a:lnTo>
                                        <a:pt x="110490" y="204137"/>
                                      </a:lnTo>
                                      <a:lnTo>
                                        <a:pt x="115062" y="204264"/>
                                      </a:lnTo>
                                      <a:lnTo>
                                        <a:pt x="121412" y="203756"/>
                                      </a:lnTo>
                                      <a:lnTo>
                                        <a:pt x="128016" y="202740"/>
                                      </a:lnTo>
                                      <a:lnTo>
                                        <a:pt x="134366" y="201216"/>
                                      </a:lnTo>
                                      <a:lnTo>
                                        <a:pt x="138748" y="199615"/>
                                      </a:lnTo>
                                      <a:lnTo>
                                        <a:pt x="138748" y="235855"/>
                                      </a:lnTo>
                                      <a:lnTo>
                                        <a:pt x="131826" y="235506"/>
                                      </a:lnTo>
                                      <a:lnTo>
                                        <a:pt x="117348" y="233728"/>
                                      </a:lnTo>
                                      <a:lnTo>
                                        <a:pt x="103124" y="230807"/>
                                      </a:lnTo>
                                      <a:lnTo>
                                        <a:pt x="89535" y="226870"/>
                                      </a:lnTo>
                                      <a:lnTo>
                                        <a:pt x="76962" y="222044"/>
                                      </a:lnTo>
                                      <a:lnTo>
                                        <a:pt x="64897" y="215948"/>
                                      </a:lnTo>
                                      <a:lnTo>
                                        <a:pt x="53340" y="209090"/>
                                      </a:lnTo>
                                      <a:lnTo>
                                        <a:pt x="42926" y="201470"/>
                                      </a:lnTo>
                                      <a:lnTo>
                                        <a:pt x="33655" y="193088"/>
                                      </a:lnTo>
                                      <a:lnTo>
                                        <a:pt x="25146" y="183944"/>
                                      </a:lnTo>
                                      <a:lnTo>
                                        <a:pt x="17653" y="174165"/>
                                      </a:lnTo>
                                      <a:lnTo>
                                        <a:pt x="11684" y="163878"/>
                                      </a:lnTo>
                                      <a:lnTo>
                                        <a:pt x="6858" y="153083"/>
                                      </a:lnTo>
                                      <a:lnTo>
                                        <a:pt x="3302" y="141653"/>
                                      </a:lnTo>
                                      <a:lnTo>
                                        <a:pt x="889" y="129842"/>
                                      </a:lnTo>
                                      <a:lnTo>
                                        <a:pt x="0" y="117904"/>
                                      </a:lnTo>
                                      <a:lnTo>
                                        <a:pt x="254" y="109650"/>
                                      </a:lnTo>
                                      <a:lnTo>
                                        <a:pt x="1397" y="101521"/>
                                      </a:lnTo>
                                      <a:lnTo>
                                        <a:pt x="3302" y="93647"/>
                                      </a:lnTo>
                                      <a:lnTo>
                                        <a:pt x="5588" y="86154"/>
                                      </a:lnTo>
                                      <a:lnTo>
                                        <a:pt x="8382" y="78534"/>
                                      </a:lnTo>
                                      <a:lnTo>
                                        <a:pt x="11938" y="71169"/>
                                      </a:lnTo>
                                      <a:lnTo>
                                        <a:pt x="16256" y="64183"/>
                                      </a:lnTo>
                                      <a:lnTo>
                                        <a:pt x="20828" y="57579"/>
                                      </a:lnTo>
                                      <a:lnTo>
                                        <a:pt x="26035" y="51102"/>
                                      </a:lnTo>
                                      <a:lnTo>
                                        <a:pt x="31750" y="44752"/>
                                      </a:lnTo>
                                      <a:lnTo>
                                        <a:pt x="37846" y="38910"/>
                                      </a:lnTo>
                                      <a:lnTo>
                                        <a:pt x="44196" y="33195"/>
                                      </a:lnTo>
                                      <a:lnTo>
                                        <a:pt x="51308" y="28115"/>
                                      </a:lnTo>
                                      <a:lnTo>
                                        <a:pt x="58928" y="23289"/>
                                      </a:lnTo>
                                      <a:lnTo>
                                        <a:pt x="66548" y="18844"/>
                                      </a:lnTo>
                                      <a:lnTo>
                                        <a:pt x="74803" y="14907"/>
                                      </a:lnTo>
                                      <a:lnTo>
                                        <a:pt x="79121" y="13129"/>
                                      </a:lnTo>
                                      <a:lnTo>
                                        <a:pt x="82931" y="11351"/>
                                      </a:lnTo>
                                      <a:lnTo>
                                        <a:pt x="86995" y="9954"/>
                                      </a:lnTo>
                                      <a:lnTo>
                                        <a:pt x="91440" y="8430"/>
                                      </a:lnTo>
                                      <a:lnTo>
                                        <a:pt x="95504" y="6906"/>
                                      </a:lnTo>
                                      <a:lnTo>
                                        <a:pt x="99949" y="5890"/>
                                      </a:lnTo>
                                      <a:lnTo>
                                        <a:pt x="104648" y="4747"/>
                                      </a:lnTo>
                                      <a:lnTo>
                                        <a:pt x="109093" y="3731"/>
                                      </a:lnTo>
                                      <a:lnTo>
                                        <a:pt x="113284" y="2842"/>
                                      </a:lnTo>
                                      <a:lnTo>
                                        <a:pt x="117983" y="1953"/>
                                      </a:lnTo>
                                      <a:lnTo>
                                        <a:pt x="122682" y="1319"/>
                                      </a:lnTo>
                                      <a:lnTo>
                                        <a:pt x="127381" y="937"/>
                                      </a:lnTo>
                                      <a:lnTo>
                                        <a:pt x="132207" y="556"/>
                                      </a:lnTo>
                                      <a:lnTo>
                                        <a:pt x="136906" y="48"/>
                                      </a:lnTo>
                                      <a:lnTo>
                                        <a:pt x="138748"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983" name="Shape 983"/>
                              <wps:cNvSpPr/>
                              <wps:spPr>
                                <a:xfrm>
                                  <a:off x="345631" y="273284"/>
                                  <a:ext cx="36639" cy="57805"/>
                                </a:xfrm>
                                <a:custGeom>
                                  <a:avLst/>
                                  <a:gdLst/>
                                  <a:ahLst/>
                                  <a:cxnLst/>
                                  <a:rect l="0" t="0" r="0" b="0"/>
                                  <a:pathLst>
                                    <a:path w="36639" h="57805">
                                      <a:moveTo>
                                        <a:pt x="36639" y="0"/>
                                      </a:moveTo>
                                      <a:lnTo>
                                        <a:pt x="36639" y="55359"/>
                                      </a:lnTo>
                                      <a:lnTo>
                                        <a:pt x="23050" y="57042"/>
                                      </a:lnTo>
                                      <a:lnTo>
                                        <a:pt x="8191" y="57805"/>
                                      </a:lnTo>
                                      <a:lnTo>
                                        <a:pt x="0" y="57391"/>
                                      </a:lnTo>
                                      <a:lnTo>
                                        <a:pt x="0" y="21151"/>
                                      </a:lnTo>
                                      <a:lnTo>
                                        <a:pt x="2222" y="20339"/>
                                      </a:lnTo>
                                      <a:lnTo>
                                        <a:pt x="8318" y="17545"/>
                                      </a:lnTo>
                                      <a:lnTo>
                                        <a:pt x="14287" y="14624"/>
                                      </a:lnTo>
                                      <a:lnTo>
                                        <a:pt x="20256" y="11449"/>
                                      </a:lnTo>
                                      <a:lnTo>
                                        <a:pt x="25590" y="8020"/>
                                      </a:lnTo>
                                      <a:lnTo>
                                        <a:pt x="30924" y="4464"/>
                                      </a:lnTo>
                                      <a:lnTo>
                                        <a:pt x="35496" y="1036"/>
                                      </a:lnTo>
                                      <a:lnTo>
                                        <a:pt x="36639"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984" name="Shape 984"/>
                              <wps:cNvSpPr/>
                              <wps:spPr>
                                <a:xfrm>
                                  <a:off x="356743" y="207997"/>
                                  <a:ext cx="25527" cy="61624"/>
                                </a:xfrm>
                                <a:custGeom>
                                  <a:avLst/>
                                  <a:gdLst/>
                                  <a:ahLst/>
                                  <a:cxnLst/>
                                  <a:rect l="0" t="0" r="0" b="0"/>
                                  <a:pathLst>
                                    <a:path w="25527" h="61624">
                                      <a:moveTo>
                                        <a:pt x="25527" y="0"/>
                                      </a:moveTo>
                                      <a:lnTo>
                                        <a:pt x="25527" y="50389"/>
                                      </a:lnTo>
                                      <a:lnTo>
                                        <a:pt x="25273" y="50575"/>
                                      </a:lnTo>
                                      <a:lnTo>
                                        <a:pt x="21209" y="53496"/>
                                      </a:lnTo>
                                      <a:lnTo>
                                        <a:pt x="16764" y="56417"/>
                                      </a:lnTo>
                                      <a:lnTo>
                                        <a:pt x="12065" y="59084"/>
                                      </a:lnTo>
                                      <a:lnTo>
                                        <a:pt x="8128" y="60989"/>
                                      </a:lnTo>
                                      <a:lnTo>
                                        <a:pt x="3810" y="61624"/>
                                      </a:lnTo>
                                      <a:lnTo>
                                        <a:pt x="2159" y="61116"/>
                                      </a:lnTo>
                                      <a:lnTo>
                                        <a:pt x="1016" y="60354"/>
                                      </a:lnTo>
                                      <a:lnTo>
                                        <a:pt x="254" y="59084"/>
                                      </a:lnTo>
                                      <a:lnTo>
                                        <a:pt x="0" y="57687"/>
                                      </a:lnTo>
                                      <a:lnTo>
                                        <a:pt x="635" y="54131"/>
                                      </a:lnTo>
                                      <a:lnTo>
                                        <a:pt x="2159" y="49813"/>
                                      </a:lnTo>
                                      <a:lnTo>
                                        <a:pt x="3810" y="46003"/>
                                      </a:lnTo>
                                      <a:lnTo>
                                        <a:pt x="5715" y="42320"/>
                                      </a:lnTo>
                                      <a:lnTo>
                                        <a:pt x="25527"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985" name="Shape 985"/>
                              <wps:cNvSpPr/>
                              <wps:spPr>
                                <a:xfrm>
                                  <a:off x="345631" y="94742"/>
                                  <a:ext cx="36639" cy="80456"/>
                                </a:xfrm>
                                <a:custGeom>
                                  <a:avLst/>
                                  <a:gdLst/>
                                  <a:ahLst/>
                                  <a:cxnLst/>
                                  <a:rect l="0" t="0" r="0" b="0"/>
                                  <a:pathLst>
                                    <a:path w="36639" h="80456">
                                      <a:moveTo>
                                        <a:pt x="2984" y="0"/>
                                      </a:moveTo>
                                      <a:lnTo>
                                        <a:pt x="12382" y="0"/>
                                      </a:lnTo>
                                      <a:lnTo>
                                        <a:pt x="16827" y="127"/>
                                      </a:lnTo>
                                      <a:lnTo>
                                        <a:pt x="21272" y="381"/>
                                      </a:lnTo>
                                      <a:lnTo>
                                        <a:pt x="25590" y="889"/>
                                      </a:lnTo>
                                      <a:lnTo>
                                        <a:pt x="30035" y="1143"/>
                                      </a:lnTo>
                                      <a:lnTo>
                                        <a:pt x="34226" y="1905"/>
                                      </a:lnTo>
                                      <a:lnTo>
                                        <a:pt x="36639" y="2282"/>
                                      </a:lnTo>
                                      <a:lnTo>
                                        <a:pt x="36639" y="26233"/>
                                      </a:lnTo>
                                      <a:lnTo>
                                        <a:pt x="33464" y="26543"/>
                                      </a:lnTo>
                                      <a:lnTo>
                                        <a:pt x="28384" y="27686"/>
                                      </a:lnTo>
                                      <a:lnTo>
                                        <a:pt x="23685" y="29718"/>
                                      </a:lnTo>
                                      <a:lnTo>
                                        <a:pt x="19367" y="32512"/>
                                      </a:lnTo>
                                      <a:lnTo>
                                        <a:pt x="15938" y="35687"/>
                                      </a:lnTo>
                                      <a:lnTo>
                                        <a:pt x="13398" y="39497"/>
                                      </a:lnTo>
                                      <a:lnTo>
                                        <a:pt x="11747" y="43434"/>
                                      </a:lnTo>
                                      <a:lnTo>
                                        <a:pt x="11112" y="47752"/>
                                      </a:lnTo>
                                      <a:lnTo>
                                        <a:pt x="11747" y="51816"/>
                                      </a:lnTo>
                                      <a:lnTo>
                                        <a:pt x="12636" y="55626"/>
                                      </a:lnTo>
                                      <a:lnTo>
                                        <a:pt x="14668" y="58674"/>
                                      </a:lnTo>
                                      <a:lnTo>
                                        <a:pt x="17335" y="61341"/>
                                      </a:lnTo>
                                      <a:lnTo>
                                        <a:pt x="20637" y="63373"/>
                                      </a:lnTo>
                                      <a:lnTo>
                                        <a:pt x="24447" y="65151"/>
                                      </a:lnTo>
                                      <a:lnTo>
                                        <a:pt x="29146" y="66040"/>
                                      </a:lnTo>
                                      <a:lnTo>
                                        <a:pt x="34226" y="66294"/>
                                      </a:lnTo>
                                      <a:lnTo>
                                        <a:pt x="36639" y="66179"/>
                                      </a:lnTo>
                                      <a:lnTo>
                                        <a:pt x="36639" y="80456"/>
                                      </a:lnTo>
                                      <a:lnTo>
                                        <a:pt x="35750" y="79629"/>
                                      </a:lnTo>
                                      <a:lnTo>
                                        <a:pt x="31051" y="77597"/>
                                      </a:lnTo>
                                      <a:lnTo>
                                        <a:pt x="25971" y="76581"/>
                                      </a:lnTo>
                                      <a:lnTo>
                                        <a:pt x="20510" y="76073"/>
                                      </a:lnTo>
                                      <a:lnTo>
                                        <a:pt x="15938" y="76454"/>
                                      </a:lnTo>
                                      <a:lnTo>
                                        <a:pt x="11366" y="76835"/>
                                      </a:lnTo>
                                      <a:lnTo>
                                        <a:pt x="7302" y="77470"/>
                                      </a:lnTo>
                                      <a:lnTo>
                                        <a:pt x="2857" y="78359"/>
                                      </a:lnTo>
                                      <a:lnTo>
                                        <a:pt x="0" y="79073"/>
                                      </a:lnTo>
                                      <a:lnTo>
                                        <a:pt x="0" y="79"/>
                                      </a:lnTo>
                                      <a:lnTo>
                                        <a:pt x="2984"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986" name="Shape 986"/>
                              <wps:cNvSpPr/>
                              <wps:spPr>
                                <a:xfrm>
                                  <a:off x="382270" y="97024"/>
                                  <a:ext cx="118110" cy="231620"/>
                                </a:xfrm>
                                <a:custGeom>
                                  <a:avLst/>
                                  <a:gdLst/>
                                  <a:ahLst/>
                                  <a:cxnLst/>
                                  <a:rect l="0" t="0" r="0" b="0"/>
                                  <a:pathLst>
                                    <a:path w="118110" h="231620">
                                      <a:moveTo>
                                        <a:pt x="0" y="0"/>
                                      </a:moveTo>
                                      <a:lnTo>
                                        <a:pt x="1651" y="258"/>
                                      </a:lnTo>
                                      <a:lnTo>
                                        <a:pt x="6096" y="766"/>
                                      </a:lnTo>
                                      <a:lnTo>
                                        <a:pt x="10160" y="1655"/>
                                      </a:lnTo>
                                      <a:lnTo>
                                        <a:pt x="13970" y="2671"/>
                                      </a:lnTo>
                                      <a:lnTo>
                                        <a:pt x="18288" y="3687"/>
                                      </a:lnTo>
                                      <a:lnTo>
                                        <a:pt x="22098" y="4703"/>
                                      </a:lnTo>
                                      <a:lnTo>
                                        <a:pt x="26289" y="6100"/>
                                      </a:lnTo>
                                      <a:lnTo>
                                        <a:pt x="30099" y="7243"/>
                                      </a:lnTo>
                                      <a:lnTo>
                                        <a:pt x="33782" y="8767"/>
                                      </a:lnTo>
                                      <a:lnTo>
                                        <a:pt x="37592" y="10164"/>
                                      </a:lnTo>
                                      <a:lnTo>
                                        <a:pt x="46482" y="14101"/>
                                      </a:lnTo>
                                      <a:lnTo>
                                        <a:pt x="54737" y="18419"/>
                                      </a:lnTo>
                                      <a:lnTo>
                                        <a:pt x="62611" y="23245"/>
                                      </a:lnTo>
                                      <a:lnTo>
                                        <a:pt x="70358" y="28325"/>
                                      </a:lnTo>
                                      <a:lnTo>
                                        <a:pt x="77470" y="33913"/>
                                      </a:lnTo>
                                      <a:lnTo>
                                        <a:pt x="83947" y="40136"/>
                                      </a:lnTo>
                                      <a:lnTo>
                                        <a:pt x="90043" y="46232"/>
                                      </a:lnTo>
                                      <a:lnTo>
                                        <a:pt x="95758" y="52963"/>
                                      </a:lnTo>
                                      <a:lnTo>
                                        <a:pt x="100711" y="59948"/>
                                      </a:lnTo>
                                      <a:lnTo>
                                        <a:pt x="105156" y="67187"/>
                                      </a:lnTo>
                                      <a:lnTo>
                                        <a:pt x="108966" y="74680"/>
                                      </a:lnTo>
                                      <a:lnTo>
                                        <a:pt x="112141" y="82300"/>
                                      </a:lnTo>
                                      <a:lnTo>
                                        <a:pt x="114681" y="90555"/>
                                      </a:lnTo>
                                      <a:lnTo>
                                        <a:pt x="116586" y="98810"/>
                                      </a:lnTo>
                                      <a:lnTo>
                                        <a:pt x="117856" y="107192"/>
                                      </a:lnTo>
                                      <a:lnTo>
                                        <a:pt x="118110" y="115701"/>
                                      </a:lnTo>
                                      <a:lnTo>
                                        <a:pt x="117221" y="127639"/>
                                      </a:lnTo>
                                      <a:lnTo>
                                        <a:pt x="114935" y="139450"/>
                                      </a:lnTo>
                                      <a:lnTo>
                                        <a:pt x="111252" y="150880"/>
                                      </a:lnTo>
                                      <a:lnTo>
                                        <a:pt x="106426" y="161675"/>
                                      </a:lnTo>
                                      <a:lnTo>
                                        <a:pt x="100457" y="171962"/>
                                      </a:lnTo>
                                      <a:lnTo>
                                        <a:pt x="93091" y="181741"/>
                                      </a:lnTo>
                                      <a:lnTo>
                                        <a:pt x="84582" y="190885"/>
                                      </a:lnTo>
                                      <a:lnTo>
                                        <a:pt x="75184" y="199267"/>
                                      </a:lnTo>
                                      <a:lnTo>
                                        <a:pt x="64770" y="206887"/>
                                      </a:lnTo>
                                      <a:lnTo>
                                        <a:pt x="53467" y="213745"/>
                                      </a:lnTo>
                                      <a:lnTo>
                                        <a:pt x="41148" y="219841"/>
                                      </a:lnTo>
                                      <a:lnTo>
                                        <a:pt x="28702" y="224667"/>
                                      </a:lnTo>
                                      <a:lnTo>
                                        <a:pt x="15113" y="228604"/>
                                      </a:lnTo>
                                      <a:lnTo>
                                        <a:pt x="762" y="231525"/>
                                      </a:lnTo>
                                      <a:lnTo>
                                        <a:pt x="0" y="231620"/>
                                      </a:lnTo>
                                      <a:lnTo>
                                        <a:pt x="0" y="176261"/>
                                      </a:lnTo>
                                      <a:lnTo>
                                        <a:pt x="2921" y="173613"/>
                                      </a:lnTo>
                                      <a:lnTo>
                                        <a:pt x="6350" y="170311"/>
                                      </a:lnTo>
                                      <a:lnTo>
                                        <a:pt x="9144" y="167136"/>
                                      </a:lnTo>
                                      <a:lnTo>
                                        <a:pt x="11176" y="164469"/>
                                      </a:lnTo>
                                      <a:lnTo>
                                        <a:pt x="12446" y="162183"/>
                                      </a:lnTo>
                                      <a:lnTo>
                                        <a:pt x="13081" y="160532"/>
                                      </a:lnTo>
                                      <a:lnTo>
                                        <a:pt x="12446" y="158754"/>
                                      </a:lnTo>
                                      <a:lnTo>
                                        <a:pt x="11811" y="157484"/>
                                      </a:lnTo>
                                      <a:lnTo>
                                        <a:pt x="10160" y="156595"/>
                                      </a:lnTo>
                                      <a:lnTo>
                                        <a:pt x="8890" y="156341"/>
                                      </a:lnTo>
                                      <a:lnTo>
                                        <a:pt x="6604" y="156976"/>
                                      </a:lnTo>
                                      <a:lnTo>
                                        <a:pt x="3556" y="158754"/>
                                      </a:lnTo>
                                      <a:lnTo>
                                        <a:pt x="0" y="161362"/>
                                      </a:lnTo>
                                      <a:lnTo>
                                        <a:pt x="0" y="110973"/>
                                      </a:lnTo>
                                      <a:lnTo>
                                        <a:pt x="1651" y="107446"/>
                                      </a:lnTo>
                                      <a:lnTo>
                                        <a:pt x="5080" y="98429"/>
                                      </a:lnTo>
                                      <a:lnTo>
                                        <a:pt x="6096" y="91063"/>
                                      </a:lnTo>
                                      <a:lnTo>
                                        <a:pt x="5334" y="85094"/>
                                      </a:lnTo>
                                      <a:lnTo>
                                        <a:pt x="2794" y="80776"/>
                                      </a:lnTo>
                                      <a:lnTo>
                                        <a:pt x="0" y="78174"/>
                                      </a:lnTo>
                                      <a:lnTo>
                                        <a:pt x="0" y="63897"/>
                                      </a:lnTo>
                                      <a:lnTo>
                                        <a:pt x="2921" y="63758"/>
                                      </a:lnTo>
                                      <a:lnTo>
                                        <a:pt x="8001" y="62361"/>
                                      </a:lnTo>
                                      <a:lnTo>
                                        <a:pt x="13081" y="60456"/>
                                      </a:lnTo>
                                      <a:lnTo>
                                        <a:pt x="17145" y="57789"/>
                                      </a:lnTo>
                                      <a:lnTo>
                                        <a:pt x="20574" y="54614"/>
                                      </a:lnTo>
                                      <a:lnTo>
                                        <a:pt x="23114" y="51058"/>
                                      </a:lnTo>
                                      <a:lnTo>
                                        <a:pt x="25019" y="46994"/>
                                      </a:lnTo>
                                      <a:lnTo>
                                        <a:pt x="25527" y="42295"/>
                                      </a:lnTo>
                                      <a:lnTo>
                                        <a:pt x="25273" y="39755"/>
                                      </a:lnTo>
                                      <a:lnTo>
                                        <a:pt x="24638" y="37596"/>
                                      </a:lnTo>
                                      <a:lnTo>
                                        <a:pt x="24003" y="35310"/>
                                      </a:lnTo>
                                      <a:lnTo>
                                        <a:pt x="22860" y="33405"/>
                                      </a:lnTo>
                                      <a:lnTo>
                                        <a:pt x="21590" y="31627"/>
                                      </a:lnTo>
                                      <a:lnTo>
                                        <a:pt x="19939" y="29849"/>
                                      </a:lnTo>
                                      <a:lnTo>
                                        <a:pt x="18288" y="28325"/>
                                      </a:lnTo>
                                      <a:lnTo>
                                        <a:pt x="16129" y="27182"/>
                                      </a:lnTo>
                                      <a:lnTo>
                                        <a:pt x="14605" y="26293"/>
                                      </a:lnTo>
                                      <a:lnTo>
                                        <a:pt x="13081" y="25531"/>
                                      </a:lnTo>
                                      <a:lnTo>
                                        <a:pt x="11430" y="25277"/>
                                      </a:lnTo>
                                      <a:lnTo>
                                        <a:pt x="9779" y="24515"/>
                                      </a:lnTo>
                                      <a:lnTo>
                                        <a:pt x="7874" y="24261"/>
                                      </a:lnTo>
                                      <a:lnTo>
                                        <a:pt x="6096" y="24007"/>
                                      </a:lnTo>
                                      <a:lnTo>
                                        <a:pt x="4191" y="23753"/>
                                      </a:lnTo>
                                      <a:lnTo>
                                        <a:pt x="2032" y="23753"/>
                                      </a:lnTo>
                                      <a:lnTo>
                                        <a:pt x="0" y="23951"/>
                                      </a:lnTo>
                                      <a:lnTo>
                                        <a:pt x="0"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g:wgp>
                        </a:graphicData>
                      </a:graphic>
                    </wp:inline>
                  </w:drawing>
                </mc:Choice>
                <mc:Fallback xmlns:arto="http://schemas.microsoft.com/office/word/2006/arto">
                  <w:pict>
                    <v:group w14:anchorId="02E66833" id="Group 42857" o:spid="_x0000_s1026" style="width:39.4pt;height:32.15pt;mso-position-horizontal-relative:char;mso-position-vertical-relative:line" coordsize="500380,408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">
                      <v:shape id="Shape 981" o:spid="_x0000_s1027" style="position:absolute;width:457454;height:408305;visibility:visible;mso-wrap-style:square;v-text-anchor:top" coordsize="457454,408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" path="m436626,r20828,91948l451866,89027r-5715,-2921l440182,83312r-5969,-2540l427863,78613r-6223,-2159l415544,74422r-6350,-1651l402336,70993r-6858,-1143l388874,68453r-6985,-1016l375031,66929r-7239,-635l360807,66040r-7239,-254l344170,66040r-9271,508l325501,67437r-8763,1397l307975,70358r-8890,2159l290576,74803r-8255,2540l274193,80264r-7874,3302l258572,87122r-7366,3810l244221,94996r-7112,4445l230505,104140r-6350,4699l217932,114046r-5715,5207l206883,124968r-4826,5842l196850,136652r-4191,6350l188849,149098r-4064,6477l181737,162306r-2921,6985l176276,176276r-2159,7239l172593,190500r-1016,7620l170688,205613r-127,7493l170688,220726r889,7493l172593,235712r1524,6985l176276,249936r2540,6985l181737,264033r3048,6604l188849,276987r3810,6477l196850,289687r5207,5969l206883,301244r5334,5715l217932,312420r6223,4953l230505,322326r6604,4699l244221,331470r6985,3937l258572,339344r7747,3556l274193,345948r8128,3302l290576,351663r8509,2413l307975,356108r8763,1651l325501,359029r9398,762l344170,360299r9398,381l359537,360680r2794,-381l365506,360299r2794,-127l371221,360045r2794,-381l377190,359283r2794,-127l382905,358775r2794,-508l388493,358013r2921,-508l393954,356997r2794,-635l399796,355854r-4318,2794l391668,361569r-3810,2921l383794,367538r-3556,3048l376555,373888r-3556,3048l369570,380111r-3175,3302l362966,387096r-3175,3175l356743,393954r-2921,3556l350774,400939r-2921,3556l345313,408305,,249809,8255,238125r8763,-11176l26162,215900r9398,-11049l45339,194310,55499,183642,66167,173355,76581,163322r11303,-9779l99187,143764r11938,-9271l123063,125349r12573,-8890l148336,107823r12827,-8382l174498,91186r13462,-7874l202057,75819r13843,-7366l230505,61468r14478,-6731l259969,48260r15113,-5969l290576,36322r15748,-5334l322326,25654r16129,-4826l354838,16383r16637,-4064l388239,8382,405511,4953,422783,1905r1905,-254l426212,1143r1651,-127l429768,889r1524,-254l433197,381r1524,-254l436626,xe" fillcolor="#5f497a" stroked="f" strokeweight="0">
                        <v:stroke miterlimit="83231f" joinstyle="miter"/>
                        <v:path arrowok="t" textboxrect="0,0,457454,408305"/>
                      </v:shape>
                      <v:shape id="Shape 982" o:spid="_x0000_s1028" style="position:absolute;left:206883;top:94821;width:138748;height:235855;visibility:visible;mso-wrap-style:square;v-text-anchor:top" coordsize="138748,235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" path="m138748,r,78995l137541,79296r-4064,1270l129667,82217r-3810,1652l123571,84884r-2413,1270l118872,87297r-2159,1397l114427,90091r-1905,1270l110490,92758r-2032,1524l106553,95806r-3048,2413l100584,101013r-3429,2667l93980,106728r-2540,2794l89916,112316r-889,2032l89281,115491r1143,1016l91821,117396r1778,508l96139,117015r2921,-1905l102870,112316r4064,-3429l111125,105585r4318,-3048l120142,100632r4699,-635l126873,100251r1778,1524l129286,104061r-889,3048l108204,149400r-1270,2413l104775,155496r-1905,5207l100076,166291r-2286,5842l96139,178483r-1270,5715l94234,189406r635,3555l95885,196009r1651,2667l99949,200708r3175,1524l106680,203375r3810,762l115062,204264r6350,-508l128016,202740r6350,-1524l138748,199615r,36240l131826,235506r-14478,-1778l103124,230807,89535,226870,76962,222044,64897,215948,53340,209090,42926,201470r-9271,-8382l25146,183944r-7493,-9779l11684,163878,6858,153083,3302,141653,889,129842,,117904r254,-8254l1397,101521,3302,93647,5588,86154,8382,78534r3556,-7365l16256,64183r4572,-6604l26035,51102r5715,-6350l37846,38910r6350,-5715l51308,28115r7620,-4826l66548,18844r8255,-3937l79121,13129r3810,-1778l86995,9954,91440,8430,95504,6906,99949,5890r4699,-1143l109093,3731r4191,-889l117983,1953r4699,-634l127381,937r4826,-381l136906,48,138748,xe" fillcolor="#ffc000" stroked="f" strokeweight="0">
                        <v:stroke miterlimit="83231f" joinstyle="miter"/>
                        <v:path arrowok="t" textboxrect="0,0,138748,235855"/>
                      </v:shape>
                      <v:shape id="Shape 983" o:spid="_x0000_s1029" style="position:absolute;left:345631;top:273284;width:36639;height:57805;visibility:visible;mso-wrap-style:square;v-text-anchor:top" coordsize="36639,5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" path="m36639,r,55359l23050,57042,8191,57805,,57391,,21151r2222,-812l8318,17545r5969,-2921l20256,11449,25590,8020,30924,4464,35496,1036,36639,xe" fillcolor="#ffc000" stroked="f" strokeweight="0">
                        <v:stroke miterlimit="83231f" joinstyle="miter"/>
                        <v:path arrowok="t" textboxrect="0,0,36639,57805"/>
                      </v:shape>
                      <v:shape id="Shape 984" o:spid="_x0000_s1030" style="position:absolute;left:356743;top:207997;width:25527;height:61624;visibility:visible;mso-wrap-style:square;v-text-anchor:top" coordsize="25527,61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" path="m25527,r,50389l25273,50575r-4064,2921l16764,56417r-4699,2667l8128,60989r-4318,635l2159,61116,1016,60354,254,59084,,57687,635,54131,2159,49813,3810,46003,5715,42320,25527,xe" fillcolor="#ffc000" stroked="f" strokeweight="0">
                        <v:stroke miterlimit="83231f" joinstyle="miter"/>
                        <v:path arrowok="t" textboxrect="0,0,25527,61624"/>
                      </v:shape>
                      <v:shape id="Shape 985" o:spid="_x0000_s1031" style="position:absolute;left:345631;top:94742;width:36639;height:80456;visibility:visible;mso-wrap-style:square;v-text-anchor:top" coordsize="36639,80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" path="m2984,r9398,l16827,127r4445,254l25590,889r4445,254l34226,1905r2413,377l36639,26233r-3175,310l28384,27686r-4699,2032l19367,32512r-3429,3175l13398,39497r-1651,3937l11112,47752r635,4064l12636,55626r2032,3048l17335,61341r3302,2032l24447,65151r4699,889l34226,66294r2413,-115l36639,80456r-889,-827l31051,77597,25971,76581r-5461,-508l15938,76454r-4572,381l7302,77470r-4445,889l,79073,,79,2984,xe" fillcolor="#ffc000" stroked="f" strokeweight="0">
                        <v:stroke miterlimit="83231f" joinstyle="miter"/>
                        <v:path arrowok="t" textboxrect="0,0,36639,80456"/>
                      </v:shape>
                      <v:shape id="Shape 986" o:spid="_x0000_s1032" style="position:absolute;left:382270;top:97024;width:118110;height:231620;visibility:visible;mso-wrap-style:square;v-text-anchor:top" coordsize="118110,23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" path="m,l1651,258,6096,766r4064,889l13970,2671r4318,1016l22098,4703r4191,1397l30099,7243r3683,1524l37592,10164r8890,3937l54737,18419r7874,4826l70358,28325r7112,5588l83947,40136r6096,6096l95758,52963r4953,6985l105156,67187r3810,7493l112141,82300r2540,8255l116586,98810r1270,8382l118110,115701r-889,11938l114935,139450r-3683,11430l106426,161675r-5969,10287l93091,181741r-8509,9144l75184,199267r-10414,7620l53467,213745r-12319,6096l28702,224667r-13589,3937l762,231525,,231620,,176261r2921,-2648l6350,170311r2794,-3175l11176,164469r1270,-2286l13081,160532r-635,-1778l11811,157484r-1651,-889l8890,156341r-2286,635l3556,158754,,161362,,110973r1651,-3527l5080,98429,6096,91063,5334,85094,2794,80776,,78174,,63897r2921,-139l8001,62361r5080,-1905l17145,57789r3429,-3175l23114,51058r1905,-4064l25527,42295r-254,-2540l24638,37596r-635,-2286l22860,33405,21590,31627,19939,29849,18288,28325,16129,27182r-1524,-889l13081,25531r-1651,-254l9779,24515,7874,24261,6096,24007,4191,23753r-2159,l,23951,,xe" fillcolor="#ffc000" stroked="f" strokeweight="0">
                        <v:stroke miterlimit="83231f" joinstyle="miter"/>
                        <v:path arrowok="t" textboxrect="0,0,118110,231620"/>
                      </v:shape>
                      <w10:anchorlock/>
                    </v:group>
                  </w:pict>
                </mc:Fallback>
              </mc:AlternateContent>
            </w:r>
            <w:r>
              <w:rPr>
                <w:sz w:val="16"/>
              </w:rPr>
              <w:t xml:space="preserve"> </w:t>
            </w:r>
          </w:p>
        </w:tc>
        <w:tc>
          <w:tcPr>
            <w:tcW w:w="63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9822CD" w14:textId="5BF914FF" w:rsidR="00570B77" w:rsidRDefault="00570B77">
            <w:pPr>
              <w:pStyle w:val="TableBody"/>
            </w:pPr>
            <w:r>
              <w:t xml:space="preserve">Tips or information that may </w:t>
            </w:r>
            <w:r w:rsidR="00564784">
              <w:t>help use</w:t>
            </w:r>
            <w:r>
              <w:t xml:space="preserve"> the functionality. </w:t>
            </w:r>
          </w:p>
        </w:tc>
      </w:tr>
    </w:tbl>
    <w:p w14:paraId="2F9217DB" w14:textId="77777777" w:rsidR="00570B77" w:rsidRDefault="00570B77" w:rsidP="00570B77"/>
    <w:p w14:paraId="12AA007B" w14:textId="77777777" w:rsidR="00570B77" w:rsidRPr="00113B46" w:rsidRDefault="00570B77" w:rsidP="00570B77">
      <w:pPr>
        <w:pStyle w:val="Heading2"/>
        <w:spacing w:after="170"/>
        <w:ind w:right="283"/>
      </w:pPr>
      <w:bookmarkStart w:id="49" w:name="_Toc111643034"/>
      <w:bookmarkStart w:id="50" w:name="_Toc132247961"/>
      <w:r w:rsidRPr="00515C5A">
        <w:t>GETTING STARTED</w:t>
      </w:r>
      <w:bookmarkEnd w:id="49"/>
      <w:bookmarkEnd w:id="50"/>
      <w:r w:rsidRPr="00515C5A">
        <w:t xml:space="preserve"> </w:t>
      </w:r>
    </w:p>
    <w:p w14:paraId="1EE132F2" w14:textId="18B6AE9B" w:rsidR="00570B77" w:rsidRDefault="00570B77" w:rsidP="00570B77">
      <w:pPr>
        <w:pStyle w:val="BodyText"/>
      </w:pPr>
      <w:r w:rsidRPr="00515C5A">
        <w:rPr>
          <w:b/>
          <w:bCs/>
        </w:rPr>
        <w:t>Carrier Web</w:t>
      </w:r>
      <w:r>
        <w:t xml:space="preserve"> is a web-based application that automatically updates itself in real</w:t>
      </w:r>
      <w:r w:rsidR="00941060">
        <w:t>-</w:t>
      </w:r>
      <w:r>
        <w:t xml:space="preserve">time based on OptiSuite activity. As currency moves among the various cashpoints (ATMs, Branches, Vaults), Carrier Web will reflect the real-time activity.   </w:t>
      </w:r>
    </w:p>
    <w:p w14:paraId="406C3399" w14:textId="77777777" w:rsidR="00570B77" w:rsidRDefault="00570B77" w:rsidP="00570B77">
      <w:pPr>
        <w:pStyle w:val="Heading3"/>
      </w:pPr>
      <w:bookmarkStart w:id="51" w:name="_Toc111643035"/>
      <w:bookmarkStart w:id="52" w:name="_Toc132247962"/>
      <w:r>
        <w:t>SCREEN RESOLUTION</w:t>
      </w:r>
      <w:bookmarkEnd w:id="51"/>
      <w:bookmarkEnd w:id="52"/>
      <w:r>
        <w:t xml:space="preserve"> </w:t>
      </w:r>
    </w:p>
    <w:p w14:paraId="12044B94" w14:textId="4837E31A" w:rsidR="00570B77" w:rsidRDefault="00570B77" w:rsidP="00570B77">
      <w:pPr>
        <w:pStyle w:val="BodyText"/>
      </w:pPr>
      <w:r>
        <w:t xml:space="preserve">Because OptiVLM runs in a browser, the user may choose any valid desktop resolution, and OptiVLM will resize automatically.  1024x768 resolution </w:t>
      </w:r>
      <w:r w:rsidR="0022382E">
        <w:t xml:space="preserve">or </w:t>
      </w:r>
      <w:r>
        <w:t xml:space="preserve">larger is recommended to minimize scrolling on some of the screens containing large information. </w:t>
      </w:r>
    </w:p>
    <w:p w14:paraId="49D41BD2" w14:textId="77777777" w:rsidR="00570B77" w:rsidRDefault="00570B77" w:rsidP="00570B77">
      <w:pPr>
        <w:pStyle w:val="Heading3"/>
        <w:spacing w:after="127"/>
        <w:ind w:right="258"/>
      </w:pPr>
      <w:bookmarkStart w:id="53" w:name="_Toc111643036"/>
      <w:bookmarkStart w:id="54" w:name="_Toc132247963"/>
      <w:r>
        <w:t>NAVIGATION TIPS</w:t>
      </w:r>
      <w:bookmarkEnd w:id="53"/>
      <w:bookmarkEnd w:id="54"/>
      <w:r>
        <w:t xml:space="preserve"> </w:t>
      </w:r>
    </w:p>
    <w:p w14:paraId="693C23D3" w14:textId="6C9A5B5D" w:rsidR="00570B77" w:rsidRDefault="00570B77" w:rsidP="00570B77">
      <w:pPr>
        <w:pStyle w:val="BodyText"/>
      </w:pPr>
      <w:r>
        <w:t xml:space="preserve">When using OptiVLM, avoid using the Back and Forward buttons </w:t>
      </w:r>
      <w:r>
        <w:rPr>
          <w:noProof/>
        </w:rPr>
        <w:drawing>
          <wp:inline distT="0" distB="0" distL="0" distR="0" wp14:anchorId="7B5FAF8B" wp14:editId="20DE5079">
            <wp:extent cx="596265" cy="286385"/>
            <wp:effectExtent l="0" t="0" r="0" b="0"/>
            <wp:docPr id="1084" name="Picture 10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84"/>
                    <pic:cNvPicPr/>
                  </pic:nvPicPr>
                  <pic:blipFill>
                    <a:blip r:embed="rId20">
                      <a:extLst>
                        <a:ext uri="{28A0092B-C50C-407E-A947-70E740481C1C}">
                          <a14:useLocalDpi xmlns:a14="http://schemas.microsoft.com/office/drawing/2010/main" val="0"/>
                        </a:ext>
                      </a:extLst>
                    </a:blip>
                    <a:stretch>
                      <a:fillRect/>
                    </a:stretch>
                  </pic:blipFill>
                  <pic:spPr>
                    <a:xfrm>
                      <a:off x="0" y="0"/>
                      <a:ext cx="596265" cy="286385"/>
                    </a:xfrm>
                    <a:prstGeom prst="rect">
                      <a:avLst/>
                    </a:prstGeom>
                  </pic:spPr>
                </pic:pic>
              </a:graphicData>
            </a:graphic>
          </wp:inline>
        </w:drawing>
      </w:r>
      <w:r>
        <w:t xml:space="preserve"> in the browser.  All navigation should occur within the application via the </w:t>
      </w:r>
      <w:r w:rsidRPr="00515C5A">
        <w:rPr>
          <w:b/>
          <w:bCs/>
        </w:rPr>
        <w:t xml:space="preserve">menu </w:t>
      </w:r>
      <w:r w:rsidRPr="00ED3FA2">
        <w:t>or</w:t>
      </w:r>
      <w:r w:rsidRPr="00515C5A">
        <w:rPr>
          <w:b/>
          <w:bCs/>
        </w:rPr>
        <w:t xml:space="preserve"> icons</w:t>
      </w:r>
      <w:r>
        <w:t xml:space="preserve"> thereby insuring </w:t>
      </w:r>
      <w:r w:rsidR="00B270C3">
        <w:t xml:space="preserve">the </w:t>
      </w:r>
      <w:r>
        <w:t xml:space="preserve">successful processing of the OptiVLM system. </w:t>
      </w:r>
    </w:p>
    <w:p w14:paraId="43373C01" w14:textId="553BEA1B" w:rsidR="00570B77" w:rsidRDefault="00570B77" w:rsidP="00570B77">
      <w:pPr>
        <w:pStyle w:val="Heading3"/>
        <w:ind w:right="260"/>
      </w:pPr>
      <w:bookmarkStart w:id="55" w:name="_Toc111643037"/>
      <w:bookmarkStart w:id="56" w:name="_Toc132247964"/>
      <w:r>
        <w:lastRenderedPageBreak/>
        <w:t xml:space="preserve">ACCESSING </w:t>
      </w:r>
      <w:del w:id="57" w:author="Pinnu, Sainath" w:date="2023-04-11T22:45:00Z">
        <w:r w:rsidDel="009E446B">
          <w:delText>VAULT BALANCE</w:delText>
        </w:r>
      </w:del>
      <w:bookmarkEnd w:id="55"/>
      <w:ins w:id="58" w:author="Pinnu, Sainath" w:date="2023-04-11T22:45:00Z">
        <w:r w:rsidR="009E446B">
          <w:t>CARREIER WEB</w:t>
        </w:r>
      </w:ins>
      <w:bookmarkEnd w:id="56"/>
      <w:r>
        <w:t xml:space="preserve"> </w:t>
      </w:r>
    </w:p>
    <w:p w14:paraId="141A8B2A" w14:textId="77777777" w:rsidR="000839B7" w:rsidRDefault="00570B77" w:rsidP="00570B77">
      <w:pPr>
        <w:pStyle w:val="BodyText"/>
        <w:rPr>
          <w:ins w:id="59" w:author="Moses, Robinson" w:date="2023-04-13T02:40:00Z"/>
        </w:rPr>
      </w:pPr>
      <w:del w:id="60" w:author="Moses, Robinson" w:date="2023-04-13T02:40:00Z">
        <w:r w:rsidDel="000839B7">
          <w:delText xml:space="preserve">To begin using the application, enter the required </w:delText>
        </w:r>
      </w:del>
      <w:ins w:id="61" w:author="Pinnu, Sainath" w:date="2023-04-10T12:39:00Z">
        <w:del w:id="62" w:author="Moses, Robinson" w:date="2023-04-13T02:40:00Z">
          <w:r w:rsidR="00AB70FF" w:rsidDel="000839B7">
            <w:delText>EPSS Application</w:delText>
          </w:r>
        </w:del>
      </w:ins>
      <w:del w:id="63" w:author="Moses, Robinson" w:date="2023-04-13T02:40:00Z">
        <w:r w:rsidDel="000839B7">
          <w:delText xml:space="preserve">OptiVLM URL in the </w:delText>
        </w:r>
        <w:r w:rsidR="00616387" w:rsidDel="000839B7">
          <w:delText>b</w:delText>
        </w:r>
        <w:r w:rsidDel="000839B7">
          <w:delText>rowser</w:delText>
        </w:r>
      </w:del>
      <w:ins w:id="64" w:author="Pinnu, Sainath" w:date="2023-04-11T22:44:00Z">
        <w:del w:id="65" w:author="Moses, Robinson" w:date="2023-04-13T02:40:00Z">
          <w:r w:rsidR="00CF7CDB" w:rsidDel="000839B7">
            <w:delText xml:space="preserve"> and then access </w:delText>
          </w:r>
        </w:del>
      </w:ins>
      <w:ins w:id="66" w:author="Pinnu, Sainath" w:date="2023-04-11T22:45:00Z">
        <w:del w:id="67" w:author="Moses, Robinson" w:date="2023-04-13T02:40:00Z">
          <w:r w:rsidR="009E446B" w:rsidDel="000839B7">
            <w:delText>Carr</w:delText>
          </w:r>
          <w:r w:rsidR="00BA252F" w:rsidDel="000839B7">
            <w:delText>ier Web</w:delText>
          </w:r>
        </w:del>
      </w:ins>
      <w:del w:id="68" w:author="Moses, Robinson" w:date="2023-04-13T02:40:00Z">
        <w:r w:rsidDel="000839B7">
          <w:delText>.</w:delText>
        </w:r>
      </w:del>
    </w:p>
    <w:p w14:paraId="3905D0D9" w14:textId="62D803E6" w:rsidR="00570B77" w:rsidRPr="007D1110" w:rsidRDefault="000839B7" w:rsidP="00A94FDF">
      <w:pPr>
        <w:pStyle w:val="BodyText"/>
      </w:pPr>
      <w:ins w:id="69" w:author="Moses, Robinson" w:date="2023-04-13T02:40:00Z">
        <w:r w:rsidRPr="00A94FDF">
          <w:rPr>
            <w:rPrChange w:id="70" w:author="Moses, Robinson" w:date="2023-04-26T03:45:00Z">
              <w:rPr>
                <w:rFonts w:ascii="Segoe UI" w:hAnsi="Segoe UI" w:cs="Segoe UI"/>
                <w:color w:val="374151"/>
                <w:shd w:val="clear" w:color="auto" w:fill="F7F7F8"/>
              </w:rPr>
            </w:rPrChange>
          </w:rPr>
          <w:t>To start using the application, first type in the required EPSS ApplicationOptiVLM URL into your browser and then proceed to access Carrier Web.</w:t>
        </w:r>
      </w:ins>
      <w:r w:rsidR="00570B77" w:rsidRPr="00A94FDF">
        <w:t xml:space="preserve">  </w:t>
      </w:r>
    </w:p>
    <w:tbl>
      <w:tblPr>
        <w:tblStyle w:val="TableGrid1"/>
        <w:tblW w:w="8385" w:type="dxa"/>
        <w:tblInd w:w="847" w:type="dxa"/>
        <w:tblCellMar>
          <w:left w:w="115" w:type="dxa"/>
          <w:right w:w="111" w:type="dxa"/>
        </w:tblCellMar>
        <w:tblLook w:val="04A0" w:firstRow="1" w:lastRow="0" w:firstColumn="1" w:lastColumn="0" w:noHBand="0" w:noVBand="1"/>
      </w:tblPr>
      <w:tblGrid>
        <w:gridCol w:w="1080"/>
        <w:gridCol w:w="7305"/>
      </w:tblGrid>
      <w:tr w:rsidR="00570B77" w14:paraId="062A4531" w14:textId="77777777">
        <w:trPr>
          <w:trHeight w:val="850"/>
        </w:trPr>
        <w:tc>
          <w:tcPr>
            <w:tcW w:w="1080" w:type="dxa"/>
            <w:tcBorders>
              <w:top w:val="single" w:sz="4" w:space="0" w:color="000000"/>
              <w:left w:val="single" w:sz="4" w:space="0" w:color="000000"/>
              <w:bottom w:val="single" w:sz="4" w:space="0" w:color="000000"/>
              <w:right w:val="single" w:sz="4" w:space="0" w:color="000000"/>
            </w:tcBorders>
            <w:vAlign w:val="bottom"/>
          </w:tcPr>
          <w:p w14:paraId="2F29F08C" w14:textId="77777777" w:rsidR="00570B77" w:rsidRPr="00B270C3" w:rsidRDefault="00570B77" w:rsidP="00B270C3">
            <w:pPr>
              <w:pStyle w:val="TableNote"/>
            </w:pPr>
            <w:r w:rsidRPr="00A77244">
              <w:rPr>
                <w:noProof/>
              </w:rPr>
              <mc:AlternateContent>
                <mc:Choice Requires="wpg">
                  <w:drawing>
                    <wp:inline distT="0" distB="0" distL="0" distR="0" wp14:anchorId="0BC1F7DE" wp14:editId="2B4EC52F">
                      <wp:extent cx="496570" cy="504190"/>
                      <wp:effectExtent l="0" t="0" r="0" b="0"/>
                      <wp:docPr id="42498" name="Group 42498"/>
                      <wp:cNvGraphicFramePr/>
                      <a:graphic xmlns:a="http://schemas.openxmlformats.org/drawingml/2006/main">
                        <a:graphicData uri="http://schemas.microsoft.com/office/word/2010/wordprocessingGroup">
                          <wpg:wgp>
                            <wpg:cNvGrpSpPr/>
                            <wpg:grpSpPr>
                              <a:xfrm>
                                <a:off x="0" y="0"/>
                                <a:ext cx="496570" cy="504190"/>
                                <a:chOff x="0" y="0"/>
                                <a:chExt cx="496570" cy="504190"/>
                              </a:xfrm>
                            </wpg:grpSpPr>
                            <wps:wsp>
                              <wps:cNvPr id="1085" name="Shape 1085"/>
                              <wps:cNvSpPr/>
                              <wps:spPr>
                                <a:xfrm>
                                  <a:off x="0" y="0"/>
                                  <a:ext cx="454025" cy="504190"/>
                                </a:xfrm>
                                <a:custGeom>
                                  <a:avLst/>
                                  <a:gdLst/>
                                  <a:ahLst/>
                                  <a:cxnLst/>
                                  <a:rect l="0" t="0" r="0" b="0"/>
                                  <a:pathLst>
                                    <a:path w="454025" h="504190">
                                      <a:moveTo>
                                        <a:pt x="433324" y="0"/>
                                      </a:moveTo>
                                      <a:lnTo>
                                        <a:pt x="454025" y="113538"/>
                                      </a:lnTo>
                                      <a:lnTo>
                                        <a:pt x="448437" y="109982"/>
                                      </a:lnTo>
                                      <a:lnTo>
                                        <a:pt x="442722" y="106299"/>
                                      </a:lnTo>
                                      <a:lnTo>
                                        <a:pt x="436880" y="102997"/>
                                      </a:lnTo>
                                      <a:lnTo>
                                        <a:pt x="430911" y="99822"/>
                                      </a:lnTo>
                                      <a:lnTo>
                                        <a:pt x="424561" y="97028"/>
                                      </a:lnTo>
                                      <a:lnTo>
                                        <a:pt x="418465" y="94488"/>
                                      </a:lnTo>
                                      <a:lnTo>
                                        <a:pt x="412369" y="91948"/>
                                      </a:lnTo>
                                      <a:lnTo>
                                        <a:pt x="406019" y="89789"/>
                                      </a:lnTo>
                                      <a:lnTo>
                                        <a:pt x="399288" y="87757"/>
                                      </a:lnTo>
                                      <a:lnTo>
                                        <a:pt x="392557" y="86233"/>
                                      </a:lnTo>
                                      <a:lnTo>
                                        <a:pt x="385953" y="84582"/>
                                      </a:lnTo>
                                      <a:lnTo>
                                        <a:pt x="378968" y="83312"/>
                                      </a:lnTo>
                                      <a:lnTo>
                                        <a:pt x="372237" y="82677"/>
                                      </a:lnTo>
                                      <a:lnTo>
                                        <a:pt x="364998" y="81788"/>
                                      </a:lnTo>
                                      <a:lnTo>
                                        <a:pt x="358013" y="81661"/>
                                      </a:lnTo>
                                      <a:lnTo>
                                        <a:pt x="350901" y="81153"/>
                                      </a:lnTo>
                                      <a:lnTo>
                                        <a:pt x="341630" y="81661"/>
                                      </a:lnTo>
                                      <a:lnTo>
                                        <a:pt x="332232" y="82296"/>
                                      </a:lnTo>
                                      <a:lnTo>
                                        <a:pt x="322961" y="83312"/>
                                      </a:lnTo>
                                      <a:lnTo>
                                        <a:pt x="314325" y="84963"/>
                                      </a:lnTo>
                                      <a:lnTo>
                                        <a:pt x="305689" y="86868"/>
                                      </a:lnTo>
                                      <a:lnTo>
                                        <a:pt x="296799" y="89662"/>
                                      </a:lnTo>
                                      <a:lnTo>
                                        <a:pt x="288290" y="92329"/>
                                      </a:lnTo>
                                      <a:lnTo>
                                        <a:pt x="280162" y="95504"/>
                                      </a:lnTo>
                                      <a:lnTo>
                                        <a:pt x="272034" y="99187"/>
                                      </a:lnTo>
                                      <a:lnTo>
                                        <a:pt x="264287" y="103124"/>
                                      </a:lnTo>
                                      <a:lnTo>
                                        <a:pt x="256667" y="107569"/>
                                      </a:lnTo>
                                      <a:lnTo>
                                        <a:pt x="249301" y="112268"/>
                                      </a:lnTo>
                                      <a:lnTo>
                                        <a:pt x="242316" y="117348"/>
                                      </a:lnTo>
                                      <a:lnTo>
                                        <a:pt x="235331" y="122809"/>
                                      </a:lnTo>
                                      <a:lnTo>
                                        <a:pt x="228727" y="128524"/>
                                      </a:lnTo>
                                      <a:lnTo>
                                        <a:pt x="222504" y="134493"/>
                                      </a:lnTo>
                                      <a:lnTo>
                                        <a:pt x="216281" y="140843"/>
                                      </a:lnTo>
                                      <a:lnTo>
                                        <a:pt x="210566" y="147320"/>
                                      </a:lnTo>
                                      <a:lnTo>
                                        <a:pt x="205359" y="154305"/>
                                      </a:lnTo>
                                      <a:lnTo>
                                        <a:pt x="200533" y="161544"/>
                                      </a:lnTo>
                                      <a:lnTo>
                                        <a:pt x="195453" y="168656"/>
                                      </a:lnTo>
                                      <a:lnTo>
                                        <a:pt x="191135" y="176530"/>
                                      </a:lnTo>
                                      <a:lnTo>
                                        <a:pt x="187325" y="184150"/>
                                      </a:lnTo>
                                      <a:lnTo>
                                        <a:pt x="183388" y="192151"/>
                                      </a:lnTo>
                                      <a:lnTo>
                                        <a:pt x="180467" y="200406"/>
                                      </a:lnTo>
                                      <a:lnTo>
                                        <a:pt x="177419" y="209042"/>
                                      </a:lnTo>
                                      <a:lnTo>
                                        <a:pt x="174879" y="217805"/>
                                      </a:lnTo>
                                      <a:lnTo>
                                        <a:pt x="172847" y="226568"/>
                                      </a:lnTo>
                                      <a:lnTo>
                                        <a:pt x="171323" y="235331"/>
                                      </a:lnTo>
                                      <a:lnTo>
                                        <a:pt x="170307" y="244602"/>
                                      </a:lnTo>
                                      <a:lnTo>
                                        <a:pt x="169418" y="253873"/>
                                      </a:lnTo>
                                      <a:lnTo>
                                        <a:pt x="169164" y="263144"/>
                                      </a:lnTo>
                                      <a:lnTo>
                                        <a:pt x="169418" y="272542"/>
                                      </a:lnTo>
                                      <a:lnTo>
                                        <a:pt x="170307" y="281813"/>
                                      </a:lnTo>
                                      <a:lnTo>
                                        <a:pt x="171323" y="291084"/>
                                      </a:lnTo>
                                      <a:lnTo>
                                        <a:pt x="172847" y="299720"/>
                                      </a:lnTo>
                                      <a:lnTo>
                                        <a:pt x="174879" y="308610"/>
                                      </a:lnTo>
                                      <a:lnTo>
                                        <a:pt x="177419" y="317373"/>
                                      </a:lnTo>
                                      <a:lnTo>
                                        <a:pt x="180467" y="326009"/>
                                      </a:lnTo>
                                      <a:lnTo>
                                        <a:pt x="183388" y="334264"/>
                                      </a:lnTo>
                                      <a:lnTo>
                                        <a:pt x="187325" y="342011"/>
                                      </a:lnTo>
                                      <a:lnTo>
                                        <a:pt x="191135" y="350139"/>
                                      </a:lnTo>
                                      <a:lnTo>
                                        <a:pt x="195453" y="357632"/>
                                      </a:lnTo>
                                      <a:lnTo>
                                        <a:pt x="200533" y="365125"/>
                                      </a:lnTo>
                                      <a:lnTo>
                                        <a:pt x="205359" y="372110"/>
                                      </a:lnTo>
                                      <a:lnTo>
                                        <a:pt x="210566" y="379095"/>
                                      </a:lnTo>
                                      <a:lnTo>
                                        <a:pt x="216281" y="385826"/>
                                      </a:lnTo>
                                      <a:lnTo>
                                        <a:pt x="222504" y="391922"/>
                                      </a:lnTo>
                                      <a:lnTo>
                                        <a:pt x="228727" y="398018"/>
                                      </a:lnTo>
                                      <a:lnTo>
                                        <a:pt x="235331" y="403733"/>
                                      </a:lnTo>
                                      <a:lnTo>
                                        <a:pt x="242316" y="409321"/>
                                      </a:lnTo>
                                      <a:lnTo>
                                        <a:pt x="249301" y="414147"/>
                                      </a:lnTo>
                                      <a:lnTo>
                                        <a:pt x="256667" y="418973"/>
                                      </a:lnTo>
                                      <a:lnTo>
                                        <a:pt x="264287" y="423418"/>
                                      </a:lnTo>
                                      <a:lnTo>
                                        <a:pt x="272034" y="427228"/>
                                      </a:lnTo>
                                      <a:lnTo>
                                        <a:pt x="280162" y="431292"/>
                                      </a:lnTo>
                                      <a:lnTo>
                                        <a:pt x="288290" y="434213"/>
                                      </a:lnTo>
                                      <a:lnTo>
                                        <a:pt x="296799" y="437134"/>
                                      </a:lnTo>
                                      <a:lnTo>
                                        <a:pt x="305689" y="439674"/>
                                      </a:lnTo>
                                      <a:lnTo>
                                        <a:pt x="314325" y="441833"/>
                                      </a:lnTo>
                                      <a:lnTo>
                                        <a:pt x="322961" y="443357"/>
                                      </a:lnTo>
                                      <a:lnTo>
                                        <a:pt x="332232" y="444373"/>
                                      </a:lnTo>
                                      <a:lnTo>
                                        <a:pt x="341630" y="445008"/>
                                      </a:lnTo>
                                      <a:lnTo>
                                        <a:pt x="350901" y="445389"/>
                                      </a:lnTo>
                                      <a:lnTo>
                                        <a:pt x="356743" y="445389"/>
                                      </a:lnTo>
                                      <a:lnTo>
                                        <a:pt x="359537" y="445008"/>
                                      </a:lnTo>
                                      <a:lnTo>
                                        <a:pt x="362712" y="445008"/>
                                      </a:lnTo>
                                      <a:lnTo>
                                        <a:pt x="365506" y="444754"/>
                                      </a:lnTo>
                                      <a:lnTo>
                                        <a:pt x="368427" y="444627"/>
                                      </a:lnTo>
                                      <a:lnTo>
                                        <a:pt x="371221" y="444119"/>
                                      </a:lnTo>
                                      <a:lnTo>
                                        <a:pt x="374269" y="443738"/>
                                      </a:lnTo>
                                      <a:lnTo>
                                        <a:pt x="377063" y="443484"/>
                                      </a:lnTo>
                                      <a:lnTo>
                                        <a:pt x="379984" y="443103"/>
                                      </a:lnTo>
                                      <a:lnTo>
                                        <a:pt x="382778" y="442468"/>
                                      </a:lnTo>
                                      <a:lnTo>
                                        <a:pt x="385572" y="442087"/>
                                      </a:lnTo>
                                      <a:lnTo>
                                        <a:pt x="388493" y="441452"/>
                                      </a:lnTo>
                                      <a:lnTo>
                                        <a:pt x="391033" y="440817"/>
                                      </a:lnTo>
                                      <a:lnTo>
                                        <a:pt x="393827" y="440182"/>
                                      </a:lnTo>
                                      <a:lnTo>
                                        <a:pt x="396748" y="439547"/>
                                      </a:lnTo>
                                      <a:lnTo>
                                        <a:pt x="392557" y="442849"/>
                                      </a:lnTo>
                                      <a:lnTo>
                                        <a:pt x="388747" y="446532"/>
                                      </a:lnTo>
                                      <a:lnTo>
                                        <a:pt x="384937" y="450088"/>
                                      </a:lnTo>
                                      <a:lnTo>
                                        <a:pt x="380873" y="453898"/>
                                      </a:lnTo>
                                      <a:lnTo>
                                        <a:pt x="377317" y="457708"/>
                                      </a:lnTo>
                                      <a:lnTo>
                                        <a:pt x="373634" y="461645"/>
                                      </a:lnTo>
                                      <a:lnTo>
                                        <a:pt x="370078" y="465455"/>
                                      </a:lnTo>
                                      <a:lnTo>
                                        <a:pt x="366776" y="469265"/>
                                      </a:lnTo>
                                      <a:lnTo>
                                        <a:pt x="363601" y="473583"/>
                                      </a:lnTo>
                                      <a:lnTo>
                                        <a:pt x="360172" y="478028"/>
                                      </a:lnTo>
                                      <a:lnTo>
                                        <a:pt x="356997" y="481965"/>
                                      </a:lnTo>
                                      <a:lnTo>
                                        <a:pt x="354076" y="486410"/>
                                      </a:lnTo>
                                      <a:lnTo>
                                        <a:pt x="351155" y="490855"/>
                                      </a:lnTo>
                                      <a:lnTo>
                                        <a:pt x="348107" y="495046"/>
                                      </a:lnTo>
                                      <a:lnTo>
                                        <a:pt x="345186" y="499491"/>
                                      </a:lnTo>
                                      <a:lnTo>
                                        <a:pt x="342646" y="504190"/>
                                      </a:lnTo>
                                      <a:lnTo>
                                        <a:pt x="0" y="308483"/>
                                      </a:lnTo>
                                      <a:lnTo>
                                        <a:pt x="8255" y="294005"/>
                                      </a:lnTo>
                                      <a:lnTo>
                                        <a:pt x="16891" y="280289"/>
                                      </a:lnTo>
                                      <a:lnTo>
                                        <a:pt x="26035" y="266573"/>
                                      </a:lnTo>
                                      <a:lnTo>
                                        <a:pt x="35306" y="253111"/>
                                      </a:lnTo>
                                      <a:lnTo>
                                        <a:pt x="44958" y="239903"/>
                                      </a:lnTo>
                                      <a:lnTo>
                                        <a:pt x="55118" y="226822"/>
                                      </a:lnTo>
                                      <a:lnTo>
                                        <a:pt x="65659" y="214122"/>
                                      </a:lnTo>
                                      <a:lnTo>
                                        <a:pt x="76073" y="201676"/>
                                      </a:lnTo>
                                      <a:lnTo>
                                        <a:pt x="87249" y="189611"/>
                                      </a:lnTo>
                                      <a:lnTo>
                                        <a:pt x="98425" y="177546"/>
                                      </a:lnTo>
                                      <a:lnTo>
                                        <a:pt x="110236" y="166116"/>
                                      </a:lnTo>
                                      <a:lnTo>
                                        <a:pt x="122047" y="154686"/>
                                      </a:lnTo>
                                      <a:lnTo>
                                        <a:pt x="134620" y="143764"/>
                                      </a:lnTo>
                                      <a:lnTo>
                                        <a:pt x="147193" y="133223"/>
                                      </a:lnTo>
                                      <a:lnTo>
                                        <a:pt x="159893" y="122809"/>
                                      </a:lnTo>
                                      <a:lnTo>
                                        <a:pt x="173228" y="112649"/>
                                      </a:lnTo>
                                      <a:lnTo>
                                        <a:pt x="186563" y="102997"/>
                                      </a:lnTo>
                                      <a:lnTo>
                                        <a:pt x="200533" y="93599"/>
                                      </a:lnTo>
                                      <a:lnTo>
                                        <a:pt x="214249" y="84582"/>
                                      </a:lnTo>
                                      <a:lnTo>
                                        <a:pt x="228727" y="75946"/>
                                      </a:lnTo>
                                      <a:lnTo>
                                        <a:pt x="243205" y="67691"/>
                                      </a:lnTo>
                                      <a:lnTo>
                                        <a:pt x="257937" y="59563"/>
                                      </a:lnTo>
                                      <a:lnTo>
                                        <a:pt x="272923" y="52197"/>
                                      </a:lnTo>
                                      <a:lnTo>
                                        <a:pt x="288290" y="44831"/>
                                      </a:lnTo>
                                      <a:lnTo>
                                        <a:pt x="304038" y="38227"/>
                                      </a:lnTo>
                                      <a:lnTo>
                                        <a:pt x="319786" y="31750"/>
                                      </a:lnTo>
                                      <a:lnTo>
                                        <a:pt x="335915" y="25781"/>
                                      </a:lnTo>
                                      <a:lnTo>
                                        <a:pt x="352171" y="20320"/>
                                      </a:lnTo>
                                      <a:lnTo>
                                        <a:pt x="368681" y="15240"/>
                                      </a:lnTo>
                                      <a:lnTo>
                                        <a:pt x="385318" y="10414"/>
                                      </a:lnTo>
                                      <a:lnTo>
                                        <a:pt x="402463" y="6096"/>
                                      </a:lnTo>
                                      <a:lnTo>
                                        <a:pt x="419481" y="2286"/>
                                      </a:lnTo>
                                      <a:lnTo>
                                        <a:pt x="421386" y="2159"/>
                                      </a:lnTo>
                                      <a:lnTo>
                                        <a:pt x="422910" y="1524"/>
                                      </a:lnTo>
                                      <a:lnTo>
                                        <a:pt x="424561" y="1270"/>
                                      </a:lnTo>
                                      <a:lnTo>
                                        <a:pt x="426466" y="1016"/>
                                      </a:lnTo>
                                      <a:lnTo>
                                        <a:pt x="427990" y="889"/>
                                      </a:lnTo>
                                      <a:lnTo>
                                        <a:pt x="429895" y="381"/>
                                      </a:lnTo>
                                      <a:lnTo>
                                        <a:pt x="431419" y="254"/>
                                      </a:lnTo>
                                      <a:lnTo>
                                        <a:pt x="433324" y="0"/>
                                      </a:lnTo>
                                      <a:close/>
                                    </a:path>
                                  </a:pathLst>
                                </a:custGeom>
                                <a:ln w="0" cap="flat">
                                  <a:miter lim="127000"/>
                                </a:ln>
                              </wps:spPr>
                              <wps:style>
                                <a:lnRef idx="0">
                                  <a:srgbClr val="000000">
                                    <a:alpha val="0"/>
                                  </a:srgbClr>
                                </a:lnRef>
                                <a:fillRef idx="1">
                                  <a:srgbClr val="5F497A"/>
                                </a:fillRef>
                                <a:effectRef idx="0">
                                  <a:scrgbClr r="0" g="0" b="0"/>
                                </a:effectRef>
                                <a:fontRef idx="none"/>
                              </wps:style>
                              <wps:bodyPr/>
                            </wps:wsp>
                            <wps:wsp>
                              <wps:cNvPr id="1086" name="Shape 1086"/>
                              <wps:cNvSpPr/>
                              <wps:spPr>
                                <a:xfrm>
                                  <a:off x="205359" y="117120"/>
                                  <a:ext cx="137732" cy="291222"/>
                                </a:xfrm>
                                <a:custGeom>
                                  <a:avLst/>
                                  <a:gdLst/>
                                  <a:ahLst/>
                                  <a:cxnLst/>
                                  <a:rect l="0" t="0" r="0" b="0"/>
                                  <a:pathLst>
                                    <a:path w="137732" h="291222">
                                      <a:moveTo>
                                        <a:pt x="137732" y="0"/>
                                      </a:moveTo>
                                      <a:lnTo>
                                        <a:pt x="137732" y="97474"/>
                                      </a:lnTo>
                                      <a:lnTo>
                                        <a:pt x="136398" y="97891"/>
                                      </a:lnTo>
                                      <a:lnTo>
                                        <a:pt x="132461" y="99542"/>
                                      </a:lnTo>
                                      <a:lnTo>
                                        <a:pt x="128651" y="101447"/>
                                      </a:lnTo>
                                      <a:lnTo>
                                        <a:pt x="124841" y="103606"/>
                                      </a:lnTo>
                                      <a:lnTo>
                                        <a:pt x="122555" y="104876"/>
                                      </a:lnTo>
                                      <a:lnTo>
                                        <a:pt x="120142" y="106273"/>
                                      </a:lnTo>
                                      <a:lnTo>
                                        <a:pt x="117856" y="107797"/>
                                      </a:lnTo>
                                      <a:lnTo>
                                        <a:pt x="115824" y="109448"/>
                                      </a:lnTo>
                                      <a:lnTo>
                                        <a:pt x="113411" y="111099"/>
                                      </a:lnTo>
                                      <a:lnTo>
                                        <a:pt x="111506" y="112877"/>
                                      </a:lnTo>
                                      <a:lnTo>
                                        <a:pt x="109601" y="114528"/>
                                      </a:lnTo>
                                      <a:lnTo>
                                        <a:pt x="107569" y="116433"/>
                                      </a:lnTo>
                                      <a:lnTo>
                                        <a:pt x="105664" y="118338"/>
                                      </a:lnTo>
                                      <a:lnTo>
                                        <a:pt x="102743" y="121259"/>
                                      </a:lnTo>
                                      <a:lnTo>
                                        <a:pt x="99695" y="124688"/>
                                      </a:lnTo>
                                      <a:lnTo>
                                        <a:pt x="96393" y="127990"/>
                                      </a:lnTo>
                                      <a:lnTo>
                                        <a:pt x="93218" y="131800"/>
                                      </a:lnTo>
                                      <a:lnTo>
                                        <a:pt x="90678" y="135229"/>
                                      </a:lnTo>
                                      <a:lnTo>
                                        <a:pt x="89154" y="138658"/>
                                      </a:lnTo>
                                      <a:lnTo>
                                        <a:pt x="88392" y="141198"/>
                                      </a:lnTo>
                                      <a:lnTo>
                                        <a:pt x="88519" y="142595"/>
                                      </a:lnTo>
                                      <a:lnTo>
                                        <a:pt x="89662" y="143865"/>
                                      </a:lnTo>
                                      <a:lnTo>
                                        <a:pt x="91059" y="144881"/>
                                      </a:lnTo>
                                      <a:lnTo>
                                        <a:pt x="92837" y="145516"/>
                                      </a:lnTo>
                                      <a:lnTo>
                                        <a:pt x="95377" y="144500"/>
                                      </a:lnTo>
                                      <a:lnTo>
                                        <a:pt x="98298" y="142214"/>
                                      </a:lnTo>
                                      <a:lnTo>
                                        <a:pt x="102108" y="138658"/>
                                      </a:lnTo>
                                      <a:lnTo>
                                        <a:pt x="106045" y="134340"/>
                                      </a:lnTo>
                                      <a:lnTo>
                                        <a:pt x="110236" y="130403"/>
                                      </a:lnTo>
                                      <a:lnTo>
                                        <a:pt x="114554" y="126593"/>
                                      </a:lnTo>
                                      <a:lnTo>
                                        <a:pt x="119126" y="124307"/>
                                      </a:lnTo>
                                      <a:lnTo>
                                        <a:pt x="123825" y="123418"/>
                                      </a:lnTo>
                                      <a:lnTo>
                                        <a:pt x="125857" y="123799"/>
                                      </a:lnTo>
                                      <a:lnTo>
                                        <a:pt x="127635" y="125704"/>
                                      </a:lnTo>
                                      <a:lnTo>
                                        <a:pt x="128270" y="128498"/>
                                      </a:lnTo>
                                      <a:lnTo>
                                        <a:pt x="127381" y="132308"/>
                                      </a:lnTo>
                                      <a:lnTo>
                                        <a:pt x="107315" y="184378"/>
                                      </a:lnTo>
                                      <a:lnTo>
                                        <a:pt x="106045" y="187426"/>
                                      </a:lnTo>
                                      <a:lnTo>
                                        <a:pt x="104013" y="191998"/>
                                      </a:lnTo>
                                      <a:lnTo>
                                        <a:pt x="102108" y="198348"/>
                                      </a:lnTo>
                                      <a:lnTo>
                                        <a:pt x="99314" y="205333"/>
                                      </a:lnTo>
                                      <a:lnTo>
                                        <a:pt x="97028" y="212572"/>
                                      </a:lnTo>
                                      <a:lnTo>
                                        <a:pt x="95377" y="220319"/>
                                      </a:lnTo>
                                      <a:lnTo>
                                        <a:pt x="94107" y="227558"/>
                                      </a:lnTo>
                                      <a:lnTo>
                                        <a:pt x="93472" y="233781"/>
                                      </a:lnTo>
                                      <a:lnTo>
                                        <a:pt x="94107" y="238226"/>
                                      </a:lnTo>
                                      <a:lnTo>
                                        <a:pt x="95123" y="242036"/>
                                      </a:lnTo>
                                      <a:lnTo>
                                        <a:pt x="96774" y="245211"/>
                                      </a:lnTo>
                                      <a:lnTo>
                                        <a:pt x="99060" y="247751"/>
                                      </a:lnTo>
                                      <a:lnTo>
                                        <a:pt x="102235" y="249656"/>
                                      </a:lnTo>
                                      <a:lnTo>
                                        <a:pt x="105918" y="251180"/>
                                      </a:lnTo>
                                      <a:lnTo>
                                        <a:pt x="109601" y="251942"/>
                                      </a:lnTo>
                                      <a:lnTo>
                                        <a:pt x="114046" y="252196"/>
                                      </a:lnTo>
                                      <a:lnTo>
                                        <a:pt x="120396" y="251561"/>
                                      </a:lnTo>
                                      <a:lnTo>
                                        <a:pt x="127000" y="250291"/>
                                      </a:lnTo>
                                      <a:lnTo>
                                        <a:pt x="133223" y="248386"/>
                                      </a:lnTo>
                                      <a:lnTo>
                                        <a:pt x="137732" y="246392"/>
                                      </a:lnTo>
                                      <a:lnTo>
                                        <a:pt x="137732" y="291222"/>
                                      </a:lnTo>
                                      <a:lnTo>
                                        <a:pt x="130683" y="290804"/>
                                      </a:lnTo>
                                      <a:lnTo>
                                        <a:pt x="116459" y="288518"/>
                                      </a:lnTo>
                                      <a:lnTo>
                                        <a:pt x="102235" y="284962"/>
                                      </a:lnTo>
                                      <a:lnTo>
                                        <a:pt x="88773" y="280136"/>
                                      </a:lnTo>
                                      <a:lnTo>
                                        <a:pt x="76327" y="274167"/>
                                      </a:lnTo>
                                      <a:lnTo>
                                        <a:pt x="64262" y="266547"/>
                                      </a:lnTo>
                                      <a:lnTo>
                                        <a:pt x="52959" y="258165"/>
                                      </a:lnTo>
                                      <a:lnTo>
                                        <a:pt x="42545" y="248894"/>
                                      </a:lnTo>
                                      <a:lnTo>
                                        <a:pt x="33274" y="238480"/>
                                      </a:lnTo>
                                      <a:lnTo>
                                        <a:pt x="24892" y="227050"/>
                                      </a:lnTo>
                                      <a:lnTo>
                                        <a:pt x="17526" y="214985"/>
                                      </a:lnTo>
                                      <a:lnTo>
                                        <a:pt x="11557" y="202412"/>
                                      </a:lnTo>
                                      <a:lnTo>
                                        <a:pt x="6731" y="189077"/>
                                      </a:lnTo>
                                      <a:lnTo>
                                        <a:pt x="3175" y="174980"/>
                                      </a:lnTo>
                                      <a:lnTo>
                                        <a:pt x="889" y="160375"/>
                                      </a:lnTo>
                                      <a:lnTo>
                                        <a:pt x="0" y="145516"/>
                                      </a:lnTo>
                                      <a:lnTo>
                                        <a:pt x="254" y="135483"/>
                                      </a:lnTo>
                                      <a:lnTo>
                                        <a:pt x="1270" y="125323"/>
                                      </a:lnTo>
                                      <a:lnTo>
                                        <a:pt x="3175" y="115544"/>
                                      </a:lnTo>
                                      <a:lnTo>
                                        <a:pt x="5461" y="106273"/>
                                      </a:lnTo>
                                      <a:lnTo>
                                        <a:pt x="8255" y="97002"/>
                                      </a:lnTo>
                                      <a:lnTo>
                                        <a:pt x="11811" y="87985"/>
                                      </a:lnTo>
                                      <a:lnTo>
                                        <a:pt x="16002" y="79222"/>
                                      </a:lnTo>
                                      <a:lnTo>
                                        <a:pt x="20701" y="71094"/>
                                      </a:lnTo>
                                      <a:lnTo>
                                        <a:pt x="25781" y="62966"/>
                                      </a:lnTo>
                                      <a:lnTo>
                                        <a:pt x="31369" y="55219"/>
                                      </a:lnTo>
                                      <a:lnTo>
                                        <a:pt x="37592" y="47980"/>
                                      </a:lnTo>
                                      <a:lnTo>
                                        <a:pt x="43815" y="40995"/>
                                      </a:lnTo>
                                      <a:lnTo>
                                        <a:pt x="50800" y="34772"/>
                                      </a:lnTo>
                                      <a:lnTo>
                                        <a:pt x="58420" y="28803"/>
                                      </a:lnTo>
                                      <a:lnTo>
                                        <a:pt x="66040" y="23342"/>
                                      </a:lnTo>
                                      <a:lnTo>
                                        <a:pt x="74295" y="18389"/>
                                      </a:lnTo>
                                      <a:lnTo>
                                        <a:pt x="78486" y="16103"/>
                                      </a:lnTo>
                                      <a:lnTo>
                                        <a:pt x="82296" y="14071"/>
                                      </a:lnTo>
                                      <a:lnTo>
                                        <a:pt x="86233" y="12293"/>
                                      </a:lnTo>
                                      <a:lnTo>
                                        <a:pt x="90678" y="10388"/>
                                      </a:lnTo>
                                      <a:lnTo>
                                        <a:pt x="94742" y="8483"/>
                                      </a:lnTo>
                                      <a:lnTo>
                                        <a:pt x="99060" y="7213"/>
                                      </a:lnTo>
                                      <a:lnTo>
                                        <a:pt x="103759" y="5816"/>
                                      </a:lnTo>
                                      <a:lnTo>
                                        <a:pt x="108204" y="4546"/>
                                      </a:lnTo>
                                      <a:lnTo>
                                        <a:pt x="112395" y="3403"/>
                                      </a:lnTo>
                                      <a:lnTo>
                                        <a:pt x="117094" y="2387"/>
                                      </a:lnTo>
                                      <a:lnTo>
                                        <a:pt x="121666" y="1498"/>
                                      </a:lnTo>
                                      <a:lnTo>
                                        <a:pt x="126365" y="1117"/>
                                      </a:lnTo>
                                      <a:lnTo>
                                        <a:pt x="131191" y="736"/>
                                      </a:lnTo>
                                      <a:lnTo>
                                        <a:pt x="135763" y="101"/>
                                      </a:lnTo>
                                      <a:lnTo>
                                        <a:pt x="137732"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1087" name="Shape 1087"/>
                              <wps:cNvSpPr/>
                              <wps:spPr>
                                <a:xfrm>
                                  <a:off x="343091" y="337562"/>
                                  <a:ext cx="36259" cy="71251"/>
                                </a:xfrm>
                                <a:custGeom>
                                  <a:avLst/>
                                  <a:gdLst/>
                                  <a:ahLst/>
                                  <a:cxnLst/>
                                  <a:rect l="0" t="0" r="0" b="0"/>
                                  <a:pathLst>
                                    <a:path w="36259" h="71251">
                                      <a:moveTo>
                                        <a:pt x="36259" y="0"/>
                                      </a:moveTo>
                                      <a:lnTo>
                                        <a:pt x="36259" y="68199"/>
                                      </a:lnTo>
                                      <a:lnTo>
                                        <a:pt x="22796" y="70362"/>
                                      </a:lnTo>
                                      <a:lnTo>
                                        <a:pt x="7938" y="71251"/>
                                      </a:lnTo>
                                      <a:lnTo>
                                        <a:pt x="0" y="70781"/>
                                      </a:lnTo>
                                      <a:lnTo>
                                        <a:pt x="0" y="25950"/>
                                      </a:lnTo>
                                      <a:lnTo>
                                        <a:pt x="2096" y="25023"/>
                                      </a:lnTo>
                                      <a:lnTo>
                                        <a:pt x="8192" y="21594"/>
                                      </a:lnTo>
                                      <a:lnTo>
                                        <a:pt x="14161" y="18038"/>
                                      </a:lnTo>
                                      <a:lnTo>
                                        <a:pt x="20002" y="13974"/>
                                      </a:lnTo>
                                      <a:lnTo>
                                        <a:pt x="25337" y="9783"/>
                                      </a:lnTo>
                                      <a:lnTo>
                                        <a:pt x="30543" y="5338"/>
                                      </a:lnTo>
                                      <a:lnTo>
                                        <a:pt x="35243" y="1147"/>
                                      </a:lnTo>
                                      <a:lnTo>
                                        <a:pt x="36259"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1088" name="Shape 1088"/>
                              <wps:cNvSpPr/>
                              <wps:spPr>
                                <a:xfrm>
                                  <a:off x="354076" y="256976"/>
                                  <a:ext cx="25273" cy="76018"/>
                                </a:xfrm>
                                <a:custGeom>
                                  <a:avLst/>
                                  <a:gdLst/>
                                  <a:ahLst/>
                                  <a:cxnLst/>
                                  <a:rect l="0" t="0" r="0" b="0"/>
                                  <a:pathLst>
                                    <a:path w="25273" h="76018">
                                      <a:moveTo>
                                        <a:pt x="25273" y="0"/>
                                      </a:moveTo>
                                      <a:lnTo>
                                        <a:pt x="25273" y="62073"/>
                                      </a:lnTo>
                                      <a:lnTo>
                                        <a:pt x="25019" y="62302"/>
                                      </a:lnTo>
                                      <a:lnTo>
                                        <a:pt x="21082" y="65858"/>
                                      </a:lnTo>
                                      <a:lnTo>
                                        <a:pt x="16637" y="69541"/>
                                      </a:lnTo>
                                      <a:lnTo>
                                        <a:pt x="11938" y="72843"/>
                                      </a:lnTo>
                                      <a:lnTo>
                                        <a:pt x="8001" y="75129"/>
                                      </a:lnTo>
                                      <a:lnTo>
                                        <a:pt x="3683" y="76018"/>
                                      </a:lnTo>
                                      <a:lnTo>
                                        <a:pt x="2032" y="75383"/>
                                      </a:lnTo>
                                      <a:lnTo>
                                        <a:pt x="1016" y="74367"/>
                                      </a:lnTo>
                                      <a:lnTo>
                                        <a:pt x="127" y="72843"/>
                                      </a:lnTo>
                                      <a:lnTo>
                                        <a:pt x="0" y="71192"/>
                                      </a:lnTo>
                                      <a:lnTo>
                                        <a:pt x="635" y="66747"/>
                                      </a:lnTo>
                                      <a:lnTo>
                                        <a:pt x="2032" y="61413"/>
                                      </a:lnTo>
                                      <a:lnTo>
                                        <a:pt x="3683" y="56587"/>
                                      </a:lnTo>
                                      <a:lnTo>
                                        <a:pt x="5588" y="52142"/>
                                      </a:lnTo>
                                      <a:lnTo>
                                        <a:pt x="25273"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1089" name="Shape 1089"/>
                              <wps:cNvSpPr/>
                              <wps:spPr>
                                <a:xfrm>
                                  <a:off x="343091" y="116967"/>
                                  <a:ext cx="36259" cy="99473"/>
                                </a:xfrm>
                                <a:custGeom>
                                  <a:avLst/>
                                  <a:gdLst/>
                                  <a:ahLst/>
                                  <a:cxnLst/>
                                  <a:rect l="0" t="0" r="0" b="0"/>
                                  <a:pathLst>
                                    <a:path w="36259" h="99473">
                                      <a:moveTo>
                                        <a:pt x="2985" y="0"/>
                                      </a:moveTo>
                                      <a:lnTo>
                                        <a:pt x="12255" y="0"/>
                                      </a:lnTo>
                                      <a:lnTo>
                                        <a:pt x="16574" y="254"/>
                                      </a:lnTo>
                                      <a:lnTo>
                                        <a:pt x="21018" y="381"/>
                                      </a:lnTo>
                                      <a:lnTo>
                                        <a:pt x="25337" y="1016"/>
                                      </a:lnTo>
                                      <a:lnTo>
                                        <a:pt x="29655" y="1524"/>
                                      </a:lnTo>
                                      <a:lnTo>
                                        <a:pt x="33973" y="2286"/>
                                      </a:lnTo>
                                      <a:lnTo>
                                        <a:pt x="36259" y="2802"/>
                                      </a:lnTo>
                                      <a:lnTo>
                                        <a:pt x="36259" y="32379"/>
                                      </a:lnTo>
                                      <a:lnTo>
                                        <a:pt x="33084" y="32766"/>
                                      </a:lnTo>
                                      <a:lnTo>
                                        <a:pt x="28004" y="34290"/>
                                      </a:lnTo>
                                      <a:lnTo>
                                        <a:pt x="23432" y="36703"/>
                                      </a:lnTo>
                                      <a:lnTo>
                                        <a:pt x="19114" y="40132"/>
                                      </a:lnTo>
                                      <a:lnTo>
                                        <a:pt x="15812" y="44196"/>
                                      </a:lnTo>
                                      <a:lnTo>
                                        <a:pt x="13271" y="48768"/>
                                      </a:lnTo>
                                      <a:lnTo>
                                        <a:pt x="11621" y="53721"/>
                                      </a:lnTo>
                                      <a:lnTo>
                                        <a:pt x="10986" y="58928"/>
                                      </a:lnTo>
                                      <a:lnTo>
                                        <a:pt x="11621" y="64008"/>
                                      </a:lnTo>
                                      <a:lnTo>
                                        <a:pt x="12383" y="68707"/>
                                      </a:lnTo>
                                      <a:lnTo>
                                        <a:pt x="14542" y="72390"/>
                                      </a:lnTo>
                                      <a:lnTo>
                                        <a:pt x="17082" y="75819"/>
                                      </a:lnTo>
                                      <a:lnTo>
                                        <a:pt x="20384" y="78359"/>
                                      </a:lnTo>
                                      <a:lnTo>
                                        <a:pt x="24193" y="80518"/>
                                      </a:lnTo>
                                      <a:lnTo>
                                        <a:pt x="28893" y="81534"/>
                                      </a:lnTo>
                                      <a:lnTo>
                                        <a:pt x="33973" y="81915"/>
                                      </a:lnTo>
                                      <a:lnTo>
                                        <a:pt x="36259" y="81747"/>
                                      </a:lnTo>
                                      <a:lnTo>
                                        <a:pt x="36259" y="99473"/>
                                      </a:lnTo>
                                      <a:lnTo>
                                        <a:pt x="35370" y="98425"/>
                                      </a:lnTo>
                                      <a:lnTo>
                                        <a:pt x="30798" y="95885"/>
                                      </a:lnTo>
                                      <a:lnTo>
                                        <a:pt x="25718" y="94615"/>
                                      </a:lnTo>
                                      <a:lnTo>
                                        <a:pt x="20257" y="93980"/>
                                      </a:lnTo>
                                      <a:lnTo>
                                        <a:pt x="15812" y="94361"/>
                                      </a:lnTo>
                                      <a:lnTo>
                                        <a:pt x="11113" y="94869"/>
                                      </a:lnTo>
                                      <a:lnTo>
                                        <a:pt x="7176" y="95631"/>
                                      </a:lnTo>
                                      <a:lnTo>
                                        <a:pt x="2730" y="96774"/>
                                      </a:lnTo>
                                      <a:lnTo>
                                        <a:pt x="0" y="97627"/>
                                      </a:lnTo>
                                      <a:lnTo>
                                        <a:pt x="0" y="153"/>
                                      </a:lnTo>
                                      <a:lnTo>
                                        <a:pt x="2985"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1090" name="Shape 1090"/>
                              <wps:cNvSpPr/>
                              <wps:spPr>
                                <a:xfrm>
                                  <a:off x="379349" y="119769"/>
                                  <a:ext cx="117221" cy="285991"/>
                                </a:xfrm>
                                <a:custGeom>
                                  <a:avLst/>
                                  <a:gdLst/>
                                  <a:ahLst/>
                                  <a:cxnLst/>
                                  <a:rect l="0" t="0" r="0" b="0"/>
                                  <a:pathLst>
                                    <a:path w="117221" h="285991">
                                      <a:moveTo>
                                        <a:pt x="0" y="0"/>
                                      </a:moveTo>
                                      <a:lnTo>
                                        <a:pt x="1651" y="373"/>
                                      </a:lnTo>
                                      <a:lnTo>
                                        <a:pt x="6096" y="1008"/>
                                      </a:lnTo>
                                      <a:lnTo>
                                        <a:pt x="10160" y="2024"/>
                                      </a:lnTo>
                                      <a:lnTo>
                                        <a:pt x="13843" y="3294"/>
                                      </a:lnTo>
                                      <a:lnTo>
                                        <a:pt x="18161" y="4564"/>
                                      </a:lnTo>
                                      <a:lnTo>
                                        <a:pt x="21971" y="5834"/>
                                      </a:lnTo>
                                      <a:lnTo>
                                        <a:pt x="26162" y="7612"/>
                                      </a:lnTo>
                                      <a:lnTo>
                                        <a:pt x="29972" y="9009"/>
                                      </a:lnTo>
                                      <a:lnTo>
                                        <a:pt x="33528" y="10914"/>
                                      </a:lnTo>
                                      <a:lnTo>
                                        <a:pt x="37338" y="12692"/>
                                      </a:lnTo>
                                      <a:lnTo>
                                        <a:pt x="46101" y="17518"/>
                                      </a:lnTo>
                                      <a:lnTo>
                                        <a:pt x="54356" y="22725"/>
                                      </a:lnTo>
                                      <a:lnTo>
                                        <a:pt x="62230" y="28694"/>
                                      </a:lnTo>
                                      <a:lnTo>
                                        <a:pt x="69723" y="35044"/>
                                      </a:lnTo>
                                      <a:lnTo>
                                        <a:pt x="76962" y="42029"/>
                                      </a:lnTo>
                                      <a:lnTo>
                                        <a:pt x="83312" y="49649"/>
                                      </a:lnTo>
                                      <a:lnTo>
                                        <a:pt x="89408" y="57142"/>
                                      </a:lnTo>
                                      <a:lnTo>
                                        <a:pt x="95123" y="65397"/>
                                      </a:lnTo>
                                      <a:lnTo>
                                        <a:pt x="99949" y="74033"/>
                                      </a:lnTo>
                                      <a:lnTo>
                                        <a:pt x="104394" y="82923"/>
                                      </a:lnTo>
                                      <a:lnTo>
                                        <a:pt x="108204" y="92194"/>
                                      </a:lnTo>
                                      <a:lnTo>
                                        <a:pt x="111379" y="101719"/>
                                      </a:lnTo>
                                      <a:lnTo>
                                        <a:pt x="113792" y="111879"/>
                                      </a:lnTo>
                                      <a:lnTo>
                                        <a:pt x="115697" y="122039"/>
                                      </a:lnTo>
                                      <a:lnTo>
                                        <a:pt x="116967" y="132326"/>
                                      </a:lnTo>
                                      <a:lnTo>
                                        <a:pt x="117221" y="142867"/>
                                      </a:lnTo>
                                      <a:lnTo>
                                        <a:pt x="116332" y="157726"/>
                                      </a:lnTo>
                                      <a:lnTo>
                                        <a:pt x="114046" y="172331"/>
                                      </a:lnTo>
                                      <a:lnTo>
                                        <a:pt x="110490" y="186428"/>
                                      </a:lnTo>
                                      <a:lnTo>
                                        <a:pt x="105664" y="199763"/>
                                      </a:lnTo>
                                      <a:lnTo>
                                        <a:pt x="99695" y="212336"/>
                                      </a:lnTo>
                                      <a:lnTo>
                                        <a:pt x="92329" y="224401"/>
                                      </a:lnTo>
                                      <a:lnTo>
                                        <a:pt x="83947" y="235831"/>
                                      </a:lnTo>
                                      <a:lnTo>
                                        <a:pt x="74676" y="246245"/>
                                      </a:lnTo>
                                      <a:lnTo>
                                        <a:pt x="64262" y="255516"/>
                                      </a:lnTo>
                                      <a:lnTo>
                                        <a:pt x="53086" y="263898"/>
                                      </a:lnTo>
                                      <a:lnTo>
                                        <a:pt x="40894" y="271518"/>
                                      </a:lnTo>
                                      <a:lnTo>
                                        <a:pt x="28448" y="277487"/>
                                      </a:lnTo>
                                      <a:lnTo>
                                        <a:pt x="14986" y="282313"/>
                                      </a:lnTo>
                                      <a:lnTo>
                                        <a:pt x="762" y="285869"/>
                                      </a:lnTo>
                                      <a:lnTo>
                                        <a:pt x="0" y="285991"/>
                                      </a:lnTo>
                                      <a:lnTo>
                                        <a:pt x="0" y="217793"/>
                                      </a:lnTo>
                                      <a:lnTo>
                                        <a:pt x="2921" y="214495"/>
                                      </a:lnTo>
                                      <a:lnTo>
                                        <a:pt x="6350" y="210304"/>
                                      </a:lnTo>
                                      <a:lnTo>
                                        <a:pt x="9017" y="206494"/>
                                      </a:lnTo>
                                      <a:lnTo>
                                        <a:pt x="11176" y="203065"/>
                                      </a:lnTo>
                                      <a:lnTo>
                                        <a:pt x="12446" y="200398"/>
                                      </a:lnTo>
                                      <a:lnTo>
                                        <a:pt x="13081" y="198239"/>
                                      </a:lnTo>
                                      <a:lnTo>
                                        <a:pt x="12446" y="196080"/>
                                      </a:lnTo>
                                      <a:lnTo>
                                        <a:pt x="11811" y="194429"/>
                                      </a:lnTo>
                                      <a:lnTo>
                                        <a:pt x="10160" y="193413"/>
                                      </a:lnTo>
                                      <a:lnTo>
                                        <a:pt x="8890" y="193159"/>
                                      </a:lnTo>
                                      <a:lnTo>
                                        <a:pt x="6477" y="193794"/>
                                      </a:lnTo>
                                      <a:lnTo>
                                        <a:pt x="3556" y="196080"/>
                                      </a:lnTo>
                                      <a:lnTo>
                                        <a:pt x="0" y="199280"/>
                                      </a:lnTo>
                                      <a:lnTo>
                                        <a:pt x="0" y="137207"/>
                                      </a:lnTo>
                                      <a:lnTo>
                                        <a:pt x="1651" y="132834"/>
                                      </a:lnTo>
                                      <a:lnTo>
                                        <a:pt x="5080" y="121658"/>
                                      </a:lnTo>
                                      <a:lnTo>
                                        <a:pt x="6096" y="112514"/>
                                      </a:lnTo>
                                      <a:lnTo>
                                        <a:pt x="5207" y="105148"/>
                                      </a:lnTo>
                                      <a:lnTo>
                                        <a:pt x="2667" y="99814"/>
                                      </a:lnTo>
                                      <a:lnTo>
                                        <a:pt x="0" y="96671"/>
                                      </a:lnTo>
                                      <a:lnTo>
                                        <a:pt x="0" y="78945"/>
                                      </a:lnTo>
                                      <a:lnTo>
                                        <a:pt x="2921" y="78732"/>
                                      </a:lnTo>
                                      <a:lnTo>
                                        <a:pt x="8001" y="77081"/>
                                      </a:lnTo>
                                      <a:lnTo>
                                        <a:pt x="13081" y="74668"/>
                                      </a:lnTo>
                                      <a:lnTo>
                                        <a:pt x="17018" y="71366"/>
                                      </a:lnTo>
                                      <a:lnTo>
                                        <a:pt x="20447" y="67556"/>
                                      </a:lnTo>
                                      <a:lnTo>
                                        <a:pt x="22987" y="63111"/>
                                      </a:lnTo>
                                      <a:lnTo>
                                        <a:pt x="24892" y="58031"/>
                                      </a:lnTo>
                                      <a:lnTo>
                                        <a:pt x="25273" y="52316"/>
                                      </a:lnTo>
                                      <a:lnTo>
                                        <a:pt x="25019" y="49141"/>
                                      </a:lnTo>
                                      <a:lnTo>
                                        <a:pt x="24384" y="46474"/>
                                      </a:lnTo>
                                      <a:lnTo>
                                        <a:pt x="23749" y="43680"/>
                                      </a:lnTo>
                                      <a:lnTo>
                                        <a:pt x="22733" y="41394"/>
                                      </a:lnTo>
                                      <a:lnTo>
                                        <a:pt x="21463" y="38981"/>
                                      </a:lnTo>
                                      <a:lnTo>
                                        <a:pt x="19812" y="36949"/>
                                      </a:lnTo>
                                      <a:lnTo>
                                        <a:pt x="18161" y="35044"/>
                                      </a:lnTo>
                                      <a:lnTo>
                                        <a:pt x="16002" y="33520"/>
                                      </a:lnTo>
                                      <a:lnTo>
                                        <a:pt x="14478" y="32504"/>
                                      </a:lnTo>
                                      <a:lnTo>
                                        <a:pt x="13081" y="31615"/>
                                      </a:lnTo>
                                      <a:lnTo>
                                        <a:pt x="11430" y="31234"/>
                                      </a:lnTo>
                                      <a:lnTo>
                                        <a:pt x="9652" y="30345"/>
                                      </a:lnTo>
                                      <a:lnTo>
                                        <a:pt x="7747" y="29964"/>
                                      </a:lnTo>
                                      <a:lnTo>
                                        <a:pt x="6096" y="29710"/>
                                      </a:lnTo>
                                      <a:lnTo>
                                        <a:pt x="4191" y="29329"/>
                                      </a:lnTo>
                                      <a:lnTo>
                                        <a:pt x="2032" y="29329"/>
                                      </a:lnTo>
                                      <a:lnTo>
                                        <a:pt x="0" y="29576"/>
                                      </a:lnTo>
                                      <a:lnTo>
                                        <a:pt x="0"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g:wgp>
                        </a:graphicData>
                      </a:graphic>
                    </wp:inline>
                  </w:drawing>
                </mc:Choice>
                <mc:Fallback xmlns:arto="http://schemas.microsoft.com/office/word/2006/arto">
                  <w:pict>
                    <v:group w14:anchorId="5CD01852" id="Group 42498" o:spid="_x0000_s1026" style="width:39.1pt;height:39.7pt;mso-position-horizontal-relative:char;mso-position-vertical-relative:line" coordsize="496570,504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">
                      <v:shape id="Shape 1085" o:spid="_x0000_s1027" style="position:absolute;width:454025;height:504190;visibility:visible;mso-wrap-style:square;v-text-anchor:top" coordsize="454025,5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" path="m433324,r20701,113538l448437,109982r-5715,-3683l436880,102997r-5969,-3175l424561,97028r-6096,-2540l412369,91948r-6350,-2159l399288,87757r-6731,-1524l385953,84582r-6985,-1270l372237,82677r-7239,-889l358013,81661r-7112,-508l341630,81661r-9398,635l322961,83312r-8636,1651l305689,86868r-8890,2794l288290,92329r-8128,3175l272034,99187r-7747,3937l256667,107569r-7366,4699l242316,117348r-6985,5461l228727,128524r-6223,5969l216281,140843r-5715,6477l205359,154305r-4826,7239l195453,168656r-4318,7874l187325,184150r-3937,8001l180467,200406r-3048,8636l174879,217805r-2032,8763l171323,235331r-1016,9271l169418,253873r-254,9271l169418,272542r889,9271l171323,291084r1524,8636l174879,308610r2540,8763l180467,326009r2921,8255l187325,342011r3810,8128l195453,357632r5080,7493l205359,372110r5207,6985l216281,385826r6223,6096l228727,398018r6604,5715l242316,409321r6985,4826l256667,418973r7620,4445l272034,427228r8128,4064l288290,434213r8509,2921l305689,439674r8636,2159l322961,443357r9271,1016l341630,445008r9271,381l356743,445389r2794,-381l362712,445008r2794,-254l368427,444627r2794,-508l374269,443738r2794,-254l379984,443103r2794,-635l385572,442087r2921,-635l391033,440817r2794,-635l396748,439547r-4191,3302l388747,446532r-3810,3556l380873,453898r-3556,3810l373634,461645r-3556,3810l366776,469265r-3175,4318l360172,478028r-3175,3937l354076,486410r-2921,4445l348107,495046r-2921,4445l342646,504190,,308483,8255,294005r8636,-13716l26035,266573r9271,-13462l44958,239903,55118,226822,65659,214122,76073,201676,87249,189611,98425,177546r11811,-11430l122047,154686r12573,-10922l147193,133223r12700,-10414l173228,112649r13335,-9652l200533,93599r13716,-9017l228727,75946r14478,-8255l257937,59563r14986,-7366l288290,44831r15748,-6604l319786,31750r16129,-5969l352171,20320r16510,-5080l385318,10414,402463,6096,419481,2286r1905,-127l422910,1524r1651,-254l426466,1016r1524,-127l429895,381r1524,-127l433324,xe" fillcolor="#5f497a" stroked="f" strokeweight="0">
                        <v:stroke miterlimit="83231f" joinstyle="miter"/>
                        <v:path arrowok="t" textboxrect="0,0,454025,504190"/>
                      </v:shape>
                      <v:shape id="Shape 1086" o:spid="_x0000_s1028" style="position:absolute;left:205359;top:117120;width:137732;height:291222;visibility:visible;mso-wrap-style:square;v-text-anchor:top" coordsize="137732,291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" path="m137732,r,97474l136398,97891r-3937,1651l128651,101447r-3810,2159l122555,104876r-2413,1397l117856,107797r-2032,1651l113411,111099r-1905,1778l109601,114528r-2032,1905l105664,118338r-2921,2921l99695,124688r-3302,3302l93218,131800r-2540,3429l89154,138658r-762,2540l88519,142595r1143,1270l91059,144881r1778,635l95377,144500r2921,-2286l102108,138658r3937,-4318l110236,130403r4318,-3810l119126,124307r4699,-889l125857,123799r1778,1905l128270,128498r-889,3810l107315,184378r-1270,3048l104013,191998r-1905,6350l99314,205333r-2286,7239l95377,220319r-1270,7239l93472,233781r635,4445l95123,242036r1651,3175l99060,247751r3175,1905l105918,251180r3683,762l114046,252196r6350,-635l127000,250291r6223,-1905l137732,246392r,44830l130683,290804r-14224,-2286l102235,284962,88773,280136,76327,274167,64262,266547,52959,258165,42545,248894,33274,238480,24892,227050,17526,214985,11557,202412,6731,189077,3175,174980,889,160375,,145516,254,135483,1270,125323r1905,-9779l5461,106273,8255,97002r3556,-9017l16002,79222r4699,-8128l25781,62966r5588,-7747l37592,47980r6223,-6985l50800,34772r7620,-5969l66040,23342r8255,-4953l78486,16103r3810,-2032l86233,12293r4445,-1905l94742,8483,99060,7213r4699,-1397l108204,4546r4191,-1143l117094,2387r4572,-889l126365,1117r4826,-381l135763,101,137732,xe" fillcolor="#ffc000" stroked="f" strokeweight="0">
                        <v:stroke miterlimit="83231f" joinstyle="miter"/>
                        <v:path arrowok="t" textboxrect="0,0,137732,291222"/>
                      </v:shape>
                      <v:shape id="Shape 1087" o:spid="_x0000_s1029" style="position:absolute;left:343091;top:337562;width:36259;height:71251;visibility:visible;mso-wrap-style:square;v-text-anchor:top" coordsize="36259,71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" path="m36259,r,68199l22796,70362,7938,71251,,70781,,25950r2096,-927l8192,21594r5969,-3556l20002,13974,25337,9783,30543,5338,35243,1147,36259,xe" fillcolor="#ffc000" stroked="f" strokeweight="0">
                        <v:stroke miterlimit="83231f" joinstyle="miter"/>
                        <v:path arrowok="t" textboxrect="0,0,36259,71251"/>
                      </v:shape>
                      <v:shape id="Shape 1088" o:spid="_x0000_s1030" style="position:absolute;left:354076;top:256976;width:25273;height:76018;visibility:visible;mso-wrap-style:square;v-text-anchor:top" coordsize="25273,76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" path="m25273,r,62073l25019,62302r-3937,3556l16637,69541r-4699,3302l8001,75129r-4318,889l2032,75383,1016,74367,127,72843,,71192,635,66747,2032,61413,3683,56587,5588,52142,25273,xe" fillcolor="#ffc000" stroked="f" strokeweight="0">
                        <v:stroke miterlimit="83231f" joinstyle="miter"/>
                        <v:path arrowok="t" textboxrect="0,0,25273,76018"/>
                      </v:shape>
                      <v:shape id="Shape 1089" o:spid="_x0000_s1031" style="position:absolute;left:343091;top:116967;width:36259;height:99473;visibility:visible;mso-wrap-style:square;v-text-anchor:top" coordsize="36259,99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" path="m2985,r9270,l16574,254r4444,127l25337,1016r4318,508l33973,2286r2286,516l36259,32379r-3175,387l28004,34290r-4572,2413l19114,40132r-3302,4064l13271,48768r-1650,4953l10986,58928r635,5080l12383,68707r2159,3683l17082,75819r3302,2540l24193,80518r4700,1016l33973,81915r2286,-168l36259,99473r-889,-1048l30798,95885,25718,94615r-5461,-635l15812,94361r-4699,508l7176,95631,2730,96774,,97627,,153,2985,xe" fillcolor="#ffc000" stroked="f" strokeweight="0">
                        <v:stroke miterlimit="83231f" joinstyle="miter"/>
                        <v:path arrowok="t" textboxrect="0,0,36259,99473"/>
                      </v:shape>
                      <v:shape id="Shape 1090" o:spid="_x0000_s1032" style="position:absolute;left:379349;top:119769;width:117221;height:285991;visibility:visible;mso-wrap-style:square;v-text-anchor:top" coordsize="117221,285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" path="m,l1651,373r4445,635l10160,2024r3683,1270l18161,4564r3810,1270l26162,7612r3810,1397l33528,10914r3810,1778l46101,17518r8255,5207l62230,28694r7493,6350l76962,42029r6350,7620l89408,57142r5715,8255l99949,74033r4445,8890l108204,92194r3175,9525l113792,111879r1905,10160l116967,132326r254,10541l116332,157726r-2286,14605l110490,186428r-4826,13335l99695,212336r-7366,12065l83947,235831r-9271,10414l64262,255516r-11176,8382l40894,271518r-12446,5969l14986,282313,762,285869,,285991,,217793r2921,-3298l6350,210304r2667,-3810l11176,203065r1270,-2667l13081,198239r-635,-2159l11811,194429r-1651,-1016l8890,193159r-2413,635l3556,196080,,199280,,137207r1651,-4373l5080,121658r1016,-9144l5207,105148,2667,99814,,96671,,78945r2921,-213l8001,77081r5080,-2413l17018,71366r3429,-3810l22987,63111r1905,-5080l25273,52316r-254,-3175l24384,46474r-635,-2794l22733,41394,21463,38981,19812,36949,18161,35044,16002,33520,14478,32504r-1397,-889l11430,31234,9652,30345,7747,29964,6096,29710,4191,29329r-2159,l,29576,,xe" fillcolor="#ffc000" stroked="f" strokeweight="0">
                        <v:stroke miterlimit="83231f" joinstyle="miter"/>
                        <v:path arrowok="t" textboxrect="0,0,117221,285991"/>
                      </v:shape>
                      <w10:anchorlock/>
                    </v:group>
                  </w:pict>
                </mc:Fallback>
              </mc:AlternateContent>
            </w:r>
            <w:r w:rsidRPr="00515C5A">
              <w:t xml:space="preserve"> </w:t>
            </w:r>
          </w:p>
        </w:tc>
        <w:tc>
          <w:tcPr>
            <w:tcW w:w="7305" w:type="dxa"/>
            <w:tcBorders>
              <w:top w:val="single" w:sz="4" w:space="0" w:color="000000"/>
              <w:left w:val="single" w:sz="4" w:space="0" w:color="000000"/>
              <w:bottom w:val="single" w:sz="4" w:space="0" w:color="000000"/>
              <w:right w:val="single" w:sz="4" w:space="0" w:color="000000"/>
            </w:tcBorders>
            <w:vAlign w:val="center"/>
          </w:tcPr>
          <w:p w14:paraId="76FDEAEC" w14:textId="305739BF" w:rsidR="00570B77" w:rsidRPr="00B270C3" w:rsidRDefault="00570B77" w:rsidP="00B270C3">
            <w:pPr>
              <w:pStyle w:val="TableNote"/>
            </w:pPr>
            <w:r w:rsidRPr="00515C5A">
              <w:rPr>
                <w:b/>
                <w:bCs/>
              </w:rPr>
              <w:t>Suggestion</w:t>
            </w:r>
            <w:r w:rsidRPr="00515C5A">
              <w:t xml:space="preserve">: </w:t>
            </w:r>
            <w:r w:rsidR="00B270C3">
              <w:t>S</w:t>
            </w:r>
            <w:r w:rsidRPr="00515C5A">
              <w:t xml:space="preserve">ave the </w:t>
            </w:r>
            <w:ins w:id="71" w:author="Pinnu, Sainath" w:date="2023-04-10T12:40:00Z">
              <w:r w:rsidR="00AB70FF">
                <w:t>EPSS Application</w:t>
              </w:r>
            </w:ins>
            <w:del w:id="72" w:author="Pinnu, Sainath" w:date="2023-04-10T12:40:00Z">
              <w:r w:rsidRPr="00515C5A" w:rsidDel="00AB70FF">
                <w:delText xml:space="preserve">OptiVLM </w:delText>
              </w:r>
            </w:del>
            <w:r w:rsidRPr="00515C5A">
              <w:t xml:space="preserve">URL in the </w:t>
            </w:r>
            <w:del w:id="73" w:author="Moses, Robinson" w:date="2023-04-26T03:45:00Z">
              <w:r w:rsidRPr="00515C5A" w:rsidDel="007D1110">
                <w:delText>Favorites</w:delText>
              </w:r>
            </w:del>
            <w:ins w:id="74" w:author="Moses, Robinson" w:date="2023-04-26T03:45:00Z">
              <w:r w:rsidR="007D1110" w:rsidRPr="00515C5A">
                <w:t>Favourites</w:t>
              </w:r>
            </w:ins>
            <w:r w:rsidRPr="00515C5A">
              <w:t xml:space="preserve"> folder for easier future access. </w:t>
            </w:r>
          </w:p>
        </w:tc>
      </w:tr>
    </w:tbl>
    <w:p w14:paraId="71D22515" w14:textId="6B200467" w:rsidR="00570B77" w:rsidRDefault="00570B77" w:rsidP="00515C5A">
      <w:pPr>
        <w:spacing w:after="0"/>
      </w:pPr>
      <w:r>
        <w:t xml:space="preserve"> </w:t>
      </w:r>
    </w:p>
    <w:p w14:paraId="25E596AF" w14:textId="74CA9A7C" w:rsidR="00570B77" w:rsidRDefault="00570B77" w:rsidP="00570B77">
      <w:pPr>
        <w:pStyle w:val="Heading3"/>
        <w:ind w:right="260"/>
      </w:pPr>
      <w:bookmarkStart w:id="75" w:name="_Toc111643038"/>
      <w:bookmarkStart w:id="76" w:name="_Toc132247965"/>
      <w:del w:id="77" w:author="Pinnu, Sainath" w:date="2023-04-10T12:43:00Z">
        <w:r w:rsidDel="00AB70FF">
          <w:delText>LOGGING IN</w:delText>
        </w:r>
      </w:del>
      <w:bookmarkEnd w:id="75"/>
      <w:r>
        <w:t xml:space="preserve"> </w:t>
      </w:r>
      <w:ins w:id="78" w:author="Pinnu, Sainath" w:date="2023-04-10T12:43:00Z">
        <w:r w:rsidR="00AB70FF">
          <w:t>OPENING CARRIER WEB</w:t>
        </w:r>
      </w:ins>
      <w:bookmarkEnd w:id="76"/>
    </w:p>
    <w:p w14:paraId="73D27B62" w14:textId="584DF37E" w:rsidR="00570B77" w:rsidRDefault="00570B77" w:rsidP="00570B77">
      <w:pPr>
        <w:pStyle w:val="BodyText"/>
        <w:rPr>
          <w:ins w:id="79" w:author="Pinnu, Sainath" w:date="2023-04-10T12:46:00Z"/>
        </w:rPr>
      </w:pPr>
      <w:del w:id="80" w:author="Pinnu, Sainath" w:date="2023-04-10T12:44:00Z">
        <w:r w:rsidDel="00AB70FF">
          <w:delText>Carrier Web</w:delText>
        </w:r>
      </w:del>
      <w:ins w:id="81" w:author="Pinnu, Sainath" w:date="2023-04-10T12:44:00Z">
        <w:r w:rsidR="00AB70FF">
          <w:t>EPSS Application</w:t>
        </w:r>
      </w:ins>
      <w:r>
        <w:t xml:space="preserve"> will launch within the browser.  Security is supplied via external authentication via your systems network logon. If you are not already logged in via network authentication you will be prompted for a username and password.  To login, enter your </w:t>
      </w:r>
      <w:r w:rsidRPr="00515C5A">
        <w:rPr>
          <w:b/>
          <w:bCs/>
        </w:rPr>
        <w:t>Username</w:t>
      </w:r>
      <w:r>
        <w:t xml:space="preserve"> and </w:t>
      </w:r>
      <w:r w:rsidRPr="00515C5A">
        <w:rPr>
          <w:b/>
          <w:bCs/>
        </w:rPr>
        <w:t>Password</w:t>
      </w:r>
      <w:r>
        <w:t xml:space="preserve"> and click </w:t>
      </w:r>
      <w:r w:rsidRPr="00515C5A">
        <w:rPr>
          <w:b/>
          <w:bCs/>
        </w:rPr>
        <w:t>Login</w:t>
      </w:r>
      <w:r>
        <w:t xml:space="preserve">. </w:t>
      </w:r>
      <w:ins w:id="82" w:author="Pinnu, Sainath" w:date="2023-04-10T12:46:00Z">
        <w:r w:rsidR="001A75C8">
          <w:br/>
        </w:r>
        <w:r w:rsidR="001A75C8">
          <w:rPr>
            <w:noProof/>
          </w:rPr>
          <w:drawing>
            <wp:inline distT="0" distB="0" distL="0" distR="0" wp14:anchorId="054F75E5" wp14:editId="46F5C641">
              <wp:extent cx="2684780" cy="35991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84780" cy="3599180"/>
                      </a:xfrm>
                      <a:prstGeom prst="rect">
                        <a:avLst/>
                      </a:prstGeom>
                      <a:noFill/>
                      <a:ln>
                        <a:noFill/>
                      </a:ln>
                    </pic:spPr>
                  </pic:pic>
                </a:graphicData>
              </a:graphic>
            </wp:inline>
          </w:drawing>
        </w:r>
      </w:ins>
    </w:p>
    <w:p w14:paraId="3180BFFC" w14:textId="77777777" w:rsidR="00682455" w:rsidRDefault="00682455" w:rsidP="001A75C8">
      <w:pPr>
        <w:pStyle w:val="BodyText"/>
        <w:rPr>
          <w:ins w:id="83" w:author="Moses, Robinson" w:date="2023-04-13T02:42:00Z"/>
          <w:rStyle w:val="normaltextrun"/>
          <w:rFonts w:cs="Open Sans"/>
          <w:color w:val="0078D4"/>
          <w:szCs w:val="22"/>
          <w:u w:val="single"/>
          <w:shd w:val="clear" w:color="auto" w:fill="FFFFFF"/>
        </w:rPr>
      </w:pPr>
    </w:p>
    <w:p w14:paraId="1DB40F82" w14:textId="10C5BC07" w:rsidR="00682455" w:rsidRPr="00942607" w:rsidRDefault="00682455" w:rsidP="00942607">
      <w:pPr>
        <w:pStyle w:val="BodyText"/>
        <w:rPr>
          <w:ins w:id="84" w:author="Moses, Robinson" w:date="2023-04-13T02:42:00Z"/>
          <w:rPrChange w:id="85" w:author="Moses, Robinson" w:date="2023-04-26T03:46:00Z">
            <w:rPr>
              <w:ins w:id="86" w:author="Moses, Robinson" w:date="2023-04-13T02:42:00Z"/>
              <w:rFonts w:ascii="Segoe UI" w:hAnsi="Segoe UI" w:cs="Segoe UI"/>
              <w:color w:val="374151"/>
              <w:shd w:val="clear" w:color="auto" w:fill="F7F7F8"/>
            </w:rPr>
          </w:rPrChange>
        </w:rPr>
      </w:pPr>
      <w:ins w:id="87" w:author="Moses, Robinson" w:date="2023-04-13T02:42:00Z">
        <w:r w:rsidRPr="00942607">
          <w:rPr>
            <w:rPrChange w:id="88" w:author="Moses, Robinson" w:date="2023-04-26T03:46:00Z">
              <w:rPr>
                <w:rFonts w:ascii="Segoe UI" w:hAnsi="Segoe UI" w:cs="Segoe UI"/>
                <w:color w:val="374151"/>
                <w:shd w:val="clear" w:color="auto" w:fill="F7F7F8"/>
              </w:rPr>
            </w:rPrChange>
          </w:rPr>
          <w:t xml:space="preserve">After a successful login, </w:t>
        </w:r>
      </w:ins>
      <w:ins w:id="89" w:author="Moses, Robinson" w:date="2023-04-26T03:46:00Z">
        <w:r w:rsidR="006C68A9">
          <w:t>user</w:t>
        </w:r>
      </w:ins>
      <w:ins w:id="90" w:author="Moses, Robinson" w:date="2023-04-13T02:42:00Z">
        <w:r w:rsidRPr="00942607">
          <w:rPr>
            <w:rPrChange w:id="91" w:author="Moses, Robinson" w:date="2023-04-26T03:46:00Z">
              <w:rPr>
                <w:rFonts w:ascii="Segoe UI" w:hAnsi="Segoe UI" w:cs="Segoe UI"/>
                <w:color w:val="374151"/>
                <w:shd w:val="clear" w:color="auto" w:fill="F7F7F8"/>
              </w:rPr>
            </w:rPrChange>
          </w:rPr>
          <w:t xml:space="preserve"> will be directed to the Cash Management Dashboard screen, as shown below. To </w:t>
        </w:r>
      </w:ins>
      <w:ins w:id="92" w:author="Moses, Robinson" w:date="2023-04-26T03:47:00Z">
        <w:r w:rsidR="006C68A9">
          <w:t>launch</w:t>
        </w:r>
      </w:ins>
      <w:ins w:id="93" w:author="Moses, Robinson" w:date="2023-04-13T02:42:00Z">
        <w:r w:rsidRPr="00942607">
          <w:rPr>
            <w:rPrChange w:id="94" w:author="Moses, Robinson" w:date="2023-04-26T03:46:00Z">
              <w:rPr>
                <w:rFonts w:ascii="Segoe UI" w:hAnsi="Segoe UI" w:cs="Segoe UI"/>
                <w:color w:val="374151"/>
                <w:shd w:val="clear" w:color="auto" w:fill="F7F7F8"/>
              </w:rPr>
            </w:rPrChange>
          </w:rPr>
          <w:t xml:space="preserve"> CarrierWeb, click on the 'CW' button located in the App Launcher.</w:t>
        </w:r>
      </w:ins>
    </w:p>
    <w:p w14:paraId="41830336" w14:textId="6E60C4AC" w:rsidR="001A75C8" w:rsidRDefault="001A75C8" w:rsidP="001A75C8">
      <w:pPr>
        <w:pStyle w:val="BodyText"/>
        <w:rPr>
          <w:ins w:id="95" w:author="Pinnu, Sainath" w:date="2023-04-10T12:47:00Z"/>
          <w:rStyle w:val="eop"/>
          <w:rFonts w:eastAsia="MS Mincho" w:cs="Open Sans"/>
          <w:color w:val="000000"/>
          <w:szCs w:val="22"/>
          <w:shd w:val="clear" w:color="auto" w:fill="FFFFFF"/>
        </w:rPr>
      </w:pPr>
      <w:ins w:id="96" w:author="Pinnu, Sainath" w:date="2023-04-10T12:46:00Z">
        <w:del w:id="97" w:author="Moses, Robinson" w:date="2023-04-13T02:42:00Z">
          <w:r w:rsidDel="00682455">
            <w:rPr>
              <w:rStyle w:val="normaltextrun"/>
              <w:rFonts w:cs="Open Sans"/>
              <w:color w:val="0078D4"/>
              <w:szCs w:val="22"/>
              <w:u w:val="single"/>
              <w:shd w:val="clear" w:color="auto" w:fill="FFFFFF"/>
            </w:rPr>
            <w:lastRenderedPageBreak/>
            <w:delText>Once Login is Successful Cash Management Dashboard Screen will appear as shown below. To access CarrierWeb Open App Launcher, and click on ‘</w:delText>
          </w:r>
        </w:del>
      </w:ins>
      <w:ins w:id="98" w:author="Pinnu, Sainath" w:date="2023-04-10T12:47:00Z">
        <w:del w:id="99" w:author="Moses, Robinson" w:date="2023-04-13T02:42:00Z">
          <w:r w:rsidDel="00682455">
            <w:rPr>
              <w:rStyle w:val="normaltextrun"/>
              <w:rFonts w:cs="Open Sans"/>
              <w:color w:val="0078D4"/>
              <w:szCs w:val="22"/>
              <w:u w:val="single"/>
              <w:shd w:val="clear" w:color="auto" w:fill="FFFFFF"/>
            </w:rPr>
            <w:delText>CW</w:delText>
          </w:r>
        </w:del>
      </w:ins>
      <w:ins w:id="100" w:author="Pinnu, Sainath" w:date="2023-04-10T12:46:00Z">
        <w:del w:id="101" w:author="Moses, Robinson" w:date="2023-04-13T02:42:00Z">
          <w:r w:rsidDel="00682455">
            <w:rPr>
              <w:rStyle w:val="normaltextrun"/>
              <w:rFonts w:cs="Open Sans"/>
              <w:color w:val="0078D4"/>
              <w:szCs w:val="22"/>
              <w:u w:val="single"/>
              <w:shd w:val="clear" w:color="auto" w:fill="FFFFFF"/>
            </w:rPr>
            <w:delText>’ button  </w:delText>
          </w:r>
        </w:del>
        <w:r>
          <w:rPr>
            <w:rStyle w:val="eop"/>
            <w:rFonts w:eastAsia="MS Mincho" w:cs="Open Sans"/>
            <w:color w:val="000000"/>
            <w:szCs w:val="22"/>
            <w:shd w:val="clear" w:color="auto" w:fill="FFFFFF"/>
          </w:rPr>
          <w:t> </w:t>
        </w:r>
      </w:ins>
    </w:p>
    <w:p w14:paraId="1BCB6D9D" w14:textId="0901CA9E" w:rsidR="001A75C8" w:rsidRPr="001A75C8" w:rsidRDefault="001A75C8" w:rsidP="001A75C8">
      <w:pPr>
        <w:pStyle w:val="BodyText"/>
        <w:rPr>
          <w:rFonts w:cs="Open Sans"/>
          <w:color w:val="0078D4"/>
          <w:szCs w:val="22"/>
          <w:u w:val="single"/>
          <w:shd w:val="clear" w:color="auto" w:fill="FFFFFF"/>
          <w:rPrChange w:id="102" w:author="Pinnu, Sainath" w:date="2023-04-10T12:47:00Z">
            <w:rPr/>
          </w:rPrChange>
        </w:rPr>
      </w:pPr>
      <w:ins w:id="103" w:author="Pinnu, Sainath" w:date="2023-04-10T12:47:00Z">
        <w:r>
          <w:rPr>
            <w:rFonts w:cs="Open Sans"/>
            <w:noProof/>
            <w:color w:val="0078D4"/>
            <w:szCs w:val="22"/>
            <w:u w:val="single"/>
            <w:shd w:val="clear" w:color="auto" w:fill="FFFFFF"/>
          </w:rPr>
          <w:drawing>
            <wp:inline distT="0" distB="0" distL="0" distR="0" wp14:anchorId="048CAFF1" wp14:editId="025EC6EB">
              <wp:extent cx="5943600" cy="38157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815715"/>
                      </a:xfrm>
                      <a:prstGeom prst="rect">
                        <a:avLst/>
                      </a:prstGeom>
                      <a:noFill/>
                      <a:ln>
                        <a:noFill/>
                      </a:ln>
                    </pic:spPr>
                  </pic:pic>
                </a:graphicData>
              </a:graphic>
            </wp:inline>
          </w:drawing>
        </w:r>
        <w:r>
          <w:rPr>
            <w:rFonts w:cs="Open Sans"/>
            <w:color w:val="000000"/>
            <w:szCs w:val="22"/>
            <w:shd w:val="clear" w:color="auto" w:fill="FFFFFF"/>
          </w:rPr>
          <w:br/>
        </w:r>
      </w:ins>
    </w:p>
    <w:tbl>
      <w:tblPr>
        <w:tblStyle w:val="TableGrid1"/>
        <w:tblW w:w="8061" w:type="dxa"/>
        <w:tblInd w:w="1003" w:type="dxa"/>
        <w:tblCellMar>
          <w:left w:w="192" w:type="dxa"/>
          <w:right w:w="154" w:type="dxa"/>
        </w:tblCellMar>
        <w:tblLook w:val="04A0" w:firstRow="1" w:lastRow="0" w:firstColumn="1" w:lastColumn="0" w:noHBand="0" w:noVBand="1"/>
      </w:tblPr>
      <w:tblGrid>
        <w:gridCol w:w="1224"/>
        <w:gridCol w:w="6837"/>
      </w:tblGrid>
      <w:tr w:rsidR="00570B77" w14:paraId="239EC722" w14:textId="77777777">
        <w:trPr>
          <w:trHeight w:val="850"/>
        </w:trPr>
        <w:tc>
          <w:tcPr>
            <w:tcW w:w="1224" w:type="dxa"/>
            <w:tcBorders>
              <w:top w:val="single" w:sz="4" w:space="0" w:color="000000"/>
              <w:left w:val="single" w:sz="4" w:space="0" w:color="000000"/>
              <w:bottom w:val="single" w:sz="4" w:space="0" w:color="000000"/>
              <w:right w:val="single" w:sz="4" w:space="0" w:color="000000"/>
            </w:tcBorders>
            <w:vAlign w:val="bottom"/>
          </w:tcPr>
          <w:p w14:paraId="6CD44733" w14:textId="77777777" w:rsidR="00570B77" w:rsidRPr="00B270C3" w:rsidRDefault="00570B77" w:rsidP="00B270C3">
            <w:pPr>
              <w:pStyle w:val="TableNote"/>
            </w:pPr>
            <w:r w:rsidRPr="00A77244">
              <w:rPr>
                <w:noProof/>
              </w:rPr>
              <mc:AlternateContent>
                <mc:Choice Requires="wpg">
                  <w:drawing>
                    <wp:inline distT="0" distB="0" distL="0" distR="0" wp14:anchorId="07EF6522" wp14:editId="060780A7">
                      <wp:extent cx="496570" cy="504189"/>
                      <wp:effectExtent l="0" t="0" r="0" b="0"/>
                      <wp:docPr id="42966" name="Group 42966"/>
                      <wp:cNvGraphicFramePr/>
                      <a:graphic xmlns:a="http://schemas.openxmlformats.org/drawingml/2006/main">
                        <a:graphicData uri="http://schemas.microsoft.com/office/word/2010/wordprocessingGroup">
                          <wpg:wgp>
                            <wpg:cNvGrpSpPr/>
                            <wpg:grpSpPr>
                              <a:xfrm>
                                <a:off x="0" y="0"/>
                                <a:ext cx="496570" cy="504189"/>
                                <a:chOff x="0" y="0"/>
                                <a:chExt cx="496570" cy="504189"/>
                              </a:xfrm>
                            </wpg:grpSpPr>
                            <wps:wsp>
                              <wps:cNvPr id="1148" name="Shape 1148"/>
                              <wps:cNvSpPr/>
                              <wps:spPr>
                                <a:xfrm>
                                  <a:off x="0" y="0"/>
                                  <a:ext cx="454025" cy="504189"/>
                                </a:xfrm>
                                <a:custGeom>
                                  <a:avLst/>
                                  <a:gdLst/>
                                  <a:ahLst/>
                                  <a:cxnLst/>
                                  <a:rect l="0" t="0" r="0" b="0"/>
                                  <a:pathLst>
                                    <a:path w="454025" h="504189">
                                      <a:moveTo>
                                        <a:pt x="433324" y="0"/>
                                      </a:moveTo>
                                      <a:lnTo>
                                        <a:pt x="454025" y="113538"/>
                                      </a:lnTo>
                                      <a:lnTo>
                                        <a:pt x="448437" y="109855"/>
                                      </a:lnTo>
                                      <a:lnTo>
                                        <a:pt x="442722" y="106299"/>
                                      </a:lnTo>
                                      <a:lnTo>
                                        <a:pt x="436880" y="102870"/>
                                      </a:lnTo>
                                      <a:lnTo>
                                        <a:pt x="430911" y="99695"/>
                                      </a:lnTo>
                                      <a:lnTo>
                                        <a:pt x="424561" y="97027"/>
                                      </a:lnTo>
                                      <a:lnTo>
                                        <a:pt x="418465" y="94488"/>
                                      </a:lnTo>
                                      <a:lnTo>
                                        <a:pt x="412369" y="91948"/>
                                      </a:lnTo>
                                      <a:lnTo>
                                        <a:pt x="406019" y="89789"/>
                                      </a:lnTo>
                                      <a:lnTo>
                                        <a:pt x="399288" y="87757"/>
                                      </a:lnTo>
                                      <a:lnTo>
                                        <a:pt x="392557" y="86233"/>
                                      </a:lnTo>
                                      <a:lnTo>
                                        <a:pt x="385953" y="84582"/>
                                      </a:lnTo>
                                      <a:lnTo>
                                        <a:pt x="378968" y="83312"/>
                                      </a:lnTo>
                                      <a:lnTo>
                                        <a:pt x="372237" y="82677"/>
                                      </a:lnTo>
                                      <a:lnTo>
                                        <a:pt x="364998" y="81788"/>
                                      </a:lnTo>
                                      <a:lnTo>
                                        <a:pt x="358013" y="81534"/>
                                      </a:lnTo>
                                      <a:lnTo>
                                        <a:pt x="350901" y="81152"/>
                                      </a:lnTo>
                                      <a:lnTo>
                                        <a:pt x="341630" y="81534"/>
                                      </a:lnTo>
                                      <a:lnTo>
                                        <a:pt x="332232" y="82169"/>
                                      </a:lnTo>
                                      <a:lnTo>
                                        <a:pt x="322961" y="83312"/>
                                      </a:lnTo>
                                      <a:lnTo>
                                        <a:pt x="314325" y="84963"/>
                                      </a:lnTo>
                                      <a:lnTo>
                                        <a:pt x="305689" y="86868"/>
                                      </a:lnTo>
                                      <a:lnTo>
                                        <a:pt x="296799" y="89662"/>
                                      </a:lnTo>
                                      <a:lnTo>
                                        <a:pt x="288290" y="92328"/>
                                      </a:lnTo>
                                      <a:lnTo>
                                        <a:pt x="280162" y="95503"/>
                                      </a:lnTo>
                                      <a:lnTo>
                                        <a:pt x="272034" y="99060"/>
                                      </a:lnTo>
                                      <a:lnTo>
                                        <a:pt x="264287" y="103124"/>
                                      </a:lnTo>
                                      <a:lnTo>
                                        <a:pt x="256667" y="107569"/>
                                      </a:lnTo>
                                      <a:lnTo>
                                        <a:pt x="249301" y="112268"/>
                                      </a:lnTo>
                                      <a:lnTo>
                                        <a:pt x="242316" y="117348"/>
                                      </a:lnTo>
                                      <a:lnTo>
                                        <a:pt x="235331" y="122809"/>
                                      </a:lnTo>
                                      <a:lnTo>
                                        <a:pt x="228727" y="128524"/>
                                      </a:lnTo>
                                      <a:lnTo>
                                        <a:pt x="222504" y="134365"/>
                                      </a:lnTo>
                                      <a:lnTo>
                                        <a:pt x="216281" y="140715"/>
                                      </a:lnTo>
                                      <a:lnTo>
                                        <a:pt x="210566" y="147320"/>
                                      </a:lnTo>
                                      <a:lnTo>
                                        <a:pt x="205359" y="154305"/>
                                      </a:lnTo>
                                      <a:lnTo>
                                        <a:pt x="200533" y="161417"/>
                                      </a:lnTo>
                                      <a:lnTo>
                                        <a:pt x="195453" y="168656"/>
                                      </a:lnTo>
                                      <a:lnTo>
                                        <a:pt x="191135" y="176530"/>
                                      </a:lnTo>
                                      <a:lnTo>
                                        <a:pt x="187325" y="184150"/>
                                      </a:lnTo>
                                      <a:lnTo>
                                        <a:pt x="183388" y="192151"/>
                                      </a:lnTo>
                                      <a:lnTo>
                                        <a:pt x="180467" y="200406"/>
                                      </a:lnTo>
                                      <a:lnTo>
                                        <a:pt x="177419" y="209042"/>
                                      </a:lnTo>
                                      <a:lnTo>
                                        <a:pt x="174879" y="217677"/>
                                      </a:lnTo>
                                      <a:lnTo>
                                        <a:pt x="172847" y="226568"/>
                                      </a:lnTo>
                                      <a:lnTo>
                                        <a:pt x="171323" y="235203"/>
                                      </a:lnTo>
                                      <a:lnTo>
                                        <a:pt x="170307" y="244602"/>
                                      </a:lnTo>
                                      <a:lnTo>
                                        <a:pt x="169418" y="253873"/>
                                      </a:lnTo>
                                      <a:lnTo>
                                        <a:pt x="169164" y="263144"/>
                                      </a:lnTo>
                                      <a:lnTo>
                                        <a:pt x="169418" y="272414"/>
                                      </a:lnTo>
                                      <a:lnTo>
                                        <a:pt x="170307" y="281813"/>
                                      </a:lnTo>
                                      <a:lnTo>
                                        <a:pt x="171323" y="291084"/>
                                      </a:lnTo>
                                      <a:lnTo>
                                        <a:pt x="172847" y="299720"/>
                                      </a:lnTo>
                                      <a:lnTo>
                                        <a:pt x="174879" y="308610"/>
                                      </a:lnTo>
                                      <a:lnTo>
                                        <a:pt x="177419" y="317246"/>
                                      </a:lnTo>
                                      <a:lnTo>
                                        <a:pt x="180467" y="325882"/>
                                      </a:lnTo>
                                      <a:lnTo>
                                        <a:pt x="183388" y="334137"/>
                                      </a:lnTo>
                                      <a:lnTo>
                                        <a:pt x="187325" y="342011"/>
                                      </a:lnTo>
                                      <a:lnTo>
                                        <a:pt x="191135" y="350012"/>
                                      </a:lnTo>
                                      <a:lnTo>
                                        <a:pt x="195453" y="357632"/>
                                      </a:lnTo>
                                      <a:lnTo>
                                        <a:pt x="200533" y="364998"/>
                                      </a:lnTo>
                                      <a:lnTo>
                                        <a:pt x="205359" y="371983"/>
                                      </a:lnTo>
                                      <a:lnTo>
                                        <a:pt x="210566" y="378968"/>
                                      </a:lnTo>
                                      <a:lnTo>
                                        <a:pt x="216281" y="385826"/>
                                      </a:lnTo>
                                      <a:lnTo>
                                        <a:pt x="222504" y="391922"/>
                                      </a:lnTo>
                                      <a:lnTo>
                                        <a:pt x="228727" y="398018"/>
                                      </a:lnTo>
                                      <a:lnTo>
                                        <a:pt x="235331" y="403733"/>
                                      </a:lnTo>
                                      <a:lnTo>
                                        <a:pt x="242316" y="409194"/>
                                      </a:lnTo>
                                      <a:lnTo>
                                        <a:pt x="249301" y="414147"/>
                                      </a:lnTo>
                                      <a:lnTo>
                                        <a:pt x="256667" y="418973"/>
                                      </a:lnTo>
                                      <a:lnTo>
                                        <a:pt x="264287" y="423418"/>
                                      </a:lnTo>
                                      <a:lnTo>
                                        <a:pt x="272034" y="427227"/>
                                      </a:lnTo>
                                      <a:lnTo>
                                        <a:pt x="280162" y="431164"/>
                                      </a:lnTo>
                                      <a:lnTo>
                                        <a:pt x="288290" y="434213"/>
                                      </a:lnTo>
                                      <a:lnTo>
                                        <a:pt x="296799" y="437134"/>
                                      </a:lnTo>
                                      <a:lnTo>
                                        <a:pt x="305689" y="439674"/>
                                      </a:lnTo>
                                      <a:lnTo>
                                        <a:pt x="314325" y="441833"/>
                                      </a:lnTo>
                                      <a:lnTo>
                                        <a:pt x="322961" y="443230"/>
                                      </a:lnTo>
                                      <a:lnTo>
                                        <a:pt x="332232" y="444373"/>
                                      </a:lnTo>
                                      <a:lnTo>
                                        <a:pt x="341630" y="445008"/>
                                      </a:lnTo>
                                      <a:lnTo>
                                        <a:pt x="350901" y="445389"/>
                                      </a:lnTo>
                                      <a:lnTo>
                                        <a:pt x="356743" y="445389"/>
                                      </a:lnTo>
                                      <a:lnTo>
                                        <a:pt x="359537" y="445008"/>
                                      </a:lnTo>
                                      <a:lnTo>
                                        <a:pt x="362712" y="445008"/>
                                      </a:lnTo>
                                      <a:lnTo>
                                        <a:pt x="365506" y="444753"/>
                                      </a:lnTo>
                                      <a:lnTo>
                                        <a:pt x="368427" y="444500"/>
                                      </a:lnTo>
                                      <a:lnTo>
                                        <a:pt x="371221" y="444119"/>
                                      </a:lnTo>
                                      <a:lnTo>
                                        <a:pt x="374269" y="443738"/>
                                      </a:lnTo>
                                      <a:lnTo>
                                        <a:pt x="377063" y="443484"/>
                                      </a:lnTo>
                                      <a:lnTo>
                                        <a:pt x="379984" y="443102"/>
                                      </a:lnTo>
                                      <a:lnTo>
                                        <a:pt x="382778" y="442468"/>
                                      </a:lnTo>
                                      <a:lnTo>
                                        <a:pt x="385572" y="441960"/>
                                      </a:lnTo>
                                      <a:lnTo>
                                        <a:pt x="388493" y="441325"/>
                                      </a:lnTo>
                                      <a:lnTo>
                                        <a:pt x="391033" y="440689"/>
                                      </a:lnTo>
                                      <a:lnTo>
                                        <a:pt x="393827" y="440055"/>
                                      </a:lnTo>
                                      <a:lnTo>
                                        <a:pt x="396748" y="439420"/>
                                      </a:lnTo>
                                      <a:lnTo>
                                        <a:pt x="392557" y="442849"/>
                                      </a:lnTo>
                                      <a:lnTo>
                                        <a:pt x="388747" y="446405"/>
                                      </a:lnTo>
                                      <a:lnTo>
                                        <a:pt x="384937" y="450088"/>
                                      </a:lnTo>
                                      <a:lnTo>
                                        <a:pt x="380873" y="453898"/>
                                      </a:lnTo>
                                      <a:lnTo>
                                        <a:pt x="377317" y="457708"/>
                                      </a:lnTo>
                                      <a:lnTo>
                                        <a:pt x="373634" y="461645"/>
                                      </a:lnTo>
                                      <a:lnTo>
                                        <a:pt x="370078" y="465455"/>
                                      </a:lnTo>
                                      <a:lnTo>
                                        <a:pt x="366776" y="469264"/>
                                      </a:lnTo>
                                      <a:lnTo>
                                        <a:pt x="363601" y="473456"/>
                                      </a:lnTo>
                                      <a:lnTo>
                                        <a:pt x="360172" y="477901"/>
                                      </a:lnTo>
                                      <a:lnTo>
                                        <a:pt x="356997" y="481964"/>
                                      </a:lnTo>
                                      <a:lnTo>
                                        <a:pt x="354076" y="486410"/>
                                      </a:lnTo>
                                      <a:lnTo>
                                        <a:pt x="351155" y="490855"/>
                                      </a:lnTo>
                                      <a:lnTo>
                                        <a:pt x="348107" y="495046"/>
                                      </a:lnTo>
                                      <a:lnTo>
                                        <a:pt x="345186" y="499490"/>
                                      </a:lnTo>
                                      <a:lnTo>
                                        <a:pt x="342646" y="504189"/>
                                      </a:lnTo>
                                      <a:lnTo>
                                        <a:pt x="0" y="308356"/>
                                      </a:lnTo>
                                      <a:lnTo>
                                        <a:pt x="8255" y="294005"/>
                                      </a:lnTo>
                                      <a:lnTo>
                                        <a:pt x="16891" y="280289"/>
                                      </a:lnTo>
                                      <a:lnTo>
                                        <a:pt x="26035" y="266573"/>
                                      </a:lnTo>
                                      <a:lnTo>
                                        <a:pt x="35306" y="252984"/>
                                      </a:lnTo>
                                      <a:lnTo>
                                        <a:pt x="44958" y="239902"/>
                                      </a:lnTo>
                                      <a:lnTo>
                                        <a:pt x="55118" y="226822"/>
                                      </a:lnTo>
                                      <a:lnTo>
                                        <a:pt x="65659" y="214122"/>
                                      </a:lnTo>
                                      <a:lnTo>
                                        <a:pt x="76073" y="201676"/>
                                      </a:lnTo>
                                      <a:lnTo>
                                        <a:pt x="87249" y="189611"/>
                                      </a:lnTo>
                                      <a:lnTo>
                                        <a:pt x="98425" y="177546"/>
                                      </a:lnTo>
                                      <a:lnTo>
                                        <a:pt x="110236" y="166115"/>
                                      </a:lnTo>
                                      <a:lnTo>
                                        <a:pt x="122047" y="154686"/>
                                      </a:lnTo>
                                      <a:lnTo>
                                        <a:pt x="134620" y="143764"/>
                                      </a:lnTo>
                                      <a:lnTo>
                                        <a:pt x="147193" y="133096"/>
                                      </a:lnTo>
                                      <a:lnTo>
                                        <a:pt x="159893" y="122809"/>
                                      </a:lnTo>
                                      <a:lnTo>
                                        <a:pt x="173228" y="112649"/>
                                      </a:lnTo>
                                      <a:lnTo>
                                        <a:pt x="186563" y="102870"/>
                                      </a:lnTo>
                                      <a:lnTo>
                                        <a:pt x="200533" y="93599"/>
                                      </a:lnTo>
                                      <a:lnTo>
                                        <a:pt x="214249" y="84582"/>
                                      </a:lnTo>
                                      <a:lnTo>
                                        <a:pt x="228727" y="75819"/>
                                      </a:lnTo>
                                      <a:lnTo>
                                        <a:pt x="243205" y="67564"/>
                                      </a:lnTo>
                                      <a:lnTo>
                                        <a:pt x="257937" y="59563"/>
                                      </a:lnTo>
                                      <a:lnTo>
                                        <a:pt x="272923" y="52197"/>
                                      </a:lnTo>
                                      <a:lnTo>
                                        <a:pt x="288290" y="44831"/>
                                      </a:lnTo>
                                      <a:lnTo>
                                        <a:pt x="304038" y="38227"/>
                                      </a:lnTo>
                                      <a:lnTo>
                                        <a:pt x="319786" y="31623"/>
                                      </a:lnTo>
                                      <a:lnTo>
                                        <a:pt x="335915" y="25781"/>
                                      </a:lnTo>
                                      <a:lnTo>
                                        <a:pt x="352171" y="20320"/>
                                      </a:lnTo>
                                      <a:lnTo>
                                        <a:pt x="368681" y="15239"/>
                                      </a:lnTo>
                                      <a:lnTo>
                                        <a:pt x="385318" y="10287"/>
                                      </a:lnTo>
                                      <a:lnTo>
                                        <a:pt x="402463" y="6096"/>
                                      </a:lnTo>
                                      <a:lnTo>
                                        <a:pt x="419481" y="2286"/>
                                      </a:lnTo>
                                      <a:lnTo>
                                        <a:pt x="421386" y="2032"/>
                                      </a:lnTo>
                                      <a:lnTo>
                                        <a:pt x="422910" y="1397"/>
                                      </a:lnTo>
                                      <a:lnTo>
                                        <a:pt x="424561" y="1270"/>
                                      </a:lnTo>
                                      <a:lnTo>
                                        <a:pt x="426466" y="1015"/>
                                      </a:lnTo>
                                      <a:lnTo>
                                        <a:pt x="427990" y="762"/>
                                      </a:lnTo>
                                      <a:lnTo>
                                        <a:pt x="429895" y="381"/>
                                      </a:lnTo>
                                      <a:lnTo>
                                        <a:pt x="431419" y="127"/>
                                      </a:lnTo>
                                      <a:lnTo>
                                        <a:pt x="433324" y="0"/>
                                      </a:lnTo>
                                      <a:close/>
                                    </a:path>
                                  </a:pathLst>
                                </a:custGeom>
                                <a:ln w="0" cap="flat">
                                  <a:miter lim="127000"/>
                                </a:ln>
                              </wps:spPr>
                              <wps:style>
                                <a:lnRef idx="0">
                                  <a:srgbClr val="000000">
                                    <a:alpha val="0"/>
                                  </a:srgbClr>
                                </a:lnRef>
                                <a:fillRef idx="1">
                                  <a:srgbClr val="5F497A"/>
                                </a:fillRef>
                                <a:effectRef idx="0">
                                  <a:scrgbClr r="0" g="0" b="0"/>
                                </a:effectRef>
                                <a:fontRef idx="none"/>
                              </wps:style>
                              <wps:bodyPr/>
                            </wps:wsp>
                            <wps:wsp>
                              <wps:cNvPr id="1149" name="Shape 1149"/>
                              <wps:cNvSpPr/>
                              <wps:spPr>
                                <a:xfrm>
                                  <a:off x="205359" y="117120"/>
                                  <a:ext cx="137732" cy="291222"/>
                                </a:xfrm>
                                <a:custGeom>
                                  <a:avLst/>
                                  <a:gdLst/>
                                  <a:ahLst/>
                                  <a:cxnLst/>
                                  <a:rect l="0" t="0" r="0" b="0"/>
                                  <a:pathLst>
                                    <a:path w="137732" h="291222">
                                      <a:moveTo>
                                        <a:pt x="137732" y="0"/>
                                      </a:moveTo>
                                      <a:lnTo>
                                        <a:pt x="137732" y="97347"/>
                                      </a:lnTo>
                                      <a:lnTo>
                                        <a:pt x="136398" y="97764"/>
                                      </a:lnTo>
                                      <a:lnTo>
                                        <a:pt x="132461" y="99542"/>
                                      </a:lnTo>
                                      <a:lnTo>
                                        <a:pt x="128651" y="101447"/>
                                      </a:lnTo>
                                      <a:lnTo>
                                        <a:pt x="124841" y="103479"/>
                                      </a:lnTo>
                                      <a:lnTo>
                                        <a:pt x="122555" y="104749"/>
                                      </a:lnTo>
                                      <a:lnTo>
                                        <a:pt x="120142" y="106273"/>
                                      </a:lnTo>
                                      <a:lnTo>
                                        <a:pt x="117856" y="107797"/>
                                      </a:lnTo>
                                      <a:lnTo>
                                        <a:pt x="115824" y="109448"/>
                                      </a:lnTo>
                                      <a:lnTo>
                                        <a:pt x="113411" y="111099"/>
                                      </a:lnTo>
                                      <a:lnTo>
                                        <a:pt x="111506" y="112750"/>
                                      </a:lnTo>
                                      <a:lnTo>
                                        <a:pt x="109601" y="114528"/>
                                      </a:lnTo>
                                      <a:lnTo>
                                        <a:pt x="107569" y="116433"/>
                                      </a:lnTo>
                                      <a:lnTo>
                                        <a:pt x="105664" y="118338"/>
                                      </a:lnTo>
                                      <a:lnTo>
                                        <a:pt x="102743" y="121259"/>
                                      </a:lnTo>
                                      <a:lnTo>
                                        <a:pt x="99695" y="124688"/>
                                      </a:lnTo>
                                      <a:lnTo>
                                        <a:pt x="96393" y="127990"/>
                                      </a:lnTo>
                                      <a:lnTo>
                                        <a:pt x="93218" y="131800"/>
                                      </a:lnTo>
                                      <a:lnTo>
                                        <a:pt x="90678" y="135229"/>
                                      </a:lnTo>
                                      <a:lnTo>
                                        <a:pt x="89154" y="138531"/>
                                      </a:lnTo>
                                      <a:lnTo>
                                        <a:pt x="88392" y="141071"/>
                                      </a:lnTo>
                                      <a:lnTo>
                                        <a:pt x="88519" y="142595"/>
                                      </a:lnTo>
                                      <a:lnTo>
                                        <a:pt x="89662" y="143865"/>
                                      </a:lnTo>
                                      <a:lnTo>
                                        <a:pt x="91059" y="144881"/>
                                      </a:lnTo>
                                      <a:lnTo>
                                        <a:pt x="92837" y="145516"/>
                                      </a:lnTo>
                                      <a:lnTo>
                                        <a:pt x="95377" y="144500"/>
                                      </a:lnTo>
                                      <a:lnTo>
                                        <a:pt x="98298" y="142214"/>
                                      </a:lnTo>
                                      <a:lnTo>
                                        <a:pt x="102108" y="138531"/>
                                      </a:lnTo>
                                      <a:lnTo>
                                        <a:pt x="106045" y="134340"/>
                                      </a:lnTo>
                                      <a:lnTo>
                                        <a:pt x="110236" y="130276"/>
                                      </a:lnTo>
                                      <a:lnTo>
                                        <a:pt x="114554" y="126593"/>
                                      </a:lnTo>
                                      <a:lnTo>
                                        <a:pt x="119126" y="124180"/>
                                      </a:lnTo>
                                      <a:lnTo>
                                        <a:pt x="123825" y="123418"/>
                                      </a:lnTo>
                                      <a:lnTo>
                                        <a:pt x="125857" y="123799"/>
                                      </a:lnTo>
                                      <a:lnTo>
                                        <a:pt x="127635" y="125704"/>
                                      </a:lnTo>
                                      <a:lnTo>
                                        <a:pt x="128270" y="128371"/>
                                      </a:lnTo>
                                      <a:lnTo>
                                        <a:pt x="127381" y="132181"/>
                                      </a:lnTo>
                                      <a:lnTo>
                                        <a:pt x="107315" y="184378"/>
                                      </a:lnTo>
                                      <a:lnTo>
                                        <a:pt x="106045" y="187299"/>
                                      </a:lnTo>
                                      <a:lnTo>
                                        <a:pt x="104013" y="191998"/>
                                      </a:lnTo>
                                      <a:lnTo>
                                        <a:pt x="102108" y="198348"/>
                                      </a:lnTo>
                                      <a:lnTo>
                                        <a:pt x="99314" y="205333"/>
                                      </a:lnTo>
                                      <a:lnTo>
                                        <a:pt x="97028" y="212445"/>
                                      </a:lnTo>
                                      <a:lnTo>
                                        <a:pt x="95377" y="220319"/>
                                      </a:lnTo>
                                      <a:lnTo>
                                        <a:pt x="94107" y="227431"/>
                                      </a:lnTo>
                                      <a:lnTo>
                                        <a:pt x="93472" y="233781"/>
                                      </a:lnTo>
                                      <a:lnTo>
                                        <a:pt x="94107" y="238226"/>
                                      </a:lnTo>
                                      <a:lnTo>
                                        <a:pt x="95123" y="242036"/>
                                      </a:lnTo>
                                      <a:lnTo>
                                        <a:pt x="96774" y="245211"/>
                                      </a:lnTo>
                                      <a:lnTo>
                                        <a:pt x="99060" y="247751"/>
                                      </a:lnTo>
                                      <a:lnTo>
                                        <a:pt x="102235" y="249656"/>
                                      </a:lnTo>
                                      <a:lnTo>
                                        <a:pt x="105918" y="251180"/>
                                      </a:lnTo>
                                      <a:lnTo>
                                        <a:pt x="109601" y="251942"/>
                                      </a:lnTo>
                                      <a:lnTo>
                                        <a:pt x="114046" y="252196"/>
                                      </a:lnTo>
                                      <a:lnTo>
                                        <a:pt x="120396" y="251561"/>
                                      </a:lnTo>
                                      <a:lnTo>
                                        <a:pt x="127000" y="250291"/>
                                      </a:lnTo>
                                      <a:lnTo>
                                        <a:pt x="133223" y="248386"/>
                                      </a:lnTo>
                                      <a:lnTo>
                                        <a:pt x="137732" y="246392"/>
                                      </a:lnTo>
                                      <a:lnTo>
                                        <a:pt x="137732" y="291222"/>
                                      </a:lnTo>
                                      <a:lnTo>
                                        <a:pt x="130683" y="290804"/>
                                      </a:lnTo>
                                      <a:lnTo>
                                        <a:pt x="116459" y="288518"/>
                                      </a:lnTo>
                                      <a:lnTo>
                                        <a:pt x="102235" y="284962"/>
                                      </a:lnTo>
                                      <a:lnTo>
                                        <a:pt x="88773" y="280009"/>
                                      </a:lnTo>
                                      <a:lnTo>
                                        <a:pt x="76327" y="274167"/>
                                      </a:lnTo>
                                      <a:lnTo>
                                        <a:pt x="64262" y="266547"/>
                                      </a:lnTo>
                                      <a:lnTo>
                                        <a:pt x="52959" y="258038"/>
                                      </a:lnTo>
                                      <a:lnTo>
                                        <a:pt x="42545" y="248767"/>
                                      </a:lnTo>
                                      <a:lnTo>
                                        <a:pt x="33274" y="238480"/>
                                      </a:lnTo>
                                      <a:lnTo>
                                        <a:pt x="24892" y="227050"/>
                                      </a:lnTo>
                                      <a:lnTo>
                                        <a:pt x="17526" y="214985"/>
                                      </a:lnTo>
                                      <a:lnTo>
                                        <a:pt x="11557" y="202285"/>
                                      </a:lnTo>
                                      <a:lnTo>
                                        <a:pt x="6731" y="189077"/>
                                      </a:lnTo>
                                      <a:lnTo>
                                        <a:pt x="3175" y="174853"/>
                                      </a:lnTo>
                                      <a:lnTo>
                                        <a:pt x="889" y="160375"/>
                                      </a:lnTo>
                                      <a:lnTo>
                                        <a:pt x="0" y="145516"/>
                                      </a:lnTo>
                                      <a:lnTo>
                                        <a:pt x="254" y="135356"/>
                                      </a:lnTo>
                                      <a:lnTo>
                                        <a:pt x="1270" y="125323"/>
                                      </a:lnTo>
                                      <a:lnTo>
                                        <a:pt x="3175" y="115544"/>
                                      </a:lnTo>
                                      <a:lnTo>
                                        <a:pt x="5461" y="106273"/>
                                      </a:lnTo>
                                      <a:lnTo>
                                        <a:pt x="8255" y="97002"/>
                                      </a:lnTo>
                                      <a:lnTo>
                                        <a:pt x="11811" y="87858"/>
                                      </a:lnTo>
                                      <a:lnTo>
                                        <a:pt x="16002" y="79222"/>
                                      </a:lnTo>
                                      <a:lnTo>
                                        <a:pt x="20701" y="70967"/>
                                      </a:lnTo>
                                      <a:lnTo>
                                        <a:pt x="25781" y="62966"/>
                                      </a:lnTo>
                                      <a:lnTo>
                                        <a:pt x="31369" y="55219"/>
                                      </a:lnTo>
                                      <a:lnTo>
                                        <a:pt x="37592" y="47980"/>
                                      </a:lnTo>
                                      <a:lnTo>
                                        <a:pt x="43815" y="40995"/>
                                      </a:lnTo>
                                      <a:lnTo>
                                        <a:pt x="50800" y="34645"/>
                                      </a:lnTo>
                                      <a:lnTo>
                                        <a:pt x="58420" y="28803"/>
                                      </a:lnTo>
                                      <a:lnTo>
                                        <a:pt x="66040" y="23215"/>
                                      </a:lnTo>
                                      <a:lnTo>
                                        <a:pt x="74295" y="18389"/>
                                      </a:lnTo>
                                      <a:lnTo>
                                        <a:pt x="78486" y="16103"/>
                                      </a:lnTo>
                                      <a:lnTo>
                                        <a:pt x="82296" y="13944"/>
                                      </a:lnTo>
                                      <a:lnTo>
                                        <a:pt x="86233" y="12293"/>
                                      </a:lnTo>
                                      <a:lnTo>
                                        <a:pt x="90678" y="10388"/>
                                      </a:lnTo>
                                      <a:lnTo>
                                        <a:pt x="94742" y="8483"/>
                                      </a:lnTo>
                                      <a:lnTo>
                                        <a:pt x="99060" y="7213"/>
                                      </a:lnTo>
                                      <a:lnTo>
                                        <a:pt x="103759" y="5689"/>
                                      </a:lnTo>
                                      <a:lnTo>
                                        <a:pt x="108204" y="4419"/>
                                      </a:lnTo>
                                      <a:lnTo>
                                        <a:pt x="112395" y="3403"/>
                                      </a:lnTo>
                                      <a:lnTo>
                                        <a:pt x="117094" y="2387"/>
                                      </a:lnTo>
                                      <a:lnTo>
                                        <a:pt x="121666" y="1498"/>
                                      </a:lnTo>
                                      <a:lnTo>
                                        <a:pt x="126365" y="1117"/>
                                      </a:lnTo>
                                      <a:lnTo>
                                        <a:pt x="131191" y="736"/>
                                      </a:lnTo>
                                      <a:lnTo>
                                        <a:pt x="135763" y="101"/>
                                      </a:lnTo>
                                      <a:lnTo>
                                        <a:pt x="137732"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1150" name="Shape 1150"/>
                              <wps:cNvSpPr/>
                              <wps:spPr>
                                <a:xfrm>
                                  <a:off x="343091" y="337562"/>
                                  <a:ext cx="36259" cy="71251"/>
                                </a:xfrm>
                                <a:custGeom>
                                  <a:avLst/>
                                  <a:gdLst/>
                                  <a:ahLst/>
                                  <a:cxnLst/>
                                  <a:rect l="0" t="0" r="0" b="0"/>
                                  <a:pathLst>
                                    <a:path w="36259" h="71251">
                                      <a:moveTo>
                                        <a:pt x="36259" y="0"/>
                                      </a:moveTo>
                                      <a:lnTo>
                                        <a:pt x="36259" y="68199"/>
                                      </a:lnTo>
                                      <a:lnTo>
                                        <a:pt x="22796" y="70362"/>
                                      </a:lnTo>
                                      <a:lnTo>
                                        <a:pt x="7938" y="71251"/>
                                      </a:lnTo>
                                      <a:lnTo>
                                        <a:pt x="0" y="70780"/>
                                      </a:lnTo>
                                      <a:lnTo>
                                        <a:pt x="0" y="25950"/>
                                      </a:lnTo>
                                      <a:lnTo>
                                        <a:pt x="2096" y="25023"/>
                                      </a:lnTo>
                                      <a:lnTo>
                                        <a:pt x="8192" y="21594"/>
                                      </a:lnTo>
                                      <a:lnTo>
                                        <a:pt x="14161" y="18038"/>
                                      </a:lnTo>
                                      <a:lnTo>
                                        <a:pt x="20002" y="13974"/>
                                      </a:lnTo>
                                      <a:lnTo>
                                        <a:pt x="25337" y="9783"/>
                                      </a:lnTo>
                                      <a:lnTo>
                                        <a:pt x="30543" y="5338"/>
                                      </a:lnTo>
                                      <a:lnTo>
                                        <a:pt x="35243" y="1147"/>
                                      </a:lnTo>
                                      <a:lnTo>
                                        <a:pt x="36259"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1151" name="Shape 1151"/>
                              <wps:cNvSpPr/>
                              <wps:spPr>
                                <a:xfrm>
                                  <a:off x="354076" y="256859"/>
                                  <a:ext cx="25273" cy="76135"/>
                                </a:xfrm>
                                <a:custGeom>
                                  <a:avLst/>
                                  <a:gdLst/>
                                  <a:ahLst/>
                                  <a:cxnLst/>
                                  <a:rect l="0" t="0" r="0" b="0"/>
                                  <a:pathLst>
                                    <a:path w="25273" h="76135">
                                      <a:moveTo>
                                        <a:pt x="25273" y="0"/>
                                      </a:moveTo>
                                      <a:lnTo>
                                        <a:pt x="25273" y="62190"/>
                                      </a:lnTo>
                                      <a:lnTo>
                                        <a:pt x="25019" y="62419"/>
                                      </a:lnTo>
                                      <a:lnTo>
                                        <a:pt x="21082" y="65975"/>
                                      </a:lnTo>
                                      <a:lnTo>
                                        <a:pt x="16637" y="69531"/>
                                      </a:lnTo>
                                      <a:lnTo>
                                        <a:pt x="11938" y="72960"/>
                                      </a:lnTo>
                                      <a:lnTo>
                                        <a:pt x="8001" y="75246"/>
                                      </a:lnTo>
                                      <a:lnTo>
                                        <a:pt x="3683" y="76135"/>
                                      </a:lnTo>
                                      <a:lnTo>
                                        <a:pt x="2032" y="75500"/>
                                      </a:lnTo>
                                      <a:lnTo>
                                        <a:pt x="1016" y="74484"/>
                                      </a:lnTo>
                                      <a:lnTo>
                                        <a:pt x="127" y="72960"/>
                                      </a:lnTo>
                                      <a:lnTo>
                                        <a:pt x="0" y="71309"/>
                                      </a:lnTo>
                                      <a:lnTo>
                                        <a:pt x="635" y="66864"/>
                                      </a:lnTo>
                                      <a:lnTo>
                                        <a:pt x="2032" y="61530"/>
                                      </a:lnTo>
                                      <a:lnTo>
                                        <a:pt x="3683" y="56704"/>
                                      </a:lnTo>
                                      <a:lnTo>
                                        <a:pt x="5588" y="52259"/>
                                      </a:lnTo>
                                      <a:lnTo>
                                        <a:pt x="25273"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1152" name="Shape 1152"/>
                              <wps:cNvSpPr/>
                              <wps:spPr>
                                <a:xfrm>
                                  <a:off x="343091" y="116967"/>
                                  <a:ext cx="36259" cy="99473"/>
                                </a:xfrm>
                                <a:custGeom>
                                  <a:avLst/>
                                  <a:gdLst/>
                                  <a:ahLst/>
                                  <a:cxnLst/>
                                  <a:rect l="0" t="0" r="0" b="0"/>
                                  <a:pathLst>
                                    <a:path w="36259" h="99473">
                                      <a:moveTo>
                                        <a:pt x="2985" y="0"/>
                                      </a:moveTo>
                                      <a:lnTo>
                                        <a:pt x="12255" y="0"/>
                                      </a:lnTo>
                                      <a:lnTo>
                                        <a:pt x="16574" y="254"/>
                                      </a:lnTo>
                                      <a:lnTo>
                                        <a:pt x="21018" y="381"/>
                                      </a:lnTo>
                                      <a:lnTo>
                                        <a:pt x="25337" y="1016"/>
                                      </a:lnTo>
                                      <a:lnTo>
                                        <a:pt x="29655" y="1524"/>
                                      </a:lnTo>
                                      <a:lnTo>
                                        <a:pt x="33973" y="2286"/>
                                      </a:lnTo>
                                      <a:lnTo>
                                        <a:pt x="36259" y="2802"/>
                                      </a:lnTo>
                                      <a:lnTo>
                                        <a:pt x="36259" y="32379"/>
                                      </a:lnTo>
                                      <a:lnTo>
                                        <a:pt x="33084" y="32766"/>
                                      </a:lnTo>
                                      <a:lnTo>
                                        <a:pt x="28004" y="34163"/>
                                      </a:lnTo>
                                      <a:lnTo>
                                        <a:pt x="23432" y="36703"/>
                                      </a:lnTo>
                                      <a:lnTo>
                                        <a:pt x="19114" y="40132"/>
                                      </a:lnTo>
                                      <a:lnTo>
                                        <a:pt x="15812" y="44069"/>
                                      </a:lnTo>
                                      <a:lnTo>
                                        <a:pt x="13271" y="48768"/>
                                      </a:lnTo>
                                      <a:lnTo>
                                        <a:pt x="11621" y="53594"/>
                                      </a:lnTo>
                                      <a:lnTo>
                                        <a:pt x="10986" y="58928"/>
                                      </a:lnTo>
                                      <a:lnTo>
                                        <a:pt x="11621" y="64008"/>
                                      </a:lnTo>
                                      <a:lnTo>
                                        <a:pt x="12383" y="68580"/>
                                      </a:lnTo>
                                      <a:lnTo>
                                        <a:pt x="14542" y="72390"/>
                                      </a:lnTo>
                                      <a:lnTo>
                                        <a:pt x="17082" y="75819"/>
                                      </a:lnTo>
                                      <a:lnTo>
                                        <a:pt x="20384" y="78360"/>
                                      </a:lnTo>
                                      <a:lnTo>
                                        <a:pt x="24193" y="80391"/>
                                      </a:lnTo>
                                      <a:lnTo>
                                        <a:pt x="28893" y="81535"/>
                                      </a:lnTo>
                                      <a:lnTo>
                                        <a:pt x="33973" y="81915"/>
                                      </a:lnTo>
                                      <a:lnTo>
                                        <a:pt x="36259" y="81748"/>
                                      </a:lnTo>
                                      <a:lnTo>
                                        <a:pt x="36259" y="99473"/>
                                      </a:lnTo>
                                      <a:lnTo>
                                        <a:pt x="35370" y="98425"/>
                                      </a:lnTo>
                                      <a:lnTo>
                                        <a:pt x="30798" y="95886"/>
                                      </a:lnTo>
                                      <a:lnTo>
                                        <a:pt x="25718" y="94615"/>
                                      </a:lnTo>
                                      <a:lnTo>
                                        <a:pt x="20257" y="93980"/>
                                      </a:lnTo>
                                      <a:lnTo>
                                        <a:pt x="15812" y="94361"/>
                                      </a:lnTo>
                                      <a:lnTo>
                                        <a:pt x="11113" y="94742"/>
                                      </a:lnTo>
                                      <a:lnTo>
                                        <a:pt x="7176" y="95631"/>
                                      </a:lnTo>
                                      <a:lnTo>
                                        <a:pt x="2730" y="96648"/>
                                      </a:lnTo>
                                      <a:lnTo>
                                        <a:pt x="0" y="97501"/>
                                      </a:lnTo>
                                      <a:lnTo>
                                        <a:pt x="0" y="153"/>
                                      </a:lnTo>
                                      <a:lnTo>
                                        <a:pt x="2985"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1153" name="Shape 1153"/>
                              <wps:cNvSpPr/>
                              <wps:spPr>
                                <a:xfrm>
                                  <a:off x="379349" y="119769"/>
                                  <a:ext cx="117221" cy="285992"/>
                                </a:xfrm>
                                <a:custGeom>
                                  <a:avLst/>
                                  <a:gdLst/>
                                  <a:ahLst/>
                                  <a:cxnLst/>
                                  <a:rect l="0" t="0" r="0" b="0"/>
                                  <a:pathLst>
                                    <a:path w="117221" h="285992">
                                      <a:moveTo>
                                        <a:pt x="0" y="0"/>
                                      </a:moveTo>
                                      <a:lnTo>
                                        <a:pt x="1651" y="373"/>
                                      </a:lnTo>
                                      <a:lnTo>
                                        <a:pt x="6096" y="1008"/>
                                      </a:lnTo>
                                      <a:lnTo>
                                        <a:pt x="10160" y="2024"/>
                                      </a:lnTo>
                                      <a:lnTo>
                                        <a:pt x="13843" y="3294"/>
                                      </a:lnTo>
                                      <a:lnTo>
                                        <a:pt x="18161" y="4564"/>
                                      </a:lnTo>
                                      <a:lnTo>
                                        <a:pt x="21971" y="5834"/>
                                      </a:lnTo>
                                      <a:lnTo>
                                        <a:pt x="26162" y="7485"/>
                                      </a:lnTo>
                                      <a:lnTo>
                                        <a:pt x="29972" y="9009"/>
                                      </a:lnTo>
                                      <a:lnTo>
                                        <a:pt x="33528" y="10914"/>
                                      </a:lnTo>
                                      <a:lnTo>
                                        <a:pt x="37338" y="12565"/>
                                      </a:lnTo>
                                      <a:lnTo>
                                        <a:pt x="46101" y="17518"/>
                                      </a:lnTo>
                                      <a:lnTo>
                                        <a:pt x="54356" y="22725"/>
                                      </a:lnTo>
                                      <a:lnTo>
                                        <a:pt x="62230" y="28694"/>
                                      </a:lnTo>
                                      <a:lnTo>
                                        <a:pt x="69723" y="35044"/>
                                      </a:lnTo>
                                      <a:lnTo>
                                        <a:pt x="76962" y="41902"/>
                                      </a:lnTo>
                                      <a:lnTo>
                                        <a:pt x="83312" y="49522"/>
                                      </a:lnTo>
                                      <a:lnTo>
                                        <a:pt x="89408" y="57142"/>
                                      </a:lnTo>
                                      <a:lnTo>
                                        <a:pt x="95123" y="65397"/>
                                      </a:lnTo>
                                      <a:lnTo>
                                        <a:pt x="99949" y="74033"/>
                                      </a:lnTo>
                                      <a:lnTo>
                                        <a:pt x="104394" y="82923"/>
                                      </a:lnTo>
                                      <a:lnTo>
                                        <a:pt x="108204" y="92194"/>
                                      </a:lnTo>
                                      <a:lnTo>
                                        <a:pt x="111379" y="101719"/>
                                      </a:lnTo>
                                      <a:lnTo>
                                        <a:pt x="113792" y="111879"/>
                                      </a:lnTo>
                                      <a:lnTo>
                                        <a:pt x="115697" y="122039"/>
                                      </a:lnTo>
                                      <a:lnTo>
                                        <a:pt x="116967" y="132326"/>
                                      </a:lnTo>
                                      <a:lnTo>
                                        <a:pt x="117221" y="142867"/>
                                      </a:lnTo>
                                      <a:lnTo>
                                        <a:pt x="116332" y="157726"/>
                                      </a:lnTo>
                                      <a:lnTo>
                                        <a:pt x="114046" y="172204"/>
                                      </a:lnTo>
                                      <a:lnTo>
                                        <a:pt x="110490" y="186428"/>
                                      </a:lnTo>
                                      <a:lnTo>
                                        <a:pt x="105664" y="199636"/>
                                      </a:lnTo>
                                      <a:lnTo>
                                        <a:pt x="99695" y="212336"/>
                                      </a:lnTo>
                                      <a:lnTo>
                                        <a:pt x="92329" y="224401"/>
                                      </a:lnTo>
                                      <a:lnTo>
                                        <a:pt x="83947" y="235831"/>
                                      </a:lnTo>
                                      <a:lnTo>
                                        <a:pt x="74676" y="246118"/>
                                      </a:lnTo>
                                      <a:lnTo>
                                        <a:pt x="64262" y="255389"/>
                                      </a:lnTo>
                                      <a:lnTo>
                                        <a:pt x="53086" y="263898"/>
                                      </a:lnTo>
                                      <a:lnTo>
                                        <a:pt x="40894" y="271518"/>
                                      </a:lnTo>
                                      <a:lnTo>
                                        <a:pt x="28448" y="277360"/>
                                      </a:lnTo>
                                      <a:lnTo>
                                        <a:pt x="14986" y="282313"/>
                                      </a:lnTo>
                                      <a:lnTo>
                                        <a:pt x="762" y="285869"/>
                                      </a:lnTo>
                                      <a:lnTo>
                                        <a:pt x="0" y="285992"/>
                                      </a:lnTo>
                                      <a:lnTo>
                                        <a:pt x="0" y="217793"/>
                                      </a:lnTo>
                                      <a:lnTo>
                                        <a:pt x="2921" y="214495"/>
                                      </a:lnTo>
                                      <a:lnTo>
                                        <a:pt x="6350" y="210304"/>
                                      </a:lnTo>
                                      <a:lnTo>
                                        <a:pt x="9017" y="206494"/>
                                      </a:lnTo>
                                      <a:lnTo>
                                        <a:pt x="11176" y="203065"/>
                                      </a:lnTo>
                                      <a:lnTo>
                                        <a:pt x="12446" y="200271"/>
                                      </a:lnTo>
                                      <a:lnTo>
                                        <a:pt x="13081" y="198239"/>
                                      </a:lnTo>
                                      <a:lnTo>
                                        <a:pt x="12446" y="196080"/>
                                      </a:lnTo>
                                      <a:lnTo>
                                        <a:pt x="11811" y="194429"/>
                                      </a:lnTo>
                                      <a:lnTo>
                                        <a:pt x="10160" y="193413"/>
                                      </a:lnTo>
                                      <a:lnTo>
                                        <a:pt x="8890" y="193159"/>
                                      </a:lnTo>
                                      <a:lnTo>
                                        <a:pt x="6477" y="193794"/>
                                      </a:lnTo>
                                      <a:lnTo>
                                        <a:pt x="3556" y="196080"/>
                                      </a:lnTo>
                                      <a:lnTo>
                                        <a:pt x="0" y="199280"/>
                                      </a:lnTo>
                                      <a:lnTo>
                                        <a:pt x="0" y="137090"/>
                                      </a:lnTo>
                                      <a:lnTo>
                                        <a:pt x="1651" y="132707"/>
                                      </a:lnTo>
                                      <a:lnTo>
                                        <a:pt x="5080" y="121531"/>
                                      </a:lnTo>
                                      <a:lnTo>
                                        <a:pt x="6096" y="112514"/>
                                      </a:lnTo>
                                      <a:lnTo>
                                        <a:pt x="5207" y="105148"/>
                                      </a:lnTo>
                                      <a:lnTo>
                                        <a:pt x="2667" y="99814"/>
                                      </a:lnTo>
                                      <a:lnTo>
                                        <a:pt x="0" y="96671"/>
                                      </a:lnTo>
                                      <a:lnTo>
                                        <a:pt x="0" y="78946"/>
                                      </a:lnTo>
                                      <a:lnTo>
                                        <a:pt x="2921" y="78732"/>
                                      </a:lnTo>
                                      <a:lnTo>
                                        <a:pt x="8001" y="76954"/>
                                      </a:lnTo>
                                      <a:lnTo>
                                        <a:pt x="13081" y="74668"/>
                                      </a:lnTo>
                                      <a:lnTo>
                                        <a:pt x="17018" y="71366"/>
                                      </a:lnTo>
                                      <a:lnTo>
                                        <a:pt x="20447" y="67556"/>
                                      </a:lnTo>
                                      <a:lnTo>
                                        <a:pt x="22987" y="63111"/>
                                      </a:lnTo>
                                      <a:lnTo>
                                        <a:pt x="24892" y="58031"/>
                                      </a:lnTo>
                                      <a:lnTo>
                                        <a:pt x="25273" y="52316"/>
                                      </a:lnTo>
                                      <a:lnTo>
                                        <a:pt x="25019" y="49141"/>
                                      </a:lnTo>
                                      <a:lnTo>
                                        <a:pt x="24384" y="46347"/>
                                      </a:lnTo>
                                      <a:lnTo>
                                        <a:pt x="23749" y="43680"/>
                                      </a:lnTo>
                                      <a:lnTo>
                                        <a:pt x="22733" y="41267"/>
                                      </a:lnTo>
                                      <a:lnTo>
                                        <a:pt x="21463" y="38981"/>
                                      </a:lnTo>
                                      <a:lnTo>
                                        <a:pt x="19812" y="36822"/>
                                      </a:lnTo>
                                      <a:lnTo>
                                        <a:pt x="18161" y="35044"/>
                                      </a:lnTo>
                                      <a:lnTo>
                                        <a:pt x="16002" y="33520"/>
                                      </a:lnTo>
                                      <a:lnTo>
                                        <a:pt x="14478" y="32504"/>
                                      </a:lnTo>
                                      <a:lnTo>
                                        <a:pt x="13081" y="31615"/>
                                      </a:lnTo>
                                      <a:lnTo>
                                        <a:pt x="11430" y="31234"/>
                                      </a:lnTo>
                                      <a:lnTo>
                                        <a:pt x="9652" y="30345"/>
                                      </a:lnTo>
                                      <a:lnTo>
                                        <a:pt x="7747" y="29964"/>
                                      </a:lnTo>
                                      <a:lnTo>
                                        <a:pt x="6096" y="29710"/>
                                      </a:lnTo>
                                      <a:lnTo>
                                        <a:pt x="4191" y="29329"/>
                                      </a:lnTo>
                                      <a:lnTo>
                                        <a:pt x="2032" y="29329"/>
                                      </a:lnTo>
                                      <a:lnTo>
                                        <a:pt x="0" y="29577"/>
                                      </a:lnTo>
                                      <a:lnTo>
                                        <a:pt x="0"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g:wgp>
                        </a:graphicData>
                      </a:graphic>
                    </wp:inline>
                  </w:drawing>
                </mc:Choice>
                <mc:Fallback xmlns:arto="http://schemas.microsoft.com/office/word/2006/arto">
                  <w:pict>
                    <v:group w14:anchorId="41D1F7E8" id="Group 42966" o:spid="_x0000_s1026" style="width:39.1pt;height:39.7pt;mso-position-horizontal-relative:char;mso-position-vertical-relative:line" coordsize="496570,5041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">
                      <v:shape id="Shape 1148" o:spid="_x0000_s1027" style="position:absolute;width:454025;height:504189;visibility:visible;mso-wrap-style:square;v-text-anchor:top" coordsize="454025,504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" path="m433324,r20701,113538l448437,109855r-5715,-3556l436880,102870r-5969,-3175l424561,97027r-6096,-2539l412369,91948r-6350,-2159l399288,87757r-6731,-1524l385953,84582r-6985,-1270l372237,82677r-7239,-889l358013,81534r-7112,-382l341630,81534r-9398,635l322961,83312r-8636,1651l305689,86868r-8890,2794l288290,92328r-8128,3175l272034,99060r-7747,4064l256667,107569r-7366,4699l242316,117348r-6985,5461l228727,128524r-6223,5841l216281,140715r-5715,6605l205359,154305r-4826,7112l195453,168656r-4318,7874l187325,184150r-3937,8001l180467,200406r-3048,8636l174879,217677r-2032,8891l171323,235203r-1016,9399l169418,253873r-254,9271l169418,272414r889,9399l171323,291084r1524,8636l174879,308610r2540,8636l180467,325882r2921,8255l187325,342011r3810,8001l195453,357632r5080,7366l205359,371983r5207,6985l216281,385826r6223,6096l228727,398018r6604,5715l242316,409194r6985,4953l256667,418973r7620,4445l272034,427227r8128,3937l288290,434213r8509,2921l305689,439674r8636,2159l322961,443230r9271,1143l341630,445008r9271,381l356743,445389r2794,-381l362712,445008r2794,-255l368427,444500r2794,-381l374269,443738r2794,-254l379984,443102r2794,-634l385572,441960r2921,-635l391033,440689r2794,-634l396748,439420r-4191,3429l388747,446405r-3810,3683l380873,453898r-3556,3810l373634,461645r-3556,3810l366776,469264r-3175,4192l360172,477901r-3175,4063l354076,486410r-2921,4445l348107,495046r-2921,4444l342646,504189,,308356,8255,294005r8636,-13716l26035,266573r9271,-13589l44958,239902,55118,226822,65659,214122,76073,201676,87249,189611,98425,177546r11811,-11431l122047,154686r12573,-10922l147193,133096r12700,-10287l173228,112649r13335,-9779l200533,93599r13716,-9017l228727,75819r14478,-8255l257937,59563r14986,-7366l288290,44831r15748,-6604l319786,31623r16129,-5842l352171,20320r16510,-5081l385318,10287,402463,6096,419481,2286r1905,-254l422910,1397r1651,-127l426466,1015r1524,-253l429895,381r1524,-254l433324,xe" fillcolor="#5f497a" stroked="f" strokeweight="0">
                        <v:stroke miterlimit="83231f" joinstyle="miter"/>
                        <v:path arrowok="t" textboxrect="0,0,454025,504189"/>
                      </v:shape>
                      <v:shape id="Shape 1149" o:spid="_x0000_s1028" style="position:absolute;left:205359;top:117120;width:137732;height:291222;visibility:visible;mso-wrap-style:square;v-text-anchor:top" coordsize="137732,291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" path="m137732,r,97347l136398,97764r-3937,1778l128651,101447r-3810,2032l122555,104749r-2413,1524l117856,107797r-2032,1651l113411,111099r-1905,1651l109601,114528r-2032,1905l105664,118338r-2921,2921l99695,124688r-3302,3302l93218,131800r-2540,3429l89154,138531r-762,2540l88519,142595r1143,1270l91059,144881r1778,635l95377,144500r2921,-2286l102108,138531r3937,-4191l110236,130276r4318,-3683l119126,124180r4699,-762l125857,123799r1778,1905l128270,128371r-889,3810l107315,184378r-1270,2921l104013,191998r-1905,6350l99314,205333r-2286,7112l95377,220319r-1270,7112l93472,233781r635,4445l95123,242036r1651,3175l99060,247751r3175,1905l105918,251180r3683,762l114046,252196r6350,-635l127000,250291r6223,-1905l137732,246392r,44830l130683,290804r-14224,-2286l102235,284962,88773,280009,76327,274167,64262,266547,52959,258038,42545,248767,33274,238480,24892,227050,17526,214985,11557,202285,6731,189077,3175,174853,889,160375,,145516,254,135356,1270,125323r1905,-9779l5461,106273,8255,97002r3556,-9144l16002,79222r4699,-8255l25781,62966r5588,-7747l37592,47980r6223,-6985l50800,34645r7620,-5842l66040,23215r8255,-4826l78486,16103r3810,-2159l86233,12293r4445,-1905l94742,8483,99060,7213r4699,-1524l108204,4419r4191,-1016l117094,2387r4572,-889l126365,1117r4826,-381l135763,101,137732,xe" fillcolor="#ffc000" stroked="f" strokeweight="0">
                        <v:stroke miterlimit="83231f" joinstyle="miter"/>
                        <v:path arrowok="t" textboxrect="0,0,137732,291222"/>
                      </v:shape>
                      <v:shape id="Shape 1150" o:spid="_x0000_s1029" style="position:absolute;left:343091;top:337562;width:36259;height:71251;visibility:visible;mso-wrap-style:square;v-text-anchor:top" coordsize="36259,71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" path="m36259,r,68199l22796,70362,7938,71251,,70780,,25950r2096,-927l8192,21594r5969,-3556l20002,13974,25337,9783,30543,5338,35243,1147,36259,xe" fillcolor="#ffc000" stroked="f" strokeweight="0">
                        <v:stroke miterlimit="83231f" joinstyle="miter"/>
                        <v:path arrowok="t" textboxrect="0,0,36259,71251"/>
                      </v:shape>
                      <v:shape id="Shape 1151" o:spid="_x0000_s1030" style="position:absolute;left:354076;top:256859;width:25273;height:76135;visibility:visible;mso-wrap-style:square;v-text-anchor:top" coordsize="25273,76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" path="m25273,r,62190l25019,62419r-3937,3556l16637,69531r-4699,3429l8001,75246r-4318,889l2032,75500,1016,74484,127,72960,,71309,635,66864,2032,61530,3683,56704,5588,52259,25273,xe" fillcolor="#ffc000" stroked="f" strokeweight="0">
                        <v:stroke miterlimit="83231f" joinstyle="miter"/>
                        <v:path arrowok="t" textboxrect="0,0,25273,76135"/>
                      </v:shape>
                      <v:shape id="Shape 1152" o:spid="_x0000_s1031" style="position:absolute;left:343091;top:116967;width:36259;height:99473;visibility:visible;mso-wrap-style:square;v-text-anchor:top" coordsize="36259,99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" path="m2985,r9270,l16574,254r4444,127l25337,1016r4318,508l33973,2286r2286,516l36259,32379r-3175,387l28004,34163r-4572,2540l19114,40132r-3302,3937l13271,48768r-1650,4826l10986,58928r635,5080l12383,68580r2159,3810l17082,75819r3302,2541l24193,80391r4700,1144l33973,81915r2286,-167l36259,99473r-889,-1048l30798,95886,25718,94615r-5461,-635l15812,94361r-4699,381l7176,95631,2730,96648,,97501,,153,2985,xe" fillcolor="#ffc000" stroked="f" strokeweight="0">
                        <v:stroke miterlimit="83231f" joinstyle="miter"/>
                        <v:path arrowok="t" textboxrect="0,0,36259,99473"/>
                      </v:shape>
                      <v:shape id="Shape 1153" o:spid="_x0000_s1032" style="position:absolute;left:379349;top:119769;width:117221;height:285992;visibility:visible;mso-wrap-style:square;v-text-anchor:top" coordsize="117221,285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" path="m,l1651,373r4445,635l10160,2024r3683,1270l18161,4564r3810,1270l26162,7485r3810,1524l33528,10914r3810,1651l46101,17518r8255,5207l62230,28694r7493,6350l76962,41902r6350,7620l89408,57142r5715,8255l99949,74033r4445,8890l108204,92194r3175,9525l113792,111879r1905,10160l116967,132326r254,10541l116332,157726r-2286,14478l110490,186428r-4826,13208l99695,212336r-7366,12065l83947,235831r-9271,10287l64262,255389r-11176,8509l40894,271518r-12446,5842l14986,282313,762,285869,,285992,,217793r2921,-3298l6350,210304r2667,-3810l11176,203065r1270,-2794l13081,198239r-635,-2159l11811,194429r-1651,-1016l8890,193159r-2413,635l3556,196080,,199280,,137090r1651,-4383l5080,121531r1016,-9017l5207,105148,2667,99814,,96671,,78946r2921,-214l8001,76954r5080,-2286l17018,71366r3429,-3810l22987,63111r1905,-5080l25273,52316r-254,-3175l24384,46347r-635,-2667l22733,41267,21463,38981,19812,36822,18161,35044,16002,33520,14478,32504r-1397,-889l11430,31234,9652,30345,7747,29964,6096,29710,4191,29329r-2159,l,29577,,xe" fillcolor="#ffc000" stroked="f" strokeweight="0">
                        <v:stroke miterlimit="83231f" joinstyle="miter"/>
                        <v:path arrowok="t" textboxrect="0,0,117221,285992"/>
                      </v:shape>
                      <w10:anchorlock/>
                    </v:group>
                  </w:pict>
                </mc:Fallback>
              </mc:AlternateContent>
            </w:r>
            <w:r w:rsidRPr="00515C5A">
              <w:t xml:space="preserve"> </w:t>
            </w:r>
          </w:p>
        </w:tc>
        <w:tc>
          <w:tcPr>
            <w:tcW w:w="6837" w:type="dxa"/>
            <w:tcBorders>
              <w:top w:val="single" w:sz="4" w:space="0" w:color="000000"/>
              <w:left w:val="single" w:sz="4" w:space="0" w:color="000000"/>
              <w:bottom w:val="single" w:sz="4" w:space="0" w:color="000000"/>
              <w:right w:val="single" w:sz="4" w:space="0" w:color="000000"/>
            </w:tcBorders>
            <w:vAlign w:val="center"/>
          </w:tcPr>
          <w:p w14:paraId="26BC5F3F" w14:textId="384DFB9E" w:rsidR="00570B77" w:rsidRPr="00B270C3" w:rsidRDefault="00570B77" w:rsidP="00B270C3">
            <w:pPr>
              <w:pStyle w:val="TableNote"/>
            </w:pPr>
            <w:del w:id="104" w:author="Pinnu, Sainath" w:date="2023-04-10T12:43:00Z">
              <w:r w:rsidRPr="00515C5A" w:rsidDel="00AB70FF">
                <w:rPr>
                  <w:b/>
                  <w:bCs/>
                </w:rPr>
                <w:delText>Note</w:delText>
              </w:r>
              <w:r w:rsidRPr="00515C5A" w:rsidDel="00AB70FF">
                <w:delText xml:space="preserve">:  For </w:delText>
              </w:r>
              <w:r w:rsidRPr="00515C5A" w:rsidDel="00AB70FF">
                <w:rPr>
                  <w:b/>
                  <w:bCs/>
                </w:rPr>
                <w:delText>External Authentication</w:delText>
              </w:r>
              <w:r w:rsidRPr="00515C5A" w:rsidDel="00AB70FF">
                <w:delText xml:space="preserve">, the Login prompt will not be displayed. Login will be automatic based on network authentication.   </w:delText>
              </w:r>
            </w:del>
          </w:p>
        </w:tc>
      </w:tr>
    </w:tbl>
    <w:p w14:paraId="1D4A35A0" w14:textId="64CA082A" w:rsidR="00570B77" w:rsidRDefault="00570B77" w:rsidP="00570B77">
      <w:pPr>
        <w:pStyle w:val="Heading3"/>
      </w:pPr>
      <w:bookmarkStart w:id="105" w:name="_Toc111643039"/>
      <w:bookmarkStart w:id="106" w:name="_Toc132247966"/>
      <w:r>
        <w:t>LOGGING OUT</w:t>
      </w:r>
      <w:bookmarkEnd w:id="105"/>
      <w:r>
        <w:t xml:space="preserve"> </w:t>
      </w:r>
      <w:ins w:id="107" w:author="Pinnu, Sainath" w:date="2023-04-10T12:44:00Z">
        <w:r w:rsidR="00AB70FF">
          <w:t>OF EPSS</w:t>
        </w:r>
      </w:ins>
      <w:bookmarkEnd w:id="106"/>
    </w:p>
    <w:p w14:paraId="534DF8B6" w14:textId="1CE75E2E" w:rsidR="0083327C" w:rsidRDefault="00231B1D" w:rsidP="00570B77">
      <w:pPr>
        <w:pStyle w:val="BodyText"/>
        <w:rPr>
          <w:ins w:id="108" w:author="Moses, Robinson" w:date="2023-04-13T02:45:00Z"/>
          <w:rFonts w:ascii="Segoe UI" w:hAnsi="Segoe UI" w:cs="Segoe UI"/>
          <w:color w:val="374151"/>
          <w:shd w:val="clear" w:color="auto" w:fill="F7F7F8"/>
        </w:rPr>
      </w:pPr>
      <w:ins w:id="109" w:author="Moses, Robinson" w:date="2023-04-13T02:46:00Z">
        <w:r>
          <w:rPr>
            <w:rFonts w:ascii="Segoe UI" w:hAnsi="Segoe UI" w:cs="Segoe UI"/>
            <w:color w:val="374151"/>
            <w:shd w:val="clear" w:color="auto" w:fill="F7F7F8"/>
          </w:rPr>
          <w:t>Users</w:t>
        </w:r>
      </w:ins>
      <w:ins w:id="110" w:author="Moses, Robinson" w:date="2023-04-13T02:45:00Z">
        <w:r w:rsidR="0083327C">
          <w:rPr>
            <w:rFonts w:ascii="Segoe UI" w:hAnsi="Segoe UI" w:cs="Segoe UI"/>
            <w:color w:val="374151"/>
            <w:shd w:val="clear" w:color="auto" w:fill="F7F7F8"/>
          </w:rPr>
          <w:t xml:space="preserve"> can log out by either closing the browser or using an external authentication method. Alternatively, </w:t>
        </w:r>
      </w:ins>
      <w:ins w:id="111" w:author="Moses, Robinson" w:date="2023-04-13T02:46:00Z">
        <w:r>
          <w:rPr>
            <w:rFonts w:ascii="Segoe UI" w:hAnsi="Segoe UI" w:cs="Segoe UI"/>
            <w:color w:val="374151"/>
            <w:shd w:val="clear" w:color="auto" w:fill="F7F7F8"/>
          </w:rPr>
          <w:t>users</w:t>
        </w:r>
      </w:ins>
      <w:ins w:id="112" w:author="Moses, Robinson" w:date="2023-04-13T02:45:00Z">
        <w:r w:rsidR="0083327C">
          <w:rPr>
            <w:rFonts w:ascii="Segoe UI" w:hAnsi="Segoe UI" w:cs="Segoe UI"/>
            <w:color w:val="374151"/>
            <w:shd w:val="clear" w:color="auto" w:fill="F7F7F8"/>
          </w:rPr>
          <w:t xml:space="preserve"> can click on the Logout button found in the User Menu Item Icon </w:t>
        </w:r>
      </w:ins>
      <w:ins w:id="113" w:author="Moses, Robinson" w:date="2023-04-13T02:49:00Z">
        <w:r w:rsidR="00291FBA">
          <w:rPr>
            <w:rFonts w:ascii="Segoe UI" w:hAnsi="Segoe UI" w:cs="Segoe UI"/>
            <w:color w:val="374151"/>
            <w:shd w:val="clear" w:color="auto" w:fill="F7F7F8"/>
          </w:rPr>
          <w:t>located in</w:t>
        </w:r>
      </w:ins>
      <w:ins w:id="114" w:author="Moses, Robinson" w:date="2023-04-13T02:45:00Z">
        <w:r w:rsidR="0083327C">
          <w:rPr>
            <w:rFonts w:ascii="Segoe UI" w:hAnsi="Segoe UI" w:cs="Segoe UI"/>
            <w:color w:val="374151"/>
            <w:shd w:val="clear" w:color="auto" w:fill="F7F7F8"/>
          </w:rPr>
          <w:t xml:space="preserve"> the menu options on the lower left-hand side of the screen.</w:t>
        </w:r>
      </w:ins>
    </w:p>
    <w:p w14:paraId="42F7FF89" w14:textId="6514638D" w:rsidR="00570B77" w:rsidDel="0083327C" w:rsidRDefault="00570B77" w:rsidP="00570B77">
      <w:pPr>
        <w:pStyle w:val="BodyText"/>
        <w:rPr>
          <w:ins w:id="115" w:author="Pinnu, Sainath" w:date="2023-04-10T12:48:00Z"/>
          <w:del w:id="116" w:author="Moses, Robinson" w:date="2023-04-13T02:45:00Z"/>
          <w:rStyle w:val="normaltextrun"/>
          <w:rFonts w:cs="Open Sans"/>
          <w:color w:val="000000"/>
          <w:szCs w:val="22"/>
          <w:bdr w:val="none" w:sz="0" w:space="0" w:color="auto" w:frame="1"/>
        </w:rPr>
      </w:pPr>
      <w:del w:id="117" w:author="Moses, Robinson" w:date="2023-04-13T02:45:00Z">
        <w:r w:rsidDel="0083327C">
          <w:delText>To log</w:delText>
        </w:r>
        <w:r w:rsidR="005D5BAB" w:rsidDel="0083327C">
          <w:delText xml:space="preserve"> </w:delText>
        </w:r>
        <w:r w:rsidDel="0083327C">
          <w:delText xml:space="preserve">out, simply close the browser or log out via </w:delText>
        </w:r>
        <w:r w:rsidR="005D5BAB" w:rsidDel="0083327C">
          <w:delText xml:space="preserve">an </w:delText>
        </w:r>
        <w:r w:rsidDel="0083327C">
          <w:delText>external authentication method</w:delText>
        </w:r>
        <w:r w:rsidR="005D5BAB" w:rsidDel="0083327C">
          <w:delText>.</w:delText>
        </w:r>
      </w:del>
      <w:ins w:id="118" w:author="Pinnu, Sainath" w:date="2023-04-10T12:48:00Z">
        <w:del w:id="119" w:author="Moses, Robinson" w:date="2023-04-13T02:45:00Z">
          <w:r w:rsidR="001A75C8" w:rsidDel="0083327C">
            <w:delText xml:space="preserve"> </w:delText>
          </w:r>
          <w:r w:rsidR="001A75C8" w:rsidDel="0083327C">
            <w:rPr>
              <w:rStyle w:val="normaltextrun"/>
              <w:rFonts w:cs="Open Sans"/>
              <w:color w:val="000000"/>
              <w:szCs w:val="22"/>
              <w:bdr w:val="none" w:sz="0" w:space="0" w:color="auto" w:frame="1"/>
            </w:rPr>
            <w:delText xml:space="preserve">click the Logout button </w:delText>
          </w:r>
          <w:r w:rsidR="001A75C8" w:rsidDel="0083327C">
            <w:rPr>
              <w:rStyle w:val="normaltextrun"/>
              <w:rFonts w:cs="Open Sans"/>
              <w:color w:val="0078D4"/>
              <w:szCs w:val="22"/>
              <w:u w:val="single"/>
              <w:shd w:val="clear" w:color="auto" w:fill="FFFFFF"/>
            </w:rPr>
            <w:delText xml:space="preserve">from User Menu Item Icon which is </w:delText>
          </w:r>
          <w:r w:rsidR="001A75C8" w:rsidDel="0083327C">
            <w:rPr>
              <w:rStyle w:val="normaltextrun"/>
              <w:rFonts w:cs="Open Sans"/>
              <w:color w:val="000000"/>
              <w:szCs w:val="22"/>
              <w:shd w:val="clear" w:color="auto" w:fill="FFFFFF"/>
            </w:rPr>
            <w:delText>located in the</w:delText>
          </w:r>
          <w:r w:rsidR="001A75C8" w:rsidDel="0083327C">
            <w:rPr>
              <w:rStyle w:val="normaltextrun"/>
              <w:rFonts w:cs="Open Sans"/>
              <w:color w:val="0078D4"/>
              <w:szCs w:val="22"/>
              <w:u w:val="single"/>
              <w:shd w:val="clear" w:color="auto" w:fill="FFFFFF"/>
            </w:rPr>
            <w:delText xml:space="preserve"> bottom left-side menu options </w:delText>
          </w:r>
          <w:r w:rsidR="001A75C8" w:rsidDel="0083327C">
            <w:rPr>
              <w:rStyle w:val="normaltextrun"/>
              <w:rFonts w:cs="Open Sans"/>
              <w:color w:val="000000"/>
              <w:szCs w:val="22"/>
              <w:bdr w:val="none" w:sz="0" w:space="0" w:color="auto" w:frame="1"/>
            </w:rPr>
            <w:delText>of the screen. </w:delText>
          </w:r>
        </w:del>
      </w:ins>
    </w:p>
    <w:p w14:paraId="496BB58C" w14:textId="4CD27D47" w:rsidR="001A75C8" w:rsidRDefault="001A75C8" w:rsidP="00570B77">
      <w:pPr>
        <w:pStyle w:val="BodyText"/>
      </w:pPr>
      <w:ins w:id="120" w:author="Pinnu, Sainath" w:date="2023-04-10T12:48:00Z">
        <w:r>
          <w:rPr>
            <w:noProof/>
          </w:rPr>
          <w:lastRenderedPageBreak/>
          <w:drawing>
            <wp:inline distT="0" distB="0" distL="0" distR="0" wp14:anchorId="3FABC14A" wp14:editId="220FA24F">
              <wp:extent cx="5943600" cy="3454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454400"/>
                      </a:xfrm>
                      <a:prstGeom prst="rect">
                        <a:avLst/>
                      </a:prstGeom>
                      <a:noFill/>
                      <a:ln>
                        <a:noFill/>
                      </a:ln>
                    </pic:spPr>
                  </pic:pic>
                </a:graphicData>
              </a:graphic>
            </wp:inline>
          </w:drawing>
        </w:r>
        <w:r>
          <w:rPr>
            <w:rFonts w:cs="Open Sans"/>
            <w:color w:val="000000"/>
            <w:szCs w:val="22"/>
            <w:shd w:val="clear" w:color="auto" w:fill="FFFFFF"/>
          </w:rPr>
          <w:br/>
        </w:r>
      </w:ins>
    </w:p>
    <w:p w14:paraId="3F12FE64" w14:textId="77777777" w:rsidR="00570B77" w:rsidRDefault="00570B77" w:rsidP="00570B77">
      <w:pPr>
        <w:pStyle w:val="BodyText"/>
      </w:pPr>
    </w:p>
    <w:p w14:paraId="56B61114" w14:textId="77777777" w:rsidR="00570B77" w:rsidRPr="00113B46" w:rsidRDefault="00570B77" w:rsidP="00570B77">
      <w:pPr>
        <w:pStyle w:val="Heading2"/>
        <w:spacing w:after="170"/>
        <w:ind w:right="278"/>
      </w:pPr>
      <w:bookmarkStart w:id="121" w:name="_INTERFACE_OVERVIEW"/>
      <w:bookmarkStart w:id="122" w:name="_Toc111643040"/>
      <w:bookmarkStart w:id="123" w:name="_Toc132247967"/>
      <w:bookmarkEnd w:id="121"/>
      <w:r w:rsidRPr="00515C5A">
        <w:t>INTERFACE OVERVIEW</w:t>
      </w:r>
      <w:bookmarkEnd w:id="122"/>
      <w:bookmarkEnd w:id="123"/>
      <w:r w:rsidRPr="00515C5A">
        <w:t xml:space="preserve"> </w:t>
      </w:r>
    </w:p>
    <w:p w14:paraId="21BA026F" w14:textId="496CC8E9" w:rsidR="00570B77" w:rsidRDefault="00570B77" w:rsidP="00570B77">
      <w:pPr>
        <w:pStyle w:val="BodyText"/>
      </w:pPr>
      <w:r>
        <w:t>The following section will show examples of the Carrier Web interface pages and expla</w:t>
      </w:r>
      <w:r w:rsidR="00BC0F55">
        <w:t xml:space="preserve">in </w:t>
      </w:r>
      <w:r>
        <w:t xml:space="preserve">the functionality, purpose, or use of each page. This section is a reference when working with the application on a daily basis.  </w:t>
      </w:r>
    </w:p>
    <w:p w14:paraId="77FC31D0" w14:textId="502DFBF1" w:rsidR="00570B77" w:rsidRDefault="00570B77" w:rsidP="00570B77">
      <w:pPr>
        <w:pStyle w:val="BodyText"/>
      </w:pPr>
      <w:r>
        <w:t>In order to keep this manual as succinct as possible, the user interface is described in this section. Other chapters throughout the manual will then refer to the appropriate section of the user interface to avoid duplicate screen</w:t>
      </w:r>
      <w:r w:rsidR="007C454D">
        <w:t>s</w:t>
      </w:r>
      <w:r w:rsidR="00592F37">
        <w:t>,</w:t>
      </w:r>
      <w:r>
        <w:t xml:space="preserve"> </w:t>
      </w:r>
      <w:r w:rsidR="00FE7A78">
        <w:t>images,</w:t>
      </w:r>
      <w:r>
        <w:t xml:space="preserve"> and text.  </w:t>
      </w:r>
    </w:p>
    <w:p w14:paraId="2110026F" w14:textId="3A113061" w:rsidR="00570B77" w:rsidRDefault="00570B77" w:rsidP="00570B77">
      <w:pPr>
        <w:pStyle w:val="BodyText"/>
      </w:pPr>
      <w:r>
        <w:t xml:space="preserve">This chapter has been broken into different sections to make it easier for readers to find the information. The General topics are broken </w:t>
      </w:r>
      <w:r w:rsidR="00FE7A78">
        <w:t>into</w:t>
      </w:r>
      <w:r>
        <w:t xml:space="preserve"> the </w:t>
      </w:r>
      <w:r w:rsidR="006E6127" w:rsidRPr="00515C5A">
        <w:rPr>
          <w:b/>
          <w:bCs/>
        </w:rPr>
        <w:t>M</w:t>
      </w:r>
      <w:r w:rsidRPr="00515C5A">
        <w:rPr>
          <w:b/>
          <w:bCs/>
        </w:rPr>
        <w:t>ain Tabs</w:t>
      </w:r>
      <w:r>
        <w:t xml:space="preserve"> or </w:t>
      </w:r>
      <w:r w:rsidR="006E6127" w:rsidRPr="00515C5A">
        <w:rPr>
          <w:b/>
          <w:bCs/>
        </w:rPr>
        <w:t>F</w:t>
      </w:r>
      <w:r w:rsidRPr="00515C5A">
        <w:rPr>
          <w:b/>
          <w:bCs/>
        </w:rPr>
        <w:t>unctions</w:t>
      </w:r>
      <w:r>
        <w:t xml:space="preserve"> with </w:t>
      </w:r>
      <w:r w:rsidR="00B23EBF">
        <w:t xml:space="preserve">all </w:t>
      </w:r>
      <w:r>
        <w:t xml:space="preserve">associated information contained beneath </w:t>
      </w:r>
      <w:r w:rsidR="003F13A0">
        <w:t xml:space="preserve">the </w:t>
      </w:r>
      <w:r>
        <w:t xml:space="preserve">sections. The following </w:t>
      </w:r>
      <w:r w:rsidR="00BC6E67">
        <w:t xml:space="preserve">hyperlink </w:t>
      </w:r>
      <w:r>
        <w:t xml:space="preserve">is a summary of </w:t>
      </w:r>
      <w:r w:rsidR="002B14CE">
        <w:t xml:space="preserve">each topic </w:t>
      </w:r>
      <w:r>
        <w:t>that will be covered.</w:t>
      </w:r>
    </w:p>
    <w:p w14:paraId="7E3A1830" w14:textId="77777777" w:rsidR="00570B77" w:rsidRPr="006E04E9" w:rsidRDefault="00000000" w:rsidP="00570B77">
      <w:pPr>
        <w:pStyle w:val="ListBullet"/>
        <w:numPr>
          <w:ilvl w:val="0"/>
          <w:numId w:val="7"/>
        </w:numPr>
        <w:rPr>
          <w:color w:val="92D050"/>
        </w:rPr>
      </w:pPr>
      <w:hyperlink w:anchor="_MAIN_MENU_TABS" w:history="1">
        <w:r w:rsidR="00570B77" w:rsidRPr="003B7C7E">
          <w:rPr>
            <w:rStyle w:val="Hyperlink"/>
            <w:rFonts w:eastAsia="MS Mincho"/>
          </w:rPr>
          <w:t>MAIN MENU TABS</w:t>
        </w:r>
      </w:hyperlink>
    </w:p>
    <w:p w14:paraId="15BEEEAA" w14:textId="77777777" w:rsidR="00570B77" w:rsidRPr="006E04E9" w:rsidRDefault="00000000" w:rsidP="00570B77">
      <w:pPr>
        <w:pStyle w:val="ListBullet"/>
        <w:numPr>
          <w:ilvl w:val="0"/>
          <w:numId w:val="7"/>
        </w:numPr>
        <w:rPr>
          <w:color w:val="92D050"/>
        </w:rPr>
      </w:pPr>
      <w:hyperlink w:anchor="_COMMON_CARRIER_WEB" w:history="1">
        <w:r w:rsidR="00570B77" w:rsidRPr="003B7C7E">
          <w:rPr>
            <w:rStyle w:val="Hyperlink"/>
            <w:rFonts w:eastAsia="MS Mincho"/>
          </w:rPr>
          <w:t>COMMON CARRIER WEB ICONS AND BUTTONS</w:t>
        </w:r>
      </w:hyperlink>
    </w:p>
    <w:p w14:paraId="58D6A1BC" w14:textId="77777777" w:rsidR="00570B77" w:rsidRPr="00340F62" w:rsidRDefault="00000000" w:rsidP="00570B77">
      <w:pPr>
        <w:pStyle w:val="ListBullet"/>
        <w:numPr>
          <w:ilvl w:val="0"/>
          <w:numId w:val="7"/>
        </w:numPr>
        <w:rPr>
          <w:color w:val="92D050"/>
        </w:rPr>
      </w:pPr>
      <w:hyperlink w:anchor="_DATE_SELECTOR" w:history="1">
        <w:r w:rsidR="00570B77" w:rsidRPr="003B7C7E">
          <w:rPr>
            <w:rStyle w:val="Hyperlink"/>
            <w:rFonts w:eastAsia="MS Mincho"/>
          </w:rPr>
          <w:t>DATE SELECTOR</w:t>
        </w:r>
      </w:hyperlink>
    </w:p>
    <w:p w14:paraId="5A6307B7" w14:textId="77777777" w:rsidR="00570B77" w:rsidRDefault="00570B77" w:rsidP="00515C5A">
      <w:pPr>
        <w:pStyle w:val="Heading3"/>
      </w:pPr>
      <w:bookmarkStart w:id="124" w:name="_MAIN_MENU_TABS"/>
      <w:bookmarkStart w:id="125" w:name="_Toc111643041"/>
      <w:bookmarkStart w:id="126" w:name="_Toc132247968"/>
      <w:bookmarkEnd w:id="124"/>
      <w:r>
        <w:lastRenderedPageBreak/>
        <w:t>MAIN MENU TABS</w:t>
      </w:r>
      <w:bookmarkEnd w:id="125"/>
      <w:bookmarkEnd w:id="126"/>
      <w:r>
        <w:t xml:space="preserve"> </w:t>
      </w:r>
    </w:p>
    <w:p w14:paraId="242BE34E" w14:textId="181A90AB" w:rsidR="00570B77" w:rsidRDefault="00570B77" w:rsidP="00570B77">
      <w:pPr>
        <w:pStyle w:val="BodyText"/>
      </w:pPr>
      <w:r w:rsidRPr="002E5EB6">
        <w:rPr>
          <w:rFonts w:eastAsia="Calibri"/>
        </w:rPr>
        <w:t xml:space="preserve">The user </w:t>
      </w:r>
      <w:r w:rsidR="0031590A">
        <w:rPr>
          <w:rFonts w:eastAsia="Calibri"/>
        </w:rPr>
        <w:t>can</w:t>
      </w:r>
      <w:r w:rsidRPr="002E5EB6">
        <w:rPr>
          <w:rFonts w:eastAsia="Calibri"/>
        </w:rPr>
        <w:t xml:space="preserve"> control Carrier Web operations through the main menu tabs</w:t>
      </w:r>
      <w:r w:rsidR="002D301F">
        <w:rPr>
          <w:rFonts w:eastAsia="Calibri"/>
        </w:rPr>
        <w:t xml:space="preserve">, </w:t>
      </w:r>
      <w:r w:rsidR="002D301F" w:rsidRPr="00515C5A">
        <w:rPr>
          <w:rFonts w:eastAsia="Calibri"/>
          <w:b/>
          <w:bCs/>
          <w:color w:val="000000" w:themeColor="text1"/>
          <w:u w:val="single"/>
        </w:rPr>
        <w:t>for example</w:t>
      </w:r>
      <w:r w:rsidR="007C454D">
        <w:rPr>
          <w:rFonts w:eastAsia="Calibri"/>
          <w:color w:val="000000" w:themeColor="text1"/>
        </w:rPr>
        <w:t>,</w:t>
      </w:r>
      <w:r w:rsidRPr="002E5EB6">
        <w:rPr>
          <w:rFonts w:eastAsia="Calibri"/>
        </w:rPr>
        <w:t xml:space="preserve"> </w:t>
      </w:r>
      <w:r w:rsidR="004D5877">
        <w:rPr>
          <w:rFonts w:eastAsia="Calibri"/>
        </w:rPr>
        <w:t>See</w:t>
      </w:r>
      <w:r w:rsidR="0055370D">
        <w:rPr>
          <w:rFonts w:eastAsia="Calibri"/>
        </w:rPr>
        <w:t xml:space="preserve"> </w:t>
      </w:r>
      <w:r w:rsidR="0055370D" w:rsidRPr="003E7780">
        <w:rPr>
          <w:rFonts w:eastAsia="Calibri"/>
          <w:color w:val="4472C4" w:themeColor="accent1"/>
        </w:rPr>
        <w:fldChar w:fldCharType="begin"/>
      </w:r>
      <w:r w:rsidR="0055370D" w:rsidRPr="003E7780">
        <w:rPr>
          <w:rFonts w:eastAsia="Calibri"/>
          <w:color w:val="4472C4" w:themeColor="accent1"/>
        </w:rPr>
        <w:instrText xml:space="preserve"> REF _Ref129580666 \h </w:instrText>
      </w:r>
      <w:r w:rsidR="0055370D" w:rsidRPr="003E7780">
        <w:rPr>
          <w:rFonts w:eastAsia="Calibri"/>
          <w:color w:val="4472C4" w:themeColor="accent1"/>
        </w:rPr>
      </w:r>
      <w:r w:rsidR="0055370D" w:rsidRPr="003E7780">
        <w:rPr>
          <w:rFonts w:eastAsia="Calibri"/>
          <w:color w:val="4472C4" w:themeColor="accent1"/>
        </w:rPr>
        <w:fldChar w:fldCharType="separate"/>
      </w:r>
      <w:r w:rsidR="00964EF7" w:rsidRPr="003E7780">
        <w:rPr>
          <w:color w:val="4472C4" w:themeColor="accent1"/>
          <w:rPrChange w:id="127" w:author="Moses, Robinson" w:date="2023-04-13T02:50:00Z">
            <w:rPr/>
          </w:rPrChange>
        </w:rPr>
        <w:t xml:space="preserve">FIGURE </w:t>
      </w:r>
      <w:r w:rsidR="00964EF7" w:rsidRPr="003E7780">
        <w:rPr>
          <w:noProof/>
          <w:color w:val="4472C4" w:themeColor="accent1"/>
          <w:rPrChange w:id="128" w:author="Moses, Robinson" w:date="2023-04-13T02:50:00Z">
            <w:rPr>
              <w:noProof/>
            </w:rPr>
          </w:rPrChange>
        </w:rPr>
        <w:t>1</w:t>
      </w:r>
      <w:r w:rsidR="00964EF7" w:rsidRPr="003E7780">
        <w:rPr>
          <w:color w:val="4472C4" w:themeColor="accent1"/>
          <w:rPrChange w:id="129" w:author="Moses, Robinson" w:date="2023-04-13T02:50:00Z">
            <w:rPr/>
          </w:rPrChange>
        </w:rPr>
        <w:t>: MAIN MENU TABS</w:t>
      </w:r>
      <w:r w:rsidR="0055370D" w:rsidRPr="003E7780">
        <w:rPr>
          <w:rFonts w:eastAsia="Calibri"/>
          <w:color w:val="4472C4" w:themeColor="accent1"/>
        </w:rPr>
        <w:fldChar w:fldCharType="end"/>
      </w:r>
      <w:r w:rsidRPr="002E5EB6">
        <w:rPr>
          <w:rFonts w:eastAsia="Calibri"/>
        </w:rPr>
        <w:t>. After selecting the menu items, additional options are displayed, until a final menu option is reached, allowing full access to all functions</w:t>
      </w:r>
      <w:r>
        <w:t xml:space="preserve">. </w:t>
      </w:r>
    </w:p>
    <w:p w14:paraId="42BBE96C" w14:textId="3865AA6E" w:rsidR="00570B77" w:rsidRDefault="00570B77" w:rsidP="00570B77">
      <w:pPr>
        <w:pStyle w:val="Caption"/>
      </w:pPr>
      <w:bookmarkStart w:id="130" w:name="_Toc65568937"/>
      <w:bookmarkStart w:id="131" w:name="_Ref129580666"/>
      <w:r>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964EF7">
        <w:rPr>
          <w:noProof/>
        </w:rPr>
        <w:t>1</w:t>
      </w:r>
      <w:r w:rsidRPr="36CE550C">
        <w:rPr>
          <w:noProof/>
        </w:rPr>
        <w:fldChar w:fldCharType="end"/>
      </w:r>
      <w:r>
        <w:t>: MAIN MENU TABS</w:t>
      </w:r>
      <w:bookmarkEnd w:id="130"/>
      <w:bookmarkEnd w:id="131"/>
      <w:r>
        <w:t xml:space="preserve"> </w:t>
      </w:r>
    </w:p>
    <w:p w14:paraId="7DA115A5" w14:textId="77777777" w:rsidR="00B36E31" w:rsidRDefault="00570B77" w:rsidP="00515C5A">
      <w:pPr>
        <w:pStyle w:val="BodyText"/>
        <w:rPr>
          <w:ins w:id="132" w:author="Pinnu, Sainath" w:date="2023-04-11T18:17:00Z"/>
        </w:rPr>
      </w:pPr>
      <w:del w:id="133" w:author="Pinnu, Sainath" w:date="2023-04-11T18:17:00Z">
        <w:r w:rsidDel="00B36E31">
          <w:rPr>
            <w:noProof/>
          </w:rPr>
          <w:drawing>
            <wp:inline distT="0" distB="0" distL="0" distR="0" wp14:anchorId="68DF3C17" wp14:editId="232DCFFB">
              <wp:extent cx="5943600" cy="657225"/>
              <wp:effectExtent l="76200" t="76200" r="133350" b="142875"/>
              <wp:docPr id="1534536253" name="Picture 1534536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657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14:paraId="3CB192DE" w14:textId="46B10D81" w:rsidR="00570B77" w:rsidRDefault="00B36E31" w:rsidP="00515C5A">
      <w:pPr>
        <w:pStyle w:val="BodyText"/>
        <w:rPr>
          <w:ins w:id="134" w:author="Moses, Robinson" w:date="2023-04-13T02:54:00Z"/>
          <w:rStyle w:val="Hyperlink"/>
          <w:color w:val="70AD47" w:themeColor="accent6"/>
        </w:rPr>
      </w:pPr>
      <w:ins w:id="135" w:author="Pinnu, Sainath" w:date="2023-04-11T18:17:00Z">
        <w:r>
          <w:rPr>
            <w:noProof/>
          </w:rPr>
          <w:drawing>
            <wp:inline distT="0" distB="0" distL="0" distR="0" wp14:anchorId="115FF33F" wp14:editId="60FD2973">
              <wp:extent cx="5943600" cy="27863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86380"/>
                      </a:xfrm>
                      <a:prstGeom prst="rect">
                        <a:avLst/>
                      </a:prstGeom>
                    </pic:spPr>
                  </pic:pic>
                </a:graphicData>
              </a:graphic>
            </wp:inline>
          </w:drawing>
        </w:r>
      </w:ins>
      <w:hyperlink w:anchor="_INTERFACE_OVERVIEW" w:history="1">
        <w:r w:rsidR="00570B77" w:rsidRPr="00DA724E">
          <w:rPr>
            <w:rStyle w:val="Hyperlink"/>
            <w:color w:val="70AD47" w:themeColor="accent6"/>
          </w:rPr>
          <w:t xml:space="preserve">Return to: Interface Overview </w:t>
        </w:r>
      </w:hyperlink>
      <w:bookmarkStart w:id="136" w:name="_Toc65569004"/>
    </w:p>
    <w:p w14:paraId="51F3D2A9" w14:textId="77777777" w:rsidR="00244F12" w:rsidRDefault="00244F12" w:rsidP="00515C5A">
      <w:pPr>
        <w:pStyle w:val="BodyText"/>
        <w:rPr>
          <w:color w:val="70AD47" w:themeColor="accent6"/>
          <w:u w:val="single"/>
        </w:rPr>
      </w:pPr>
    </w:p>
    <w:p w14:paraId="6C4566AB" w14:textId="77777777" w:rsidR="005B6104" w:rsidRPr="00E47429" w:rsidRDefault="005B6104" w:rsidP="005B6104">
      <w:pPr>
        <w:pStyle w:val="Caption"/>
        <w:rPr>
          <w:ins w:id="137" w:author="Moses, Robinson" w:date="2023-04-13T02:52:00Z"/>
        </w:rPr>
      </w:pPr>
      <w:ins w:id="138" w:author="Moses, Robinson" w:date="2023-04-13T02:52:00Z">
        <w:r w:rsidRPr="00E47429">
          <w:t xml:space="preserve">TABLE </w:t>
        </w:r>
        <w:r>
          <w:fldChar w:fldCharType="begin"/>
        </w:r>
        <w:r>
          <w:instrText xml:space="preserve"> SEQ Table \* ARABIC </w:instrText>
        </w:r>
        <w:r>
          <w:fldChar w:fldCharType="separate"/>
        </w:r>
        <w:r>
          <w:t>3</w:t>
        </w:r>
        <w:r>
          <w:fldChar w:fldCharType="end"/>
        </w:r>
        <w:r w:rsidRPr="00E47429">
          <w:t xml:space="preserve">: MAIN MENU TABS </w:t>
        </w:r>
      </w:ins>
    </w:p>
    <w:p w14:paraId="035C1935" w14:textId="3FBC5E82" w:rsidR="00570B77" w:rsidDel="00537904" w:rsidRDefault="00570B77" w:rsidP="00570B77">
      <w:pPr>
        <w:pStyle w:val="Caption"/>
        <w:rPr>
          <w:del w:id="139" w:author="Moses, Robinson" w:date="2023-04-13T02:53:00Z"/>
        </w:rPr>
      </w:pPr>
    </w:p>
    <w:tbl>
      <w:tblPr>
        <w:tblStyle w:val="TableGrid1"/>
        <w:tblpPr w:leftFromText="180" w:rightFromText="180" w:vertAnchor="text" w:horzAnchor="margin" w:tblpXSpec="center" w:tblpY="359"/>
        <w:tblW w:w="8073" w:type="dxa"/>
        <w:tblInd w:w="0" w:type="dxa"/>
        <w:tblCellMar>
          <w:top w:w="93" w:type="dxa"/>
          <w:left w:w="78" w:type="dxa"/>
          <w:right w:w="115" w:type="dxa"/>
        </w:tblCellMar>
        <w:tblLook w:val="04A0" w:firstRow="1" w:lastRow="0" w:firstColumn="1" w:lastColumn="0" w:noHBand="0" w:noVBand="1"/>
      </w:tblPr>
      <w:tblGrid>
        <w:gridCol w:w="1579"/>
        <w:gridCol w:w="6494"/>
      </w:tblGrid>
      <w:tr w:rsidR="0099792E" w14:paraId="40EF7A3C" w14:textId="77777777" w:rsidTr="0099792E">
        <w:trPr>
          <w:trHeight w:val="372"/>
        </w:trPr>
        <w:tc>
          <w:tcPr>
            <w:tcW w:w="1579" w:type="dxa"/>
            <w:tcBorders>
              <w:top w:val="single" w:sz="4" w:space="0" w:color="000000"/>
              <w:left w:val="single" w:sz="4" w:space="0" w:color="000000"/>
              <w:bottom w:val="single" w:sz="3" w:space="0" w:color="000000"/>
              <w:right w:val="single" w:sz="4" w:space="0" w:color="000000"/>
            </w:tcBorders>
            <w:shd w:val="clear" w:color="auto" w:fill="54B948"/>
          </w:tcPr>
          <w:p w14:paraId="1D550F12" w14:textId="77777777" w:rsidR="0099792E" w:rsidRDefault="0099792E" w:rsidP="0099792E">
            <w:pPr>
              <w:pStyle w:val="TableHeading"/>
            </w:pPr>
            <w:r>
              <w:t xml:space="preserve">Tabs </w:t>
            </w:r>
          </w:p>
        </w:tc>
        <w:tc>
          <w:tcPr>
            <w:tcW w:w="6494" w:type="dxa"/>
            <w:tcBorders>
              <w:top w:val="single" w:sz="4" w:space="0" w:color="000000"/>
              <w:left w:val="single" w:sz="4" w:space="0" w:color="000000"/>
              <w:bottom w:val="single" w:sz="3" w:space="0" w:color="000000"/>
              <w:right w:val="single" w:sz="4" w:space="0" w:color="000000"/>
            </w:tcBorders>
            <w:shd w:val="clear" w:color="auto" w:fill="54B948"/>
          </w:tcPr>
          <w:p w14:paraId="632FEEF8" w14:textId="77777777" w:rsidR="0099792E" w:rsidRDefault="0099792E" w:rsidP="0099792E">
            <w:pPr>
              <w:pStyle w:val="TableHeading"/>
            </w:pPr>
            <w:r>
              <w:t xml:space="preserve">Description </w:t>
            </w:r>
          </w:p>
        </w:tc>
      </w:tr>
      <w:tr w:rsidR="0099792E" w14:paraId="734B9614" w14:textId="77777777" w:rsidTr="0099792E">
        <w:trPr>
          <w:trHeight w:val="671"/>
        </w:trPr>
        <w:tc>
          <w:tcPr>
            <w:tcW w:w="1579" w:type="dxa"/>
            <w:tcBorders>
              <w:top w:val="single" w:sz="3" w:space="0" w:color="000000"/>
              <w:left w:val="single" w:sz="4" w:space="0" w:color="000000"/>
              <w:bottom w:val="single" w:sz="4" w:space="0" w:color="000000"/>
              <w:right w:val="single" w:sz="4" w:space="0" w:color="000000"/>
            </w:tcBorders>
          </w:tcPr>
          <w:p w14:paraId="3E3116FB" w14:textId="77777777" w:rsidR="0099792E" w:rsidRPr="00D6292C" w:rsidRDefault="0099792E" w:rsidP="0099792E">
            <w:pPr>
              <w:pStyle w:val="TableBody"/>
              <w:rPr>
                <w:b/>
                <w:bCs/>
              </w:rPr>
            </w:pPr>
            <w:r w:rsidRPr="00D6292C">
              <w:rPr>
                <w:b/>
                <w:bCs/>
              </w:rPr>
              <w:t xml:space="preserve">Employees </w:t>
            </w:r>
          </w:p>
        </w:tc>
        <w:tc>
          <w:tcPr>
            <w:tcW w:w="6494" w:type="dxa"/>
            <w:tcBorders>
              <w:top w:val="single" w:sz="3" w:space="0" w:color="000000"/>
              <w:left w:val="single" w:sz="4" w:space="0" w:color="000000"/>
              <w:bottom w:val="single" w:sz="4" w:space="0" w:color="000000"/>
              <w:right w:val="single" w:sz="4" w:space="0" w:color="000000"/>
            </w:tcBorders>
          </w:tcPr>
          <w:p w14:paraId="7C4B6416" w14:textId="6168B25D" w:rsidR="0099792E" w:rsidRDefault="0099792E" w:rsidP="0099792E">
            <w:pPr>
              <w:pStyle w:val="TableBody"/>
            </w:pPr>
            <w:r>
              <w:t xml:space="preserve">Access the controls for entering Depot/Carrier employee information. Carriers can enter descriptive information that will allow vaults and branches to </w:t>
            </w:r>
            <w:r w:rsidR="00C81549">
              <w:t xml:space="preserve">ensure </w:t>
            </w:r>
            <w:r>
              <w:t xml:space="preserve">the identity of the carrier personnel they interact with </w:t>
            </w:r>
          </w:p>
        </w:tc>
      </w:tr>
      <w:tr w:rsidR="0099792E" w14:paraId="4FC90113" w14:textId="77777777" w:rsidTr="0099792E">
        <w:trPr>
          <w:trHeight w:val="540"/>
        </w:trPr>
        <w:tc>
          <w:tcPr>
            <w:tcW w:w="1579" w:type="dxa"/>
            <w:tcBorders>
              <w:top w:val="single" w:sz="4" w:space="0" w:color="000000"/>
              <w:left w:val="single" w:sz="4" w:space="0" w:color="000000"/>
              <w:bottom w:val="single" w:sz="4" w:space="0" w:color="000000"/>
              <w:right w:val="single" w:sz="4" w:space="0" w:color="000000"/>
            </w:tcBorders>
          </w:tcPr>
          <w:p w14:paraId="35C9614C" w14:textId="77777777" w:rsidR="0099792E" w:rsidRPr="00D6292C" w:rsidRDefault="0099792E" w:rsidP="0099792E">
            <w:pPr>
              <w:pStyle w:val="TableBody"/>
              <w:rPr>
                <w:b/>
                <w:bCs/>
              </w:rPr>
            </w:pPr>
            <w:r w:rsidRPr="00D6292C">
              <w:rPr>
                <w:b/>
                <w:bCs/>
              </w:rPr>
              <w:lastRenderedPageBreak/>
              <w:t xml:space="preserve">Depots </w:t>
            </w:r>
          </w:p>
        </w:tc>
        <w:tc>
          <w:tcPr>
            <w:tcW w:w="6494" w:type="dxa"/>
            <w:tcBorders>
              <w:top w:val="single" w:sz="4" w:space="0" w:color="000000"/>
              <w:left w:val="single" w:sz="4" w:space="0" w:color="000000"/>
              <w:bottom w:val="single" w:sz="4" w:space="0" w:color="000000"/>
              <w:right w:val="single" w:sz="4" w:space="0" w:color="000000"/>
            </w:tcBorders>
          </w:tcPr>
          <w:p w14:paraId="09A666F8" w14:textId="088F8F34" w:rsidR="0099792E" w:rsidRDefault="0099792E" w:rsidP="0099792E">
            <w:pPr>
              <w:pStyle w:val="TableBody"/>
            </w:pPr>
            <w:r>
              <w:t xml:space="preserve">Access listings of all associated depots and the cashpoints (ATM, Branch, and Vault) that each depot services </w:t>
            </w:r>
          </w:p>
        </w:tc>
      </w:tr>
      <w:tr w:rsidR="00B36E31" w14:paraId="07EB2675" w14:textId="77777777" w:rsidTr="0099792E">
        <w:trPr>
          <w:trHeight w:val="336"/>
          <w:ins w:id="140" w:author="Pinnu, Sainath" w:date="2023-04-11T18:18:00Z"/>
        </w:trPr>
        <w:tc>
          <w:tcPr>
            <w:tcW w:w="1579" w:type="dxa"/>
            <w:tcBorders>
              <w:top w:val="single" w:sz="4" w:space="0" w:color="000000"/>
              <w:left w:val="single" w:sz="4" w:space="0" w:color="000000"/>
              <w:bottom w:val="single" w:sz="4" w:space="0" w:color="000000"/>
              <w:right w:val="single" w:sz="4" w:space="0" w:color="000000"/>
            </w:tcBorders>
          </w:tcPr>
          <w:p w14:paraId="35E690D2" w14:textId="014848F4" w:rsidR="00B36E31" w:rsidRPr="00D6292C" w:rsidRDefault="00B36E31" w:rsidP="0099792E">
            <w:pPr>
              <w:pStyle w:val="TableBody"/>
              <w:rPr>
                <w:ins w:id="141" w:author="Pinnu, Sainath" w:date="2023-04-11T18:18:00Z"/>
                <w:b/>
                <w:bCs/>
              </w:rPr>
            </w:pPr>
            <w:ins w:id="142" w:author="Pinnu, Sainath" w:date="2023-04-11T18:18:00Z">
              <w:r>
                <w:rPr>
                  <w:b/>
                  <w:bCs/>
                </w:rPr>
                <w:t>Create Order</w:t>
              </w:r>
            </w:ins>
          </w:p>
        </w:tc>
        <w:tc>
          <w:tcPr>
            <w:tcW w:w="6494" w:type="dxa"/>
            <w:tcBorders>
              <w:top w:val="single" w:sz="4" w:space="0" w:color="000000"/>
              <w:left w:val="single" w:sz="4" w:space="0" w:color="000000"/>
              <w:bottom w:val="single" w:sz="4" w:space="0" w:color="000000"/>
              <w:right w:val="single" w:sz="4" w:space="0" w:color="000000"/>
            </w:tcBorders>
          </w:tcPr>
          <w:p w14:paraId="694E9D08" w14:textId="3ED20D9E" w:rsidR="00B36E31" w:rsidRDefault="00B36E31" w:rsidP="0099792E">
            <w:pPr>
              <w:pStyle w:val="TableBody"/>
              <w:rPr>
                <w:ins w:id="143" w:author="Pinnu, Sainath" w:date="2023-04-11T18:18:00Z"/>
              </w:rPr>
            </w:pPr>
            <w:ins w:id="144" w:author="Pinnu, Sainath" w:date="2023-04-11T18:19:00Z">
              <w:r>
                <w:t xml:space="preserve">Access to create </w:t>
              </w:r>
            </w:ins>
            <w:ins w:id="145" w:author="Pinnu, Sainath" w:date="2023-04-11T18:20:00Z">
              <w:r>
                <w:t xml:space="preserve">different orders </w:t>
              </w:r>
              <w:del w:id="146" w:author="Moses, Robinson" w:date="2023-04-13T02:51:00Z">
                <w:r w:rsidDel="00D666A3">
                  <w:delText xml:space="preserve">like </w:delText>
                </w:r>
              </w:del>
            </w:ins>
            <w:ins w:id="147" w:author="Moses, Robinson" w:date="2023-04-13T02:51:00Z">
              <w:r w:rsidR="00D666A3">
                <w:t xml:space="preserve"> e.g </w:t>
              </w:r>
            </w:ins>
            <w:ins w:id="148" w:author="Pinnu, Sainath" w:date="2023-04-11T18:20:00Z">
              <w:r>
                <w:t>ATM, Branch, Vault</w:t>
              </w:r>
            </w:ins>
          </w:p>
        </w:tc>
      </w:tr>
      <w:tr w:rsidR="00B36E31" w14:paraId="2A6CB046" w14:textId="77777777" w:rsidTr="0099792E">
        <w:trPr>
          <w:trHeight w:val="336"/>
          <w:ins w:id="149" w:author="Pinnu, Sainath" w:date="2023-04-11T18:18:00Z"/>
        </w:trPr>
        <w:tc>
          <w:tcPr>
            <w:tcW w:w="1579" w:type="dxa"/>
            <w:tcBorders>
              <w:top w:val="single" w:sz="4" w:space="0" w:color="000000"/>
              <w:left w:val="single" w:sz="4" w:space="0" w:color="000000"/>
              <w:bottom w:val="single" w:sz="4" w:space="0" w:color="000000"/>
              <w:right w:val="single" w:sz="4" w:space="0" w:color="000000"/>
            </w:tcBorders>
          </w:tcPr>
          <w:p w14:paraId="364AB07A" w14:textId="392260C2" w:rsidR="00B36E31" w:rsidRPr="00D6292C" w:rsidRDefault="00B36E31" w:rsidP="0099792E">
            <w:pPr>
              <w:pStyle w:val="TableBody"/>
              <w:rPr>
                <w:ins w:id="150" w:author="Pinnu, Sainath" w:date="2023-04-11T18:18:00Z"/>
                <w:b/>
                <w:bCs/>
              </w:rPr>
            </w:pPr>
            <w:ins w:id="151" w:author="Pinnu, Sainath" w:date="2023-04-11T18:19:00Z">
              <w:r>
                <w:rPr>
                  <w:b/>
                  <w:bCs/>
                </w:rPr>
                <w:t>List By Workflow</w:t>
              </w:r>
            </w:ins>
          </w:p>
        </w:tc>
        <w:tc>
          <w:tcPr>
            <w:tcW w:w="6494" w:type="dxa"/>
            <w:tcBorders>
              <w:top w:val="single" w:sz="4" w:space="0" w:color="000000"/>
              <w:left w:val="single" w:sz="4" w:space="0" w:color="000000"/>
              <w:bottom w:val="single" w:sz="4" w:space="0" w:color="000000"/>
              <w:right w:val="single" w:sz="4" w:space="0" w:color="000000"/>
            </w:tcBorders>
          </w:tcPr>
          <w:p w14:paraId="6A611B99" w14:textId="07DAE9E2" w:rsidR="00B36E31" w:rsidRDefault="00B36E31" w:rsidP="0099792E">
            <w:pPr>
              <w:pStyle w:val="TableBody"/>
              <w:rPr>
                <w:ins w:id="152" w:author="Pinnu, Sainath" w:date="2023-04-11T18:18:00Z"/>
              </w:rPr>
            </w:pPr>
            <w:ins w:id="153" w:author="Pinnu, Sainath" w:date="2023-04-11T18:21:00Z">
              <w:r>
                <w:t>Access to List of workflows based on Return and Delivery</w:t>
              </w:r>
            </w:ins>
          </w:p>
        </w:tc>
      </w:tr>
      <w:tr w:rsidR="0099792E" w14:paraId="1107CFA6" w14:textId="77777777" w:rsidTr="0099792E">
        <w:trPr>
          <w:trHeight w:val="336"/>
        </w:trPr>
        <w:tc>
          <w:tcPr>
            <w:tcW w:w="1579" w:type="dxa"/>
            <w:tcBorders>
              <w:top w:val="single" w:sz="4" w:space="0" w:color="000000"/>
              <w:left w:val="single" w:sz="4" w:space="0" w:color="000000"/>
              <w:bottom w:val="single" w:sz="4" w:space="0" w:color="000000"/>
              <w:right w:val="single" w:sz="4" w:space="0" w:color="000000"/>
            </w:tcBorders>
          </w:tcPr>
          <w:p w14:paraId="6D3B0C98" w14:textId="77777777" w:rsidR="0099792E" w:rsidRPr="00D6292C" w:rsidRDefault="0099792E" w:rsidP="0099792E">
            <w:pPr>
              <w:pStyle w:val="TableBody"/>
              <w:rPr>
                <w:b/>
                <w:bCs/>
              </w:rPr>
            </w:pPr>
            <w:r w:rsidRPr="00D6292C">
              <w:rPr>
                <w:b/>
                <w:bCs/>
              </w:rPr>
              <w:t xml:space="preserve">Orders </w:t>
            </w:r>
          </w:p>
        </w:tc>
        <w:tc>
          <w:tcPr>
            <w:tcW w:w="6494" w:type="dxa"/>
            <w:tcBorders>
              <w:top w:val="single" w:sz="4" w:space="0" w:color="000000"/>
              <w:left w:val="single" w:sz="4" w:space="0" w:color="000000"/>
              <w:bottom w:val="single" w:sz="4" w:space="0" w:color="000000"/>
              <w:right w:val="single" w:sz="4" w:space="0" w:color="000000"/>
            </w:tcBorders>
          </w:tcPr>
          <w:p w14:paraId="0D5F0321" w14:textId="06756335" w:rsidR="0099792E" w:rsidRDefault="0099792E" w:rsidP="0099792E">
            <w:pPr>
              <w:pStyle w:val="TableBody"/>
            </w:pPr>
            <w:r>
              <w:t xml:space="preserve">Access the ability to list all orders by type, upload order update files, and export orders </w:t>
            </w:r>
          </w:p>
        </w:tc>
      </w:tr>
      <w:tr w:rsidR="0099792E" w14:paraId="6CF615E8" w14:textId="77777777" w:rsidTr="0099792E">
        <w:trPr>
          <w:trHeight w:val="334"/>
        </w:trPr>
        <w:tc>
          <w:tcPr>
            <w:tcW w:w="1579" w:type="dxa"/>
            <w:tcBorders>
              <w:top w:val="single" w:sz="4" w:space="0" w:color="000000"/>
              <w:left w:val="single" w:sz="4" w:space="0" w:color="000000"/>
              <w:bottom w:val="single" w:sz="4" w:space="0" w:color="000000"/>
              <w:right w:val="single" w:sz="4" w:space="0" w:color="000000"/>
            </w:tcBorders>
          </w:tcPr>
          <w:p w14:paraId="73B5D1CB" w14:textId="77777777" w:rsidR="0099792E" w:rsidRPr="00D6292C" w:rsidRDefault="0099792E" w:rsidP="0099792E">
            <w:pPr>
              <w:pStyle w:val="TableBody"/>
              <w:rPr>
                <w:b/>
                <w:bCs/>
              </w:rPr>
            </w:pPr>
            <w:r w:rsidRPr="00D6292C">
              <w:rPr>
                <w:b/>
                <w:bCs/>
              </w:rPr>
              <w:t xml:space="preserve">Routes </w:t>
            </w:r>
          </w:p>
        </w:tc>
        <w:tc>
          <w:tcPr>
            <w:tcW w:w="6494" w:type="dxa"/>
            <w:tcBorders>
              <w:top w:val="single" w:sz="4" w:space="0" w:color="000000"/>
              <w:left w:val="single" w:sz="4" w:space="0" w:color="000000"/>
              <w:bottom w:val="single" w:sz="4" w:space="0" w:color="000000"/>
              <w:right w:val="single" w:sz="4" w:space="0" w:color="000000"/>
            </w:tcBorders>
          </w:tcPr>
          <w:p w14:paraId="213E4552" w14:textId="606BAD43" w:rsidR="0099792E" w:rsidRDefault="0099792E" w:rsidP="0099792E">
            <w:pPr>
              <w:pStyle w:val="TableBody"/>
            </w:pPr>
            <w:r>
              <w:t xml:space="preserve">Access route planning and the trucks including type and capacity </w:t>
            </w:r>
          </w:p>
        </w:tc>
      </w:tr>
      <w:tr w:rsidR="0099792E" w14:paraId="7494979C" w14:textId="77777777" w:rsidTr="0099792E">
        <w:trPr>
          <w:trHeight w:val="334"/>
        </w:trPr>
        <w:tc>
          <w:tcPr>
            <w:tcW w:w="1579" w:type="dxa"/>
            <w:tcBorders>
              <w:top w:val="single" w:sz="4" w:space="0" w:color="000000"/>
              <w:left w:val="single" w:sz="4" w:space="0" w:color="000000"/>
              <w:bottom w:val="single" w:sz="4" w:space="0" w:color="000000"/>
              <w:right w:val="single" w:sz="4" w:space="0" w:color="000000"/>
            </w:tcBorders>
          </w:tcPr>
          <w:p w14:paraId="37B34B2F" w14:textId="77777777" w:rsidR="0099792E" w:rsidRPr="00D6292C" w:rsidRDefault="0099792E" w:rsidP="0099792E">
            <w:pPr>
              <w:pStyle w:val="TableBody"/>
              <w:rPr>
                <w:b/>
                <w:bCs/>
              </w:rPr>
            </w:pPr>
            <w:r w:rsidRPr="00D6292C">
              <w:rPr>
                <w:b/>
                <w:bCs/>
              </w:rPr>
              <w:t xml:space="preserve">Reports </w:t>
            </w:r>
          </w:p>
        </w:tc>
        <w:tc>
          <w:tcPr>
            <w:tcW w:w="6494" w:type="dxa"/>
            <w:tcBorders>
              <w:top w:val="single" w:sz="4" w:space="0" w:color="000000"/>
              <w:left w:val="single" w:sz="4" w:space="0" w:color="000000"/>
              <w:bottom w:val="single" w:sz="4" w:space="0" w:color="000000"/>
              <w:right w:val="single" w:sz="4" w:space="0" w:color="000000"/>
            </w:tcBorders>
          </w:tcPr>
          <w:p w14:paraId="7458251C" w14:textId="1DE2C858" w:rsidR="0099792E" w:rsidRDefault="0099792E" w:rsidP="0099792E">
            <w:pPr>
              <w:pStyle w:val="TableBody"/>
            </w:pPr>
            <w:r>
              <w:t xml:space="preserve">Access reports of Carrier Web activity </w:t>
            </w:r>
          </w:p>
        </w:tc>
      </w:tr>
      <w:tr w:rsidR="0099792E" w14:paraId="3B99F04B" w14:textId="77777777" w:rsidTr="0099792E">
        <w:trPr>
          <w:trHeight w:val="334"/>
        </w:trPr>
        <w:tc>
          <w:tcPr>
            <w:tcW w:w="1579" w:type="dxa"/>
            <w:tcBorders>
              <w:top w:val="single" w:sz="4" w:space="0" w:color="000000"/>
              <w:left w:val="single" w:sz="4" w:space="0" w:color="000000"/>
              <w:bottom w:val="single" w:sz="4" w:space="0" w:color="000000"/>
              <w:right w:val="single" w:sz="4" w:space="0" w:color="000000"/>
            </w:tcBorders>
          </w:tcPr>
          <w:p w14:paraId="03892001" w14:textId="77777777" w:rsidR="0099792E" w:rsidRPr="00D6292C" w:rsidRDefault="0099792E" w:rsidP="0099792E">
            <w:pPr>
              <w:pStyle w:val="TableBody"/>
              <w:rPr>
                <w:b/>
                <w:bCs/>
              </w:rPr>
            </w:pPr>
            <w:r w:rsidRPr="00D6292C">
              <w:rPr>
                <w:b/>
                <w:bCs/>
              </w:rPr>
              <w:t xml:space="preserve">Settings </w:t>
            </w:r>
          </w:p>
        </w:tc>
        <w:tc>
          <w:tcPr>
            <w:tcW w:w="6494" w:type="dxa"/>
            <w:tcBorders>
              <w:top w:val="single" w:sz="4" w:space="0" w:color="000000"/>
              <w:left w:val="single" w:sz="4" w:space="0" w:color="000000"/>
              <w:bottom w:val="single" w:sz="4" w:space="0" w:color="000000"/>
              <w:right w:val="single" w:sz="4" w:space="0" w:color="000000"/>
            </w:tcBorders>
          </w:tcPr>
          <w:p w14:paraId="3E9D823B" w14:textId="202CAC1E" w:rsidR="0099792E" w:rsidRDefault="0099792E" w:rsidP="0099792E">
            <w:pPr>
              <w:pStyle w:val="TableBody"/>
            </w:pPr>
            <w:r>
              <w:t xml:space="preserve">Access the parameters and settings associated with Carrier Web </w:t>
            </w:r>
          </w:p>
        </w:tc>
      </w:tr>
    </w:tbl>
    <w:p w14:paraId="7F3FAF76" w14:textId="64C3FE28" w:rsidR="00570B77" w:rsidRPr="00E47429" w:rsidRDefault="00570B77" w:rsidP="00570B77">
      <w:pPr>
        <w:pStyle w:val="Caption"/>
      </w:pPr>
      <w:r w:rsidRPr="00E47429">
        <w:t xml:space="preserve">TABLE </w:t>
      </w:r>
      <w:fldSimple w:instr=" SEQ Table \* ARABIC ">
        <w:r w:rsidR="00964EF7">
          <w:rPr>
            <w:noProof/>
          </w:rPr>
          <w:t>3</w:t>
        </w:r>
      </w:fldSimple>
      <w:r w:rsidRPr="00E47429">
        <w:t>: MAIN MENU TABS</w:t>
      </w:r>
      <w:bookmarkEnd w:id="136"/>
      <w:r w:rsidRPr="00E47429">
        <w:t xml:space="preserve"> </w:t>
      </w:r>
    </w:p>
    <w:p w14:paraId="35E2F094" w14:textId="77777777" w:rsidR="00570B77" w:rsidRPr="00BC023F" w:rsidRDefault="00570B77" w:rsidP="00570B77">
      <w:pPr>
        <w:pStyle w:val="Caption"/>
        <w:rPr>
          <w:rStyle w:val="Hyperlink"/>
          <w:color w:val="70AD47" w:themeColor="accent6"/>
        </w:rPr>
      </w:pPr>
      <w:r w:rsidRPr="00BC023F">
        <w:rPr>
          <w:color w:val="70AD47" w:themeColor="accent6"/>
          <w:u w:val="single"/>
        </w:rPr>
        <w:fldChar w:fldCharType="begin"/>
      </w:r>
      <w:r w:rsidRPr="00BC023F">
        <w:rPr>
          <w:color w:val="70AD47" w:themeColor="accent6"/>
          <w:u w:val="single"/>
        </w:rPr>
        <w:instrText xml:space="preserve"> HYPERLINK  \l "_INTERFACE_OVERVIEW" </w:instrText>
      </w:r>
      <w:r w:rsidRPr="00BC023F">
        <w:rPr>
          <w:color w:val="70AD47" w:themeColor="accent6"/>
          <w:u w:val="single"/>
        </w:rPr>
        <w:fldChar w:fldCharType="separate"/>
      </w:r>
      <w:r w:rsidRPr="00BC023F">
        <w:rPr>
          <w:rStyle w:val="Hyperlink"/>
          <w:color w:val="70AD47" w:themeColor="accent6"/>
          <w:sz w:val="22"/>
        </w:rPr>
        <w:t xml:space="preserve">Return to: Interface Overview  </w:t>
      </w:r>
    </w:p>
    <w:p w14:paraId="5E3424DF" w14:textId="77777777" w:rsidR="00570B77" w:rsidRDefault="00570B77" w:rsidP="00570B77">
      <w:pPr>
        <w:pStyle w:val="Caption"/>
      </w:pPr>
      <w:r w:rsidRPr="00BC023F">
        <w:rPr>
          <w:color w:val="70AD47" w:themeColor="accent6"/>
          <w:u w:val="single"/>
        </w:rPr>
        <w:fldChar w:fldCharType="end"/>
      </w:r>
      <w:r>
        <w:t xml:space="preserve"> </w:t>
      </w:r>
    </w:p>
    <w:p w14:paraId="11776751" w14:textId="77777777" w:rsidR="00570B77" w:rsidRDefault="00570B77" w:rsidP="00570B77">
      <w:pPr>
        <w:pStyle w:val="Heading3"/>
        <w:ind w:right="261"/>
      </w:pPr>
      <w:bookmarkStart w:id="154" w:name="_COMMON_CARRIER_WEB"/>
      <w:bookmarkStart w:id="155" w:name="_Toc111643042"/>
      <w:bookmarkStart w:id="156" w:name="_Toc132247969"/>
      <w:bookmarkEnd w:id="154"/>
      <w:r>
        <w:t>COMMON CARRIER WEB ICONS AND BUTTONS</w:t>
      </w:r>
      <w:bookmarkEnd w:id="155"/>
      <w:bookmarkEnd w:id="156"/>
      <w:r>
        <w:t xml:space="preserve"> </w:t>
      </w:r>
    </w:p>
    <w:p w14:paraId="04982F3D" w14:textId="77777777" w:rsidR="00964EF7" w:rsidRPr="00515C5A" w:rsidRDefault="00DC17A3" w:rsidP="00964EF7">
      <w:pPr>
        <w:pStyle w:val="BodyText"/>
      </w:pPr>
      <w:r>
        <w:t xml:space="preserve">The user should become familiar with </w:t>
      </w:r>
      <w:r w:rsidR="00570B77">
        <w:t xml:space="preserve">common icons and buttons </w:t>
      </w:r>
      <w:r w:rsidR="00343CB9">
        <w:t xml:space="preserve">that </w:t>
      </w:r>
      <w:r w:rsidR="00570B77">
        <w:t>are used throughout the application.</w:t>
      </w:r>
      <w:r w:rsidR="00570B77" w:rsidRPr="00515C5A">
        <w:rPr>
          <w:color w:val="4472C4" w:themeColor="accent1"/>
        </w:rPr>
        <w:t xml:space="preserve"> </w:t>
      </w:r>
      <w:r w:rsidR="001213FC" w:rsidRPr="00515C5A">
        <w:rPr>
          <w:color w:val="4472C4" w:themeColor="accent1"/>
        </w:rPr>
        <w:fldChar w:fldCharType="begin"/>
      </w:r>
      <w:r w:rsidR="001213FC" w:rsidRPr="00515C5A">
        <w:rPr>
          <w:color w:val="4472C4" w:themeColor="accent1"/>
        </w:rPr>
        <w:instrText xml:space="preserve"> REF _Ref129581053 \h </w:instrText>
      </w:r>
      <w:r w:rsidR="00C900EB">
        <w:rPr>
          <w:color w:val="4472C4" w:themeColor="accent1"/>
        </w:rPr>
        <w:instrText xml:space="preserve"> \* MERGEFORMAT </w:instrText>
      </w:r>
      <w:r w:rsidR="001213FC" w:rsidRPr="00515C5A">
        <w:rPr>
          <w:color w:val="4472C4" w:themeColor="accent1"/>
        </w:rPr>
      </w:r>
      <w:r w:rsidR="001213FC" w:rsidRPr="00515C5A">
        <w:rPr>
          <w:color w:val="4472C4" w:themeColor="accent1"/>
        </w:rPr>
        <w:fldChar w:fldCharType="separate"/>
      </w:r>
    </w:p>
    <w:p w14:paraId="2CC33BE9" w14:textId="36C6C58B" w:rsidR="00570B77" w:rsidRDefault="00964EF7" w:rsidP="00C900EB">
      <w:pPr>
        <w:pStyle w:val="BodyText"/>
      </w:pPr>
      <w:r w:rsidRPr="00964EF7">
        <w:rPr>
          <w:color w:val="4472C4" w:themeColor="accent1"/>
        </w:rPr>
        <w:t xml:space="preserve">TABLE </w:t>
      </w:r>
      <w:r w:rsidRPr="00964EF7">
        <w:rPr>
          <w:noProof/>
          <w:color w:val="4472C4" w:themeColor="accent1"/>
        </w:rPr>
        <w:t>4</w:t>
      </w:r>
      <w:r w:rsidRPr="00964EF7">
        <w:rPr>
          <w:color w:val="4472C4" w:themeColor="accent1"/>
        </w:rPr>
        <w:t>: OPTIVLM-CARRIER WEB ICONS</w:t>
      </w:r>
      <w:r w:rsidR="001213FC" w:rsidRPr="00515C5A">
        <w:rPr>
          <w:color w:val="4472C4" w:themeColor="accent1"/>
        </w:rPr>
        <w:fldChar w:fldCharType="end"/>
      </w:r>
      <w:r w:rsidR="001213FC">
        <w:t xml:space="preserve"> </w:t>
      </w:r>
      <w:r w:rsidR="00E22DB3">
        <w:t>is</w:t>
      </w:r>
      <w:r w:rsidR="00570B77">
        <w:t xml:space="preserve"> an overview of icons and </w:t>
      </w:r>
      <w:r w:rsidR="00452F07">
        <w:t xml:space="preserve">its </w:t>
      </w:r>
      <w:r w:rsidR="00570B77">
        <w:t xml:space="preserve">functions. </w:t>
      </w:r>
    </w:p>
    <w:p w14:paraId="4747B67F" w14:textId="41DF5303" w:rsidR="00351772" w:rsidRPr="00515C5A" w:rsidDel="00244F12" w:rsidRDefault="00351772" w:rsidP="00570B77">
      <w:pPr>
        <w:pStyle w:val="Caption"/>
        <w:rPr>
          <w:del w:id="157" w:author="Moses, Robinson" w:date="2023-04-13T02:55:00Z"/>
          <w:lang w:val="en-GB"/>
        </w:rPr>
      </w:pPr>
      <w:bookmarkStart w:id="158" w:name="_TABLE_4:_OPTIVLM-VAULT"/>
      <w:bookmarkStart w:id="159" w:name="_Toc65569005"/>
      <w:bookmarkStart w:id="160" w:name="_Ref129581053"/>
      <w:bookmarkEnd w:id="158"/>
    </w:p>
    <w:p w14:paraId="58DE16EF" w14:textId="0A5EC646" w:rsidR="00570B77" w:rsidRDefault="00570B77" w:rsidP="00570B77">
      <w:pPr>
        <w:pStyle w:val="Caption"/>
      </w:pPr>
      <w:r>
        <w:t xml:space="preserve">TABLE </w:t>
      </w:r>
      <w:r w:rsidRPr="00B901A7">
        <w:rPr>
          <w:color w:val="auto"/>
        </w:rPr>
        <w:fldChar w:fldCharType="begin"/>
      </w:r>
      <w:r w:rsidRPr="00B901A7">
        <w:rPr>
          <w:color w:val="auto"/>
        </w:rPr>
        <w:instrText xml:space="preserve"> SEQ Table \* ARABIC </w:instrText>
      </w:r>
      <w:r w:rsidRPr="00B901A7">
        <w:rPr>
          <w:color w:val="auto"/>
        </w:rPr>
        <w:fldChar w:fldCharType="separate"/>
      </w:r>
      <w:r w:rsidR="00964EF7">
        <w:rPr>
          <w:noProof/>
          <w:color w:val="auto"/>
        </w:rPr>
        <w:t>4</w:t>
      </w:r>
      <w:r w:rsidRPr="00B901A7">
        <w:rPr>
          <w:color w:val="auto"/>
        </w:rPr>
        <w:fldChar w:fldCharType="end"/>
      </w:r>
      <w:r w:rsidRPr="00A66532">
        <w:rPr>
          <w:color w:val="auto"/>
        </w:rPr>
        <w:t xml:space="preserve">: </w:t>
      </w:r>
      <w:r>
        <w:t>OPTIVLM-CARRIER WEB ICONS</w:t>
      </w:r>
      <w:bookmarkEnd w:id="159"/>
      <w:bookmarkEnd w:id="160"/>
      <w:r>
        <w:t xml:space="preserve"> </w:t>
      </w:r>
    </w:p>
    <w:tbl>
      <w:tblPr>
        <w:tblW w:w="0" w:type="auto"/>
        <w:tblInd w:w="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00"/>
        <w:gridCol w:w="6675"/>
      </w:tblGrid>
      <w:tr w:rsidR="00570B77" w14:paraId="015DBFC6" w14:textId="77777777">
        <w:trPr>
          <w:cantSplit/>
          <w:tblHeader/>
        </w:trPr>
        <w:tc>
          <w:tcPr>
            <w:tcW w:w="1400" w:type="dxa"/>
            <w:shd w:val="clear" w:color="auto" w:fill="54B948"/>
          </w:tcPr>
          <w:p w14:paraId="5B22BEFE" w14:textId="77777777" w:rsidR="00570B77" w:rsidRDefault="00570B77">
            <w:pPr>
              <w:pStyle w:val="TableHeading"/>
            </w:pPr>
            <w:r>
              <w:t>Icon</w:t>
            </w:r>
          </w:p>
        </w:tc>
        <w:tc>
          <w:tcPr>
            <w:tcW w:w="6675" w:type="dxa"/>
            <w:shd w:val="clear" w:color="auto" w:fill="54B948"/>
          </w:tcPr>
          <w:p w14:paraId="5F05ECE4" w14:textId="77777777" w:rsidR="00570B77" w:rsidRDefault="00570B77">
            <w:pPr>
              <w:pStyle w:val="TableHeading"/>
            </w:pPr>
            <w:r>
              <w:t>Description</w:t>
            </w:r>
          </w:p>
        </w:tc>
      </w:tr>
      <w:tr w:rsidR="00570B77" w14:paraId="44E4E001" w14:textId="77777777">
        <w:trPr>
          <w:cantSplit/>
        </w:trPr>
        <w:tc>
          <w:tcPr>
            <w:tcW w:w="1400" w:type="dxa"/>
            <w:vAlign w:val="center"/>
          </w:tcPr>
          <w:p w14:paraId="0492B359" w14:textId="77777777" w:rsidR="00570B77" w:rsidRDefault="00570B77">
            <w:pPr>
              <w:pStyle w:val="TableCellText"/>
              <w:snapToGrid w:val="0"/>
              <w:jc w:val="center"/>
              <w:rPr>
                <w:b/>
                <w:bCs/>
              </w:rPr>
            </w:pPr>
            <w:r w:rsidRPr="003F057F">
              <w:rPr>
                <w:highlight w:val="yellow"/>
              </w:rPr>
              <w:object w:dxaOrig="300" w:dyaOrig="315" w14:anchorId="7A8316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9pt;height:16.2pt" o:ole="">
                  <v:imagedata r:id="rId26" o:title=""/>
                </v:shape>
                <o:OLEObject Type="Embed" ProgID="PBrush" ShapeID="_x0000_i1025" DrawAspect="Content" ObjectID="_1744007739" r:id="rId27"/>
              </w:object>
            </w:r>
          </w:p>
        </w:tc>
        <w:tc>
          <w:tcPr>
            <w:tcW w:w="6675" w:type="dxa"/>
          </w:tcPr>
          <w:p w14:paraId="0AF71B74" w14:textId="47818078" w:rsidR="00570B77" w:rsidRDefault="00570B77">
            <w:pPr>
              <w:pStyle w:val="TableBody"/>
            </w:pPr>
            <w:r>
              <w:rPr>
                <w:b/>
              </w:rPr>
              <w:t>New</w:t>
            </w:r>
            <w:r w:rsidRPr="00A13798">
              <w:rPr>
                <w:b/>
              </w:rPr>
              <w:t xml:space="preserve"> Icon:</w:t>
            </w:r>
            <w:r w:rsidRPr="00A13798">
              <w:t xml:space="preserve"> </w:t>
            </w:r>
            <w:r>
              <w:t>Add a new record.</w:t>
            </w:r>
          </w:p>
        </w:tc>
      </w:tr>
      <w:tr w:rsidR="00570B77" w14:paraId="6B5637C9" w14:textId="77777777">
        <w:trPr>
          <w:cantSplit/>
        </w:trPr>
        <w:tc>
          <w:tcPr>
            <w:tcW w:w="1400" w:type="dxa"/>
            <w:vAlign w:val="center"/>
          </w:tcPr>
          <w:p w14:paraId="1B725D0A" w14:textId="77777777" w:rsidR="00570B77" w:rsidRDefault="00570B77">
            <w:pPr>
              <w:pStyle w:val="TableCellText"/>
              <w:snapToGrid w:val="0"/>
              <w:jc w:val="center"/>
              <w:rPr>
                <w:b/>
                <w:bCs/>
              </w:rPr>
            </w:pPr>
            <w:r w:rsidRPr="003F057F">
              <w:rPr>
                <w:highlight w:val="yellow"/>
              </w:rPr>
              <w:object w:dxaOrig="330" w:dyaOrig="375" w14:anchorId="1211C395">
                <v:shape id="_x0000_i1026" type="#_x0000_t75" style="width:16.2pt;height:18.15pt" o:ole="">
                  <v:imagedata r:id="rId28" o:title=""/>
                </v:shape>
                <o:OLEObject Type="Embed" ProgID="PBrush" ShapeID="_x0000_i1026" DrawAspect="Content" ObjectID="_1744007740" r:id="rId29"/>
              </w:object>
            </w:r>
          </w:p>
        </w:tc>
        <w:tc>
          <w:tcPr>
            <w:tcW w:w="6675" w:type="dxa"/>
          </w:tcPr>
          <w:p w14:paraId="0D680A0C" w14:textId="4E2A5B94" w:rsidR="00570B77" w:rsidRDefault="00570B77">
            <w:pPr>
              <w:pStyle w:val="TableBody"/>
            </w:pPr>
            <w:r>
              <w:rPr>
                <w:b/>
                <w:bCs/>
                <w:color w:val="000000"/>
                <w:szCs w:val="16"/>
              </w:rPr>
              <w:t>View</w:t>
            </w:r>
            <w:r w:rsidRPr="00DF7AA8">
              <w:rPr>
                <w:b/>
                <w:bCs/>
                <w:color w:val="000000"/>
                <w:szCs w:val="16"/>
              </w:rPr>
              <w:t xml:space="preserve"> Icon: </w:t>
            </w:r>
            <w:r>
              <w:rPr>
                <w:bCs/>
                <w:color w:val="000000"/>
                <w:szCs w:val="16"/>
              </w:rPr>
              <w:t>View a specific record.</w:t>
            </w:r>
          </w:p>
        </w:tc>
      </w:tr>
      <w:tr w:rsidR="00570B77" w14:paraId="6B07C00F" w14:textId="77777777">
        <w:trPr>
          <w:cantSplit/>
        </w:trPr>
        <w:tc>
          <w:tcPr>
            <w:tcW w:w="1400" w:type="dxa"/>
            <w:vAlign w:val="center"/>
          </w:tcPr>
          <w:p w14:paraId="65A71A85" w14:textId="77777777" w:rsidR="00570B77" w:rsidRDefault="00570B77">
            <w:pPr>
              <w:pStyle w:val="TableCellText"/>
              <w:snapToGrid w:val="0"/>
              <w:jc w:val="center"/>
              <w:rPr>
                <w:b/>
                <w:bCs/>
              </w:rPr>
            </w:pPr>
            <w:r w:rsidRPr="003F057F">
              <w:rPr>
                <w:highlight w:val="yellow"/>
              </w:rPr>
              <w:object w:dxaOrig="315" w:dyaOrig="330" w14:anchorId="4E88D8C2">
                <v:shape id="_x0000_i1027" type="#_x0000_t75" style="width:16.2pt;height:16.2pt" o:ole="">
                  <v:imagedata r:id="rId30" o:title=""/>
                </v:shape>
                <o:OLEObject Type="Embed" ProgID="PBrush" ShapeID="_x0000_i1027" DrawAspect="Content" ObjectID="_1744007741" r:id="rId31"/>
              </w:object>
            </w:r>
          </w:p>
        </w:tc>
        <w:tc>
          <w:tcPr>
            <w:tcW w:w="6675" w:type="dxa"/>
          </w:tcPr>
          <w:p w14:paraId="56B14DEF" w14:textId="4A080A64" w:rsidR="00570B77" w:rsidRDefault="00570B77">
            <w:pPr>
              <w:pStyle w:val="TableBody"/>
            </w:pPr>
            <w:r w:rsidRPr="00DF7AA8">
              <w:rPr>
                <w:b/>
                <w:bCs/>
                <w:color w:val="000000"/>
                <w:szCs w:val="16"/>
              </w:rPr>
              <w:t xml:space="preserve">Update Icon: </w:t>
            </w:r>
            <w:r>
              <w:rPr>
                <w:bCs/>
                <w:color w:val="000000"/>
                <w:szCs w:val="16"/>
              </w:rPr>
              <w:t>Update a specific record.</w:t>
            </w:r>
          </w:p>
        </w:tc>
      </w:tr>
      <w:tr w:rsidR="00570B77" w14:paraId="244BDAA4" w14:textId="77777777">
        <w:trPr>
          <w:cantSplit/>
        </w:trPr>
        <w:tc>
          <w:tcPr>
            <w:tcW w:w="1400" w:type="dxa"/>
            <w:vAlign w:val="center"/>
          </w:tcPr>
          <w:p w14:paraId="235FF16B" w14:textId="77777777" w:rsidR="00570B77" w:rsidRDefault="00570B77">
            <w:pPr>
              <w:pStyle w:val="TableCellText"/>
              <w:snapToGrid w:val="0"/>
              <w:jc w:val="center"/>
              <w:rPr>
                <w:b/>
                <w:bCs/>
              </w:rPr>
            </w:pPr>
            <w:r w:rsidRPr="003F057F">
              <w:rPr>
                <w:highlight w:val="yellow"/>
              </w:rPr>
              <w:object w:dxaOrig="330" w:dyaOrig="300" w14:anchorId="72F07C11">
                <v:shape id="_x0000_i1028" type="#_x0000_t75" style="width:16.2pt;height:14.9pt" o:ole="">
                  <v:imagedata r:id="rId32" o:title=""/>
                </v:shape>
                <o:OLEObject Type="Embed" ProgID="PBrush" ShapeID="_x0000_i1028" DrawAspect="Content" ObjectID="_1744007742" r:id="rId33"/>
              </w:object>
            </w:r>
          </w:p>
        </w:tc>
        <w:tc>
          <w:tcPr>
            <w:tcW w:w="6675" w:type="dxa"/>
          </w:tcPr>
          <w:p w14:paraId="32BD53FD" w14:textId="31837F10" w:rsidR="00570B77" w:rsidRDefault="00570B77">
            <w:pPr>
              <w:pStyle w:val="TableBody"/>
            </w:pPr>
            <w:r w:rsidRPr="00A13798">
              <w:rPr>
                <w:b/>
                <w:bCs/>
                <w:szCs w:val="16"/>
              </w:rPr>
              <w:t xml:space="preserve">Delete Icon: </w:t>
            </w:r>
            <w:r>
              <w:rPr>
                <w:bCs/>
                <w:szCs w:val="16"/>
              </w:rPr>
              <w:t>Delete the associated record.</w:t>
            </w:r>
          </w:p>
        </w:tc>
      </w:tr>
      <w:tr w:rsidR="00570B77" w14:paraId="123775C2" w14:textId="77777777">
        <w:trPr>
          <w:cantSplit/>
        </w:trPr>
        <w:tc>
          <w:tcPr>
            <w:tcW w:w="1400" w:type="dxa"/>
            <w:vAlign w:val="center"/>
          </w:tcPr>
          <w:p w14:paraId="0D0F953B" w14:textId="77777777" w:rsidR="00570B77" w:rsidRDefault="00570B77">
            <w:pPr>
              <w:pStyle w:val="TableCellText"/>
              <w:snapToGrid w:val="0"/>
              <w:jc w:val="center"/>
            </w:pPr>
            <w:r>
              <w:object w:dxaOrig="645" w:dyaOrig="615" w14:anchorId="0ED4801B">
                <v:shape id="_x0000_i1029" type="#_x0000_t75" style="width:24.65pt;height:22.7pt" o:ole="">
                  <v:imagedata r:id="rId34" o:title=""/>
                </v:shape>
                <o:OLEObject Type="Embed" ProgID="PBrush" ShapeID="_x0000_i1029" DrawAspect="Content" ObjectID="_1744007743" r:id="rId35"/>
              </w:object>
            </w:r>
          </w:p>
        </w:tc>
        <w:tc>
          <w:tcPr>
            <w:tcW w:w="6675" w:type="dxa"/>
          </w:tcPr>
          <w:p w14:paraId="29DCAF22" w14:textId="6628B393" w:rsidR="00570B77" w:rsidRPr="00F04ECD" w:rsidRDefault="00570B77">
            <w:pPr>
              <w:pStyle w:val="TableBody"/>
              <w:rPr>
                <w:bCs/>
                <w:szCs w:val="16"/>
              </w:rPr>
            </w:pPr>
            <w:r>
              <w:rPr>
                <w:b/>
                <w:bCs/>
                <w:szCs w:val="16"/>
              </w:rPr>
              <w:t xml:space="preserve">Export to CSV: </w:t>
            </w:r>
            <w:r>
              <w:rPr>
                <w:bCs/>
                <w:szCs w:val="16"/>
              </w:rPr>
              <w:t xml:space="preserve">Exports screen contents to a </w:t>
            </w:r>
            <w:r w:rsidRPr="00515C5A">
              <w:rPr>
                <w:b/>
                <w:szCs w:val="16"/>
              </w:rPr>
              <w:t>.</w:t>
            </w:r>
            <w:r w:rsidR="00353D63" w:rsidRPr="00515C5A">
              <w:rPr>
                <w:b/>
                <w:szCs w:val="16"/>
              </w:rPr>
              <w:t>CSV</w:t>
            </w:r>
            <w:r w:rsidR="00353D63">
              <w:rPr>
                <w:bCs/>
                <w:szCs w:val="16"/>
              </w:rPr>
              <w:t xml:space="preserve"> </w:t>
            </w:r>
            <w:r>
              <w:rPr>
                <w:bCs/>
                <w:szCs w:val="16"/>
              </w:rPr>
              <w:t>report for external analysis</w:t>
            </w:r>
          </w:p>
        </w:tc>
      </w:tr>
      <w:tr w:rsidR="00570B77" w14:paraId="7D4B93DC" w14:textId="77777777">
        <w:trPr>
          <w:cantSplit/>
          <w:trHeight w:val="297"/>
        </w:trPr>
        <w:tc>
          <w:tcPr>
            <w:tcW w:w="1400" w:type="dxa"/>
            <w:vAlign w:val="center"/>
          </w:tcPr>
          <w:p w14:paraId="74AD551C" w14:textId="77777777" w:rsidR="00570B77" w:rsidRDefault="00570B77">
            <w:pPr>
              <w:pStyle w:val="TableCellText"/>
              <w:snapToGrid w:val="0"/>
              <w:jc w:val="center"/>
              <w:rPr>
                <w:b/>
                <w:bCs/>
              </w:rPr>
            </w:pPr>
            <w:r>
              <w:object w:dxaOrig="525" w:dyaOrig="420" w14:anchorId="09433CE4">
                <v:shape id="_x0000_i1030" type="#_x0000_t75" style="width:25.3pt;height:18.8pt" o:ole="">
                  <v:imagedata r:id="rId36" o:title=""/>
                </v:shape>
                <o:OLEObject Type="Embed" ProgID="PBrush" ShapeID="_x0000_i1030" DrawAspect="Content" ObjectID="_1744007744" r:id="rId37"/>
              </w:object>
            </w:r>
          </w:p>
        </w:tc>
        <w:tc>
          <w:tcPr>
            <w:tcW w:w="6675" w:type="dxa"/>
          </w:tcPr>
          <w:p w14:paraId="38A717DF" w14:textId="5D4BD434" w:rsidR="00570B77" w:rsidRPr="00706774" w:rsidRDefault="00570B77">
            <w:pPr>
              <w:pStyle w:val="TableBody"/>
            </w:pPr>
            <w:r w:rsidRPr="00E526D4">
              <w:rPr>
                <w:b/>
              </w:rPr>
              <w:t>English</w:t>
            </w:r>
            <w:r w:rsidRPr="00706774">
              <w:t xml:space="preserve"> </w:t>
            </w:r>
            <w:r>
              <w:t>language</w:t>
            </w:r>
            <w:r w:rsidR="002E338A">
              <w:t xml:space="preserve"> indicator</w:t>
            </w:r>
          </w:p>
        </w:tc>
      </w:tr>
      <w:tr w:rsidR="00570B77" w14:paraId="468B4A28" w14:textId="77777777">
        <w:trPr>
          <w:cantSplit/>
          <w:trHeight w:val="297"/>
        </w:trPr>
        <w:tc>
          <w:tcPr>
            <w:tcW w:w="1400" w:type="dxa"/>
            <w:vAlign w:val="center"/>
          </w:tcPr>
          <w:p w14:paraId="5774548F" w14:textId="77777777" w:rsidR="00570B77" w:rsidRDefault="00570B77">
            <w:pPr>
              <w:pStyle w:val="TableCellText"/>
              <w:snapToGrid w:val="0"/>
              <w:jc w:val="center"/>
              <w:rPr>
                <w:b/>
                <w:bCs/>
              </w:rPr>
            </w:pPr>
            <w:r>
              <w:object w:dxaOrig="465" w:dyaOrig="360" w14:anchorId="7383A954">
                <v:shape id="_x0000_i1031" type="#_x0000_t75" style="width:22.05pt;height:17.5pt" o:ole="">
                  <v:imagedata r:id="rId38" o:title=""/>
                </v:shape>
                <o:OLEObject Type="Embed" ProgID="PBrush" ShapeID="_x0000_i1031" DrawAspect="Content" ObjectID="_1744007745" r:id="rId39"/>
              </w:object>
            </w:r>
          </w:p>
        </w:tc>
        <w:tc>
          <w:tcPr>
            <w:tcW w:w="6675" w:type="dxa"/>
          </w:tcPr>
          <w:p w14:paraId="24DCD2AF" w14:textId="190008A7" w:rsidR="00570B77" w:rsidRDefault="00570B77">
            <w:pPr>
              <w:pStyle w:val="TableBody"/>
              <w:rPr>
                <w:bCs/>
              </w:rPr>
            </w:pPr>
            <w:r w:rsidRPr="00E526D4">
              <w:rPr>
                <w:b/>
              </w:rPr>
              <w:t xml:space="preserve">Spanish </w:t>
            </w:r>
            <w:r>
              <w:t>Language</w:t>
            </w:r>
            <w:r w:rsidR="002E338A">
              <w:t xml:space="preserve"> indicator</w:t>
            </w:r>
          </w:p>
        </w:tc>
      </w:tr>
      <w:tr w:rsidR="00570B77" w14:paraId="3EA25A8F" w14:textId="77777777">
        <w:trPr>
          <w:cantSplit/>
          <w:trHeight w:val="297"/>
        </w:trPr>
        <w:tc>
          <w:tcPr>
            <w:tcW w:w="1400" w:type="dxa"/>
            <w:vAlign w:val="center"/>
          </w:tcPr>
          <w:p w14:paraId="68A8BE6A" w14:textId="77777777" w:rsidR="00570B77" w:rsidRDefault="00570B77">
            <w:pPr>
              <w:pStyle w:val="TableCellText"/>
              <w:snapToGrid w:val="0"/>
              <w:jc w:val="center"/>
            </w:pPr>
            <w:r>
              <w:object w:dxaOrig="645" w:dyaOrig="435" w14:anchorId="1D03E5B1">
                <v:shape id="_x0000_i1032" type="#_x0000_t75" style="width:22.05pt;height:14.9pt" o:ole="">
                  <v:imagedata r:id="rId40" o:title=""/>
                </v:shape>
                <o:OLEObject Type="Embed" ProgID="PBrush" ShapeID="_x0000_i1032" DrawAspect="Content" ObjectID="_1744007746" r:id="rId41"/>
              </w:object>
            </w:r>
          </w:p>
        </w:tc>
        <w:tc>
          <w:tcPr>
            <w:tcW w:w="6675" w:type="dxa"/>
          </w:tcPr>
          <w:p w14:paraId="2C9DD934" w14:textId="407CDB75" w:rsidR="00570B77" w:rsidRDefault="00570B77">
            <w:pPr>
              <w:pStyle w:val="TableBody"/>
              <w:rPr>
                <w:bCs/>
              </w:rPr>
            </w:pPr>
            <w:r>
              <w:rPr>
                <w:b/>
              </w:rPr>
              <w:t>Thai</w:t>
            </w:r>
            <w:r w:rsidRPr="00E526D4">
              <w:rPr>
                <w:b/>
              </w:rPr>
              <w:t xml:space="preserve"> </w:t>
            </w:r>
            <w:r>
              <w:t>Language</w:t>
            </w:r>
            <w:r w:rsidR="002E338A">
              <w:t xml:space="preserve"> indicator</w:t>
            </w:r>
          </w:p>
        </w:tc>
      </w:tr>
      <w:tr w:rsidR="00570B77" w14:paraId="3B925FFA" w14:textId="77777777">
        <w:trPr>
          <w:cantSplit/>
          <w:trHeight w:val="365"/>
        </w:trPr>
        <w:tc>
          <w:tcPr>
            <w:tcW w:w="1400" w:type="dxa"/>
            <w:vAlign w:val="center"/>
          </w:tcPr>
          <w:p w14:paraId="75790267" w14:textId="77777777" w:rsidR="00570B77" w:rsidRDefault="00570B77">
            <w:pPr>
              <w:pStyle w:val="TableCellText"/>
              <w:snapToGrid w:val="0"/>
              <w:jc w:val="center"/>
            </w:pPr>
            <w:r>
              <w:object w:dxaOrig="1050" w:dyaOrig="585" w14:anchorId="398F799D">
                <v:shape id="_x0000_i1033" type="#_x0000_t75" style="width:38.25pt;height:22.05pt" o:ole="">
                  <v:imagedata r:id="rId42" o:title=""/>
                </v:shape>
                <o:OLEObject Type="Embed" ProgID="PBrush" ShapeID="_x0000_i1033" DrawAspect="Content" ObjectID="_1744007747" r:id="rId43"/>
              </w:object>
            </w:r>
          </w:p>
        </w:tc>
        <w:tc>
          <w:tcPr>
            <w:tcW w:w="6675" w:type="dxa"/>
          </w:tcPr>
          <w:p w14:paraId="3E5E1D2F" w14:textId="10FBF877" w:rsidR="00570B77" w:rsidRDefault="00570B77">
            <w:pPr>
              <w:pStyle w:val="TableBody"/>
              <w:rPr>
                <w:bCs/>
              </w:rPr>
            </w:pPr>
            <w:r w:rsidRPr="002B4CF2">
              <w:rPr>
                <w:b/>
                <w:bCs/>
              </w:rPr>
              <w:t>Save</w:t>
            </w:r>
            <w:r>
              <w:rPr>
                <w:bCs/>
              </w:rPr>
              <w:t xml:space="preserve">:  Allows changes made on </w:t>
            </w:r>
            <w:r w:rsidR="007A53A1">
              <w:rPr>
                <w:bCs/>
              </w:rPr>
              <w:t xml:space="preserve">the </w:t>
            </w:r>
            <w:r>
              <w:rPr>
                <w:bCs/>
              </w:rPr>
              <w:t>screen to be permanently saved to the appropriate file</w:t>
            </w:r>
          </w:p>
        </w:tc>
      </w:tr>
    </w:tbl>
    <w:p w14:paraId="7978D3BB" w14:textId="77777777" w:rsidR="00570B77" w:rsidRPr="002D2DF4" w:rsidRDefault="00570B77" w:rsidP="00570B77">
      <w:pPr>
        <w:pStyle w:val="Caption"/>
        <w:rPr>
          <w:rStyle w:val="Hyperlink"/>
          <w:color w:val="70AD47" w:themeColor="accent6"/>
        </w:rPr>
      </w:pPr>
      <w:r w:rsidRPr="000F66D3">
        <w:rPr>
          <w:rStyle w:val="Hyperlink"/>
          <w:color w:val="70AD47" w:themeColor="accent6"/>
        </w:rPr>
        <w:fldChar w:fldCharType="begin"/>
      </w:r>
      <w:r w:rsidRPr="000F66D3">
        <w:rPr>
          <w:rStyle w:val="Hyperlink"/>
          <w:color w:val="70AD47" w:themeColor="accent6"/>
        </w:rPr>
        <w:instrText xml:space="preserve"> HYPERLINK  \l "_INTERFACE_OVERVIEW" </w:instrText>
      </w:r>
      <w:r w:rsidRPr="000F66D3">
        <w:rPr>
          <w:rStyle w:val="Hyperlink"/>
          <w:color w:val="70AD47" w:themeColor="accent6"/>
        </w:rPr>
        <w:fldChar w:fldCharType="separate"/>
      </w:r>
      <w:r w:rsidRPr="000F66D3">
        <w:rPr>
          <w:rStyle w:val="Hyperlink"/>
          <w:color w:val="70AD47" w:themeColor="accent6"/>
        </w:rPr>
        <w:t xml:space="preserve">Return to: Interface Overview  </w:t>
      </w:r>
    </w:p>
    <w:p w14:paraId="2B5FABF0" w14:textId="77777777" w:rsidR="00570B77" w:rsidRDefault="00570B77" w:rsidP="00570B77">
      <w:pPr>
        <w:pStyle w:val="Caption"/>
      </w:pPr>
      <w:r w:rsidRPr="000F66D3">
        <w:rPr>
          <w:rStyle w:val="Hyperlink"/>
          <w:color w:val="70AD47" w:themeColor="accent6"/>
        </w:rPr>
        <w:fldChar w:fldCharType="end"/>
      </w:r>
      <w:r>
        <w:t xml:space="preserve"> </w:t>
      </w:r>
    </w:p>
    <w:p w14:paraId="1053EB89" w14:textId="77777777" w:rsidR="00570B77" w:rsidRDefault="00570B77" w:rsidP="00570B77">
      <w:pPr>
        <w:pStyle w:val="Heading3"/>
        <w:ind w:right="1330"/>
      </w:pPr>
      <w:bookmarkStart w:id="161" w:name="_DATE_SELECTOR"/>
      <w:bookmarkStart w:id="162" w:name="_Toc111643043"/>
      <w:bookmarkStart w:id="163" w:name="_Toc132247970"/>
      <w:bookmarkEnd w:id="161"/>
      <w:r>
        <w:t>DATE SELECTOR</w:t>
      </w:r>
      <w:bookmarkEnd w:id="162"/>
      <w:bookmarkEnd w:id="163"/>
      <w:r>
        <w:t xml:space="preserve"> </w:t>
      </w:r>
    </w:p>
    <w:p w14:paraId="7E7F95F9" w14:textId="77777777" w:rsidR="00570B77" w:rsidRDefault="00570B77" w:rsidP="00570B77">
      <w:pPr>
        <w:pStyle w:val="BodyText"/>
      </w:pPr>
      <w:r>
        <w:t>In several areas of the application, it may be necessary to select or change a date for reports, orders, etc.</w:t>
      </w:r>
    </w:p>
    <w:p w14:paraId="7FA95BED" w14:textId="2A24B38B" w:rsidR="00570B77" w:rsidRDefault="00570B77" w:rsidP="00570B77">
      <w:pPr>
        <w:pStyle w:val="Caption"/>
      </w:pPr>
      <w:bookmarkStart w:id="164" w:name="_Toc65568938"/>
      <w:r w:rsidRPr="00C31763">
        <w:t xml:space="preserve">FIGURE </w:t>
      </w:r>
      <w:r w:rsidRPr="00C31763">
        <w:rPr>
          <w:noProof/>
        </w:rPr>
        <w:fldChar w:fldCharType="begin"/>
      </w:r>
      <w:r w:rsidRPr="00C31763">
        <w:rPr>
          <w:noProof/>
        </w:rPr>
        <w:instrText xml:space="preserve"> SEQ Figure \* ARABIC </w:instrText>
      </w:r>
      <w:r w:rsidRPr="00C31763">
        <w:rPr>
          <w:noProof/>
        </w:rPr>
        <w:fldChar w:fldCharType="separate"/>
      </w:r>
      <w:r w:rsidR="00964EF7">
        <w:rPr>
          <w:noProof/>
        </w:rPr>
        <w:t>2</w:t>
      </w:r>
      <w:r w:rsidRPr="00C31763">
        <w:rPr>
          <w:noProof/>
        </w:rPr>
        <w:fldChar w:fldCharType="end"/>
      </w:r>
      <w:r w:rsidRPr="00C31763">
        <w:t xml:space="preserve">: </w:t>
      </w:r>
      <w:r>
        <w:t>DATE SELECTOR</w:t>
      </w:r>
      <w:bookmarkEnd w:id="164"/>
      <w:r>
        <w:t xml:space="preserve"> </w:t>
      </w:r>
    </w:p>
    <w:p w14:paraId="1F3897A6" w14:textId="77777777" w:rsidR="00570B77" w:rsidRDefault="00570B77" w:rsidP="00515C5A">
      <w:pPr>
        <w:pStyle w:val="BodyText"/>
      </w:pPr>
      <w:r>
        <w:rPr>
          <w:noProof/>
        </w:rPr>
        <w:drawing>
          <wp:inline distT="0" distB="0" distL="0" distR="0" wp14:anchorId="48C84615" wp14:editId="46356B98">
            <wp:extent cx="2377440" cy="2194560"/>
            <wp:effectExtent l="76200" t="76200" r="137160" b="129540"/>
            <wp:docPr id="45408" name="Picture 4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08"/>
                    <pic:cNvPicPr/>
                  </pic:nvPicPr>
                  <pic:blipFill>
                    <a:blip r:embed="rId44">
                      <a:extLst>
                        <a:ext uri="{28A0092B-C50C-407E-A947-70E740481C1C}">
                          <a14:useLocalDpi xmlns:a14="http://schemas.microsoft.com/office/drawing/2010/main" val="0"/>
                        </a:ext>
                      </a:extLst>
                    </a:blip>
                    <a:stretch>
                      <a:fillRect/>
                    </a:stretch>
                  </pic:blipFill>
                  <pic:spPr>
                    <a:xfrm>
                      <a:off x="0" y="0"/>
                      <a:ext cx="2377440" cy="2194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1E7B38" w14:textId="77777777" w:rsidR="00570B77" w:rsidRPr="000F66D3" w:rsidRDefault="00000000" w:rsidP="00570B77">
      <w:pPr>
        <w:pStyle w:val="Caption"/>
        <w:rPr>
          <w:rStyle w:val="Hyperlink"/>
          <w:color w:val="70AD47" w:themeColor="accent6"/>
        </w:rPr>
      </w:pPr>
      <w:hyperlink w:anchor="_INTERFACE_OVERVIEW" w:history="1">
        <w:r w:rsidR="00570B77" w:rsidRPr="000F66D3">
          <w:rPr>
            <w:rStyle w:val="Hyperlink"/>
            <w:color w:val="70AD47" w:themeColor="accent6"/>
          </w:rPr>
          <w:t xml:space="preserve">Return to: Interface Overview </w:t>
        </w:r>
      </w:hyperlink>
      <w:bookmarkStart w:id="165" w:name="_Toc65569006"/>
    </w:p>
    <w:p w14:paraId="0169EADD" w14:textId="1DA71153" w:rsidR="00570B77" w:rsidRDefault="00570B77" w:rsidP="00570B77">
      <w:pPr>
        <w:pStyle w:val="Caption"/>
      </w:pPr>
    </w:p>
    <w:p w14:paraId="2CA5A72B" w14:textId="326D7FBC" w:rsidR="00570B77" w:rsidRDefault="00570B77" w:rsidP="006810FB">
      <w:pPr>
        <w:pStyle w:val="Caption"/>
      </w:pPr>
      <w:r>
        <w:t xml:space="preserve">TABLE </w:t>
      </w:r>
      <w:r w:rsidRPr="00B901A7">
        <w:rPr>
          <w:color w:val="auto"/>
        </w:rPr>
        <w:fldChar w:fldCharType="begin"/>
      </w:r>
      <w:r w:rsidRPr="00B901A7">
        <w:rPr>
          <w:color w:val="auto"/>
        </w:rPr>
        <w:instrText xml:space="preserve"> SEQ Table \* ARABIC </w:instrText>
      </w:r>
      <w:r w:rsidRPr="00B901A7">
        <w:rPr>
          <w:color w:val="auto"/>
        </w:rPr>
        <w:fldChar w:fldCharType="separate"/>
      </w:r>
      <w:r w:rsidR="00964EF7">
        <w:rPr>
          <w:noProof/>
          <w:color w:val="auto"/>
        </w:rPr>
        <w:t>5</w:t>
      </w:r>
      <w:r w:rsidRPr="00B901A7">
        <w:rPr>
          <w:color w:val="auto"/>
        </w:rPr>
        <w:fldChar w:fldCharType="end"/>
      </w:r>
      <w:r w:rsidRPr="00B901A7">
        <w:rPr>
          <w:color w:val="auto"/>
        </w:rPr>
        <w:t>:</w:t>
      </w:r>
      <w:r w:rsidRPr="00A66532">
        <w:rPr>
          <w:color w:val="auto"/>
        </w:rPr>
        <w:t xml:space="preserve"> </w:t>
      </w:r>
      <w:r>
        <w:t>DATE SELECTOR DESCRIPTION</w:t>
      </w:r>
      <w:bookmarkEnd w:id="165"/>
      <w:r>
        <w:t xml:space="preserve"> </w:t>
      </w:r>
    </w:p>
    <w:tbl>
      <w:tblPr>
        <w:tblStyle w:val="TableGrid1"/>
        <w:tblW w:w="8073" w:type="dxa"/>
        <w:tblInd w:w="390" w:type="dxa"/>
        <w:tblCellMar>
          <w:top w:w="60" w:type="dxa"/>
          <w:left w:w="78" w:type="dxa"/>
          <w:bottom w:w="34" w:type="dxa"/>
          <w:right w:w="115" w:type="dxa"/>
        </w:tblCellMar>
        <w:tblLook w:val="04A0" w:firstRow="1" w:lastRow="0" w:firstColumn="1" w:lastColumn="0" w:noHBand="0" w:noVBand="1"/>
      </w:tblPr>
      <w:tblGrid>
        <w:gridCol w:w="1760"/>
        <w:gridCol w:w="6313"/>
      </w:tblGrid>
      <w:tr w:rsidR="00570B77" w14:paraId="3F403CB0" w14:textId="77777777" w:rsidTr="00515C5A">
        <w:trPr>
          <w:trHeight w:val="370"/>
        </w:trPr>
        <w:tc>
          <w:tcPr>
            <w:tcW w:w="1760" w:type="dxa"/>
            <w:tcBorders>
              <w:top w:val="single" w:sz="4" w:space="0" w:color="000000" w:themeColor="text1"/>
              <w:left w:val="single" w:sz="4" w:space="0" w:color="000000" w:themeColor="text1"/>
              <w:bottom w:val="single" w:sz="3" w:space="0" w:color="000000" w:themeColor="text1"/>
              <w:right w:val="single" w:sz="4" w:space="0" w:color="000000" w:themeColor="text1"/>
            </w:tcBorders>
            <w:shd w:val="clear" w:color="auto" w:fill="54B948"/>
          </w:tcPr>
          <w:p w14:paraId="6A0AEAB2" w14:textId="77777777" w:rsidR="00570B77" w:rsidRDefault="00570B77">
            <w:pPr>
              <w:pStyle w:val="TableHeading"/>
            </w:pPr>
            <w:r>
              <w:t xml:space="preserve">Field </w:t>
            </w:r>
          </w:p>
        </w:tc>
        <w:tc>
          <w:tcPr>
            <w:tcW w:w="6313" w:type="dxa"/>
            <w:tcBorders>
              <w:top w:val="single" w:sz="4" w:space="0" w:color="000000" w:themeColor="text1"/>
              <w:left w:val="single" w:sz="4" w:space="0" w:color="000000" w:themeColor="text1"/>
              <w:bottom w:val="single" w:sz="3" w:space="0" w:color="000000" w:themeColor="text1"/>
              <w:right w:val="single" w:sz="4" w:space="0" w:color="000000" w:themeColor="text1"/>
            </w:tcBorders>
            <w:shd w:val="clear" w:color="auto" w:fill="54B948"/>
          </w:tcPr>
          <w:p w14:paraId="3FDA92D8" w14:textId="77777777" w:rsidR="00570B77" w:rsidRDefault="00570B77">
            <w:pPr>
              <w:pStyle w:val="TableHeading"/>
            </w:pPr>
            <w:r>
              <w:t xml:space="preserve">Description </w:t>
            </w:r>
          </w:p>
        </w:tc>
      </w:tr>
      <w:tr w:rsidR="00570B77" w14:paraId="29FDBFF0" w14:textId="77777777">
        <w:trPr>
          <w:trHeight w:val="515"/>
        </w:trPr>
        <w:tc>
          <w:tcPr>
            <w:tcW w:w="1760" w:type="dxa"/>
            <w:tcBorders>
              <w:top w:val="single" w:sz="3" w:space="0" w:color="000000" w:themeColor="text1"/>
              <w:left w:val="single" w:sz="4" w:space="0" w:color="000000" w:themeColor="text1"/>
              <w:bottom w:val="single" w:sz="4" w:space="0" w:color="000000" w:themeColor="text1"/>
              <w:right w:val="single" w:sz="4" w:space="0" w:color="000000" w:themeColor="text1"/>
            </w:tcBorders>
            <w:vAlign w:val="bottom"/>
          </w:tcPr>
          <w:p w14:paraId="1E650C13" w14:textId="77777777" w:rsidR="00570B77" w:rsidRPr="00515C5A" w:rsidRDefault="00570B77">
            <w:pPr>
              <w:pStyle w:val="TableBody"/>
              <w:rPr>
                <w:b/>
                <w:bCs/>
              </w:rPr>
            </w:pPr>
            <w:r w:rsidRPr="00515C5A">
              <w:rPr>
                <w:b/>
                <w:bCs/>
                <w:noProof/>
              </w:rPr>
              <w:drawing>
                <wp:inline distT="0" distB="0" distL="0" distR="0" wp14:anchorId="0A6D8981" wp14:editId="2740C0D4">
                  <wp:extent cx="592455" cy="239395"/>
                  <wp:effectExtent l="0" t="0" r="0" b="0"/>
                  <wp:docPr id="1669" name="Picture 16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69"/>
                          <pic:cNvPicPr/>
                        </pic:nvPicPr>
                        <pic:blipFill>
                          <a:blip r:embed="rId45">
                            <a:extLst>
                              <a:ext uri="{28A0092B-C50C-407E-A947-70E740481C1C}">
                                <a14:useLocalDpi xmlns:a14="http://schemas.microsoft.com/office/drawing/2010/main" val="0"/>
                              </a:ext>
                            </a:extLst>
                          </a:blip>
                          <a:stretch>
                            <a:fillRect/>
                          </a:stretch>
                        </pic:blipFill>
                        <pic:spPr>
                          <a:xfrm>
                            <a:off x="0" y="0"/>
                            <a:ext cx="592455" cy="239395"/>
                          </a:xfrm>
                          <a:prstGeom prst="rect">
                            <a:avLst/>
                          </a:prstGeom>
                        </pic:spPr>
                      </pic:pic>
                    </a:graphicData>
                  </a:graphic>
                </wp:inline>
              </w:drawing>
            </w:r>
            <w:r w:rsidRPr="00515C5A">
              <w:rPr>
                <w:b/>
                <w:bCs/>
              </w:rPr>
              <w:t xml:space="preserve"> </w:t>
            </w:r>
          </w:p>
        </w:tc>
        <w:tc>
          <w:tcPr>
            <w:tcW w:w="6313"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258CEA1A" w14:textId="77777777" w:rsidR="00570B77" w:rsidRPr="00333D94" w:rsidRDefault="00570B77">
            <w:pPr>
              <w:pStyle w:val="TableBody"/>
            </w:pPr>
            <w:r w:rsidRPr="00333D94">
              <w:t xml:space="preserve">Moves the Calendar 1 month forward or backward </w:t>
            </w:r>
          </w:p>
        </w:tc>
      </w:tr>
      <w:tr w:rsidR="00570B77" w14:paraId="66F06660" w14:textId="77777777">
        <w:trPr>
          <w:trHeight w:val="334"/>
        </w:trPr>
        <w:tc>
          <w:tcPr>
            <w:tcW w:w="17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B92186" w14:textId="77777777" w:rsidR="00570B77" w:rsidRPr="00515C5A" w:rsidRDefault="00570B77">
            <w:pPr>
              <w:pStyle w:val="TableBody"/>
              <w:rPr>
                <w:b/>
                <w:bCs/>
              </w:rPr>
            </w:pPr>
            <w:r w:rsidRPr="00515C5A">
              <w:rPr>
                <w:b/>
                <w:bCs/>
              </w:rPr>
              <w:t xml:space="preserve">Dates </w:t>
            </w:r>
          </w:p>
        </w:tc>
        <w:tc>
          <w:tcPr>
            <w:tcW w:w="63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47C229" w14:textId="77777777" w:rsidR="00570B77" w:rsidRPr="00333D94" w:rsidRDefault="00570B77">
            <w:pPr>
              <w:pStyle w:val="TableBody"/>
            </w:pPr>
            <w:r w:rsidRPr="00333D94">
              <w:t xml:space="preserve">Selects the date of the month to be searched for </w:t>
            </w:r>
          </w:p>
        </w:tc>
      </w:tr>
      <w:tr w:rsidR="00570B77" w14:paraId="621DB598" w14:textId="77777777">
        <w:trPr>
          <w:trHeight w:val="434"/>
        </w:trPr>
        <w:tc>
          <w:tcPr>
            <w:tcW w:w="17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9455A8" w14:textId="77777777" w:rsidR="00570B77" w:rsidRPr="00515C5A" w:rsidRDefault="00570B77">
            <w:pPr>
              <w:pStyle w:val="TableBody"/>
              <w:rPr>
                <w:b/>
                <w:bCs/>
              </w:rPr>
            </w:pPr>
            <w:r w:rsidRPr="00515C5A">
              <w:rPr>
                <w:b/>
                <w:bCs/>
              </w:rPr>
              <w:t xml:space="preserve">Years </w:t>
            </w:r>
          </w:p>
        </w:tc>
        <w:tc>
          <w:tcPr>
            <w:tcW w:w="63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A6CD45" w14:textId="77777777" w:rsidR="00570B77" w:rsidRPr="00333D94" w:rsidRDefault="00570B77">
            <w:pPr>
              <w:pStyle w:val="TableBody"/>
            </w:pPr>
            <w:r w:rsidRPr="00333D94">
              <w:t xml:space="preserve">Specifies the year to be searched </w:t>
            </w:r>
          </w:p>
        </w:tc>
      </w:tr>
    </w:tbl>
    <w:p w14:paraId="28CC66C8" w14:textId="77777777" w:rsidR="00570B77" w:rsidRDefault="00570B77" w:rsidP="00570B77">
      <w:pPr>
        <w:pStyle w:val="Heading1"/>
        <w:ind w:left="-5"/>
      </w:pPr>
      <w:bookmarkStart w:id="166" w:name="_DASHBOARD"/>
      <w:bookmarkStart w:id="167" w:name="_DASHBOARD_1"/>
      <w:bookmarkStart w:id="168" w:name="_Toc111643044"/>
      <w:bookmarkStart w:id="169" w:name="_Toc132247971"/>
      <w:bookmarkEnd w:id="166"/>
      <w:bookmarkEnd w:id="167"/>
      <w:r>
        <w:lastRenderedPageBreak/>
        <w:t>DASHBOARD</w:t>
      </w:r>
      <w:bookmarkEnd w:id="168"/>
      <w:bookmarkEnd w:id="169"/>
      <w:r>
        <w:t xml:space="preserve"> </w:t>
      </w:r>
    </w:p>
    <w:p w14:paraId="448FC2F9" w14:textId="50B7D147" w:rsidR="00570B77" w:rsidRDefault="00570B77" w:rsidP="00570B77">
      <w:pPr>
        <w:pStyle w:val="BodyText"/>
      </w:pPr>
      <w:r>
        <w:t xml:space="preserve">The Dashboard page is the landing page when logging into the app and can be accessed by clicking on the </w:t>
      </w:r>
      <w:r w:rsidRPr="00515C5A">
        <w:rPr>
          <w:b/>
          <w:bCs/>
        </w:rPr>
        <w:t>logo</w:t>
      </w:r>
      <w:r>
        <w:t xml:space="preserve"> </w:t>
      </w:r>
      <w:r w:rsidR="007547A5">
        <w:t>i.e.,</w:t>
      </w:r>
      <w:r w:rsidR="00A57CA5">
        <w:t xml:space="preserve"> </w:t>
      </w:r>
      <w:r>
        <w:t xml:space="preserve">on the top left corner of the page. </w:t>
      </w:r>
    </w:p>
    <w:p w14:paraId="7D996630" w14:textId="69FEDAB6" w:rsidR="00570B77" w:rsidRDefault="00570B77" w:rsidP="00DE7D66">
      <w:pPr>
        <w:pStyle w:val="Caption"/>
      </w:pPr>
      <w:bookmarkStart w:id="170" w:name="_Toc65568939"/>
      <w:r w:rsidRPr="00C31763">
        <w:t xml:space="preserve">FIGURE </w:t>
      </w:r>
      <w:r w:rsidRPr="00C31763">
        <w:rPr>
          <w:noProof/>
        </w:rPr>
        <w:fldChar w:fldCharType="begin"/>
      </w:r>
      <w:r w:rsidRPr="00C31763">
        <w:rPr>
          <w:noProof/>
        </w:rPr>
        <w:instrText xml:space="preserve"> SEQ Figure \* ARABIC </w:instrText>
      </w:r>
      <w:r w:rsidRPr="00C31763">
        <w:rPr>
          <w:noProof/>
        </w:rPr>
        <w:fldChar w:fldCharType="separate"/>
      </w:r>
      <w:r w:rsidR="00964EF7">
        <w:rPr>
          <w:noProof/>
        </w:rPr>
        <w:t>3</w:t>
      </w:r>
      <w:r w:rsidRPr="00C31763">
        <w:rPr>
          <w:noProof/>
        </w:rPr>
        <w:fldChar w:fldCharType="end"/>
      </w:r>
      <w:r w:rsidRPr="00C31763">
        <w:t xml:space="preserve">: </w:t>
      </w:r>
      <w:r>
        <w:t>DASHBOARD SCREEN</w:t>
      </w:r>
      <w:bookmarkEnd w:id="170"/>
    </w:p>
    <w:p w14:paraId="00F23800" w14:textId="77777777" w:rsidR="00570B77" w:rsidRDefault="00570B77" w:rsidP="00515C5A">
      <w:pPr>
        <w:pStyle w:val="BodyText"/>
      </w:pPr>
      <w:r>
        <w:rPr>
          <w:noProof/>
        </w:rPr>
        <w:drawing>
          <wp:inline distT="0" distB="0" distL="0" distR="0" wp14:anchorId="7A3249DF" wp14:editId="6D563B6B">
            <wp:extent cx="5394297" cy="5822950"/>
            <wp:effectExtent l="76200" t="76200" r="130810" b="139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5223" cy="5823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5547AA" w14:textId="266165DF" w:rsidR="00570B77" w:rsidRDefault="00000000" w:rsidP="00F72D97">
      <w:pPr>
        <w:pStyle w:val="Caption"/>
        <w:rPr>
          <w:color w:val="70AD47" w:themeColor="accent6"/>
        </w:rPr>
      </w:pPr>
      <w:hyperlink w:anchor="_DASHBOARD_1" w:history="1">
        <w:r w:rsidR="00570B77" w:rsidRPr="00F72D97">
          <w:rPr>
            <w:rStyle w:val="Hyperlink"/>
            <w:color w:val="70AD47" w:themeColor="accent6"/>
          </w:rPr>
          <w:t>Return to: Dashboard</w:t>
        </w:r>
      </w:hyperlink>
      <w:r w:rsidR="00570B77" w:rsidRPr="00F72D97">
        <w:rPr>
          <w:color w:val="70AD47" w:themeColor="accent6"/>
        </w:rPr>
        <w:t xml:space="preserve"> </w:t>
      </w:r>
    </w:p>
    <w:p w14:paraId="018DD9D5" w14:textId="77777777" w:rsidR="0046196C" w:rsidRPr="00515C5A" w:rsidRDefault="0046196C" w:rsidP="00515C5A"/>
    <w:p w14:paraId="5D6ACC77" w14:textId="77777777" w:rsidR="0046196C" w:rsidRDefault="0046196C">
      <w:pPr>
        <w:rPr>
          <w:i/>
          <w:iCs/>
          <w:color w:val="44546A" w:themeColor="text2"/>
          <w:sz w:val="18"/>
          <w:szCs w:val="18"/>
        </w:rPr>
      </w:pPr>
      <w:bookmarkStart w:id="171" w:name="_Toc65569007"/>
      <w:r>
        <w:br w:type="page"/>
      </w:r>
    </w:p>
    <w:p w14:paraId="5EAB1A79" w14:textId="20E69692" w:rsidR="00570B77" w:rsidRDefault="00570B77" w:rsidP="00F72D97">
      <w:pPr>
        <w:pStyle w:val="Caption"/>
      </w:pPr>
      <w:r>
        <w:lastRenderedPageBreak/>
        <w:t xml:space="preserve">TABLE </w:t>
      </w:r>
      <w:fldSimple w:instr=" SEQ Table \* ARABIC ">
        <w:r w:rsidR="00964EF7">
          <w:rPr>
            <w:noProof/>
          </w:rPr>
          <w:t>6</w:t>
        </w:r>
      </w:fldSimple>
      <w:r w:rsidRPr="00B901A7">
        <w:t>:</w:t>
      </w:r>
      <w:r w:rsidRPr="00A66532">
        <w:t xml:space="preserve"> </w:t>
      </w:r>
      <w:r>
        <w:t>DASHBOARD SCREEN</w:t>
      </w:r>
      <w:bookmarkEnd w:id="171"/>
      <w:r>
        <w:t xml:space="preserve">  </w:t>
      </w:r>
    </w:p>
    <w:tbl>
      <w:tblPr>
        <w:tblStyle w:val="TableGrid1"/>
        <w:tblW w:w="8075" w:type="dxa"/>
        <w:tblInd w:w="460" w:type="dxa"/>
        <w:tblCellMar>
          <w:top w:w="92" w:type="dxa"/>
          <w:left w:w="5" w:type="dxa"/>
          <w:right w:w="85" w:type="dxa"/>
        </w:tblCellMar>
        <w:tblLook w:val="04A0" w:firstRow="1" w:lastRow="0" w:firstColumn="1" w:lastColumn="0" w:noHBand="0" w:noVBand="1"/>
      </w:tblPr>
      <w:tblGrid>
        <w:gridCol w:w="1881"/>
        <w:gridCol w:w="6194"/>
      </w:tblGrid>
      <w:tr w:rsidR="00570B77" w14:paraId="0E222171" w14:textId="77777777" w:rsidTr="00F72D97">
        <w:trPr>
          <w:trHeight w:val="372"/>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65238C5D" w14:textId="77777777" w:rsidR="00570B77" w:rsidRDefault="00570B77" w:rsidP="00F72D97">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1FCCC805" w14:textId="77777777" w:rsidR="00570B77" w:rsidRDefault="00570B77" w:rsidP="00F72D97">
            <w:pPr>
              <w:pStyle w:val="TableHeading"/>
            </w:pPr>
            <w:r>
              <w:t xml:space="preserve">Description </w:t>
            </w:r>
          </w:p>
        </w:tc>
      </w:tr>
      <w:tr w:rsidR="00570B77" w14:paraId="536D0CB1"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4E699350" w14:textId="77777777" w:rsidR="00570B77" w:rsidRPr="0046196C" w:rsidRDefault="00570B77" w:rsidP="00F72D97">
            <w:pPr>
              <w:pStyle w:val="TableBody"/>
              <w:rPr>
                <w:b/>
                <w:bCs/>
              </w:rPr>
            </w:pPr>
            <w:r w:rsidRPr="00515C5A">
              <w:rPr>
                <w:b/>
                <w:bCs/>
              </w:rPr>
              <w:t xml:space="preserve">Orders Bar Chart </w:t>
            </w:r>
          </w:p>
        </w:tc>
        <w:tc>
          <w:tcPr>
            <w:tcW w:w="6194" w:type="dxa"/>
            <w:tcBorders>
              <w:top w:val="single" w:sz="3" w:space="0" w:color="000000"/>
              <w:left w:val="single" w:sz="4" w:space="0" w:color="000000"/>
              <w:bottom w:val="single" w:sz="4" w:space="0" w:color="000000"/>
              <w:right w:val="single" w:sz="4" w:space="0" w:color="000000"/>
            </w:tcBorders>
          </w:tcPr>
          <w:p w14:paraId="763B4A0C" w14:textId="1BFE61F5" w:rsidR="00A77A60" w:rsidRDefault="00DC36D5" w:rsidP="00F72D97">
            <w:pPr>
              <w:pStyle w:val="TableBody"/>
            </w:pPr>
            <w:r>
              <w:t>The n</w:t>
            </w:r>
            <w:r w:rsidR="003C03CF">
              <w:t>umber of</w:t>
            </w:r>
            <w:r w:rsidR="00570B77">
              <w:t xml:space="preserve"> orders </w:t>
            </w:r>
            <w:r w:rsidR="003C03CF">
              <w:t xml:space="preserve">per </w:t>
            </w:r>
            <w:r w:rsidR="00570B77">
              <w:t>state</w:t>
            </w:r>
            <w:r w:rsidR="003C03CF">
              <w:t xml:space="preserve"> is </w:t>
            </w:r>
            <w:r>
              <w:t>identified</w:t>
            </w:r>
            <w:r w:rsidR="003C03CF">
              <w:t xml:space="preserve"> </w:t>
            </w:r>
            <w:r w:rsidR="00570B77">
              <w:t xml:space="preserve">by counting all orders visible to </w:t>
            </w:r>
            <w:r w:rsidR="00BB7E89">
              <w:t xml:space="preserve">the </w:t>
            </w:r>
            <w:r w:rsidR="00570B77">
              <w:t xml:space="preserve">user in each state. </w:t>
            </w:r>
          </w:p>
          <w:p w14:paraId="434544CC" w14:textId="05A933E4" w:rsidR="00570B77" w:rsidRDefault="00570B77" w:rsidP="00F72D97">
            <w:pPr>
              <w:pStyle w:val="TableBody"/>
            </w:pPr>
            <w:r>
              <w:t>The states are “</w:t>
            </w:r>
            <w:r w:rsidRPr="00515C5A">
              <w:rPr>
                <w:b/>
                <w:bCs/>
              </w:rPr>
              <w:t>view states</w:t>
            </w:r>
            <w:r>
              <w:t>” defined in Carrier</w:t>
            </w:r>
            <w:r w:rsidR="007C454D">
              <w:t xml:space="preserve"> </w:t>
            </w:r>
            <w:r>
              <w:t xml:space="preserve">Web, </w:t>
            </w:r>
            <w:r w:rsidR="00041E67">
              <w:t>i.e.,</w:t>
            </w:r>
            <w:r>
              <w:t xml:space="preserve"> the states that </w:t>
            </w:r>
            <w:r w:rsidR="00FD7B71">
              <w:t xml:space="preserve">the </w:t>
            </w:r>
            <w:r>
              <w:t xml:space="preserve">user is allowed to </w:t>
            </w:r>
            <w:r w:rsidR="005932DA">
              <w:t>view</w:t>
            </w:r>
            <w:r>
              <w:t xml:space="preserve">. </w:t>
            </w:r>
          </w:p>
        </w:tc>
      </w:tr>
      <w:tr w:rsidR="00570B77" w14:paraId="21F12F3D" w14:textId="77777777">
        <w:trPr>
          <w:trHeight w:val="540"/>
        </w:trPr>
        <w:tc>
          <w:tcPr>
            <w:tcW w:w="1881" w:type="dxa"/>
            <w:tcBorders>
              <w:top w:val="single" w:sz="4" w:space="0" w:color="000000"/>
              <w:left w:val="single" w:sz="4" w:space="0" w:color="000000"/>
              <w:bottom w:val="single" w:sz="4" w:space="0" w:color="000000"/>
              <w:right w:val="single" w:sz="4" w:space="0" w:color="000000"/>
            </w:tcBorders>
          </w:tcPr>
          <w:p w14:paraId="198CC030" w14:textId="77777777" w:rsidR="00570B77" w:rsidRPr="00515C5A" w:rsidRDefault="00570B77" w:rsidP="00F72D97">
            <w:pPr>
              <w:pStyle w:val="TableBody"/>
              <w:rPr>
                <w:b/>
                <w:bCs/>
              </w:rPr>
            </w:pPr>
            <w:r w:rsidRPr="00515C5A">
              <w:rPr>
                <w:b/>
                <w:bCs/>
              </w:rPr>
              <w:t xml:space="preserve">Orders Table </w:t>
            </w:r>
          </w:p>
        </w:tc>
        <w:tc>
          <w:tcPr>
            <w:tcW w:w="6194" w:type="dxa"/>
            <w:tcBorders>
              <w:top w:val="single" w:sz="4" w:space="0" w:color="000000"/>
              <w:left w:val="single" w:sz="4" w:space="0" w:color="000000"/>
              <w:bottom w:val="single" w:sz="4" w:space="0" w:color="000000"/>
              <w:right w:val="single" w:sz="4" w:space="0" w:color="000000"/>
            </w:tcBorders>
          </w:tcPr>
          <w:p w14:paraId="47B5BBC4" w14:textId="579F0982" w:rsidR="00570B77" w:rsidRDefault="007C454D" w:rsidP="00F72D97">
            <w:pPr>
              <w:pStyle w:val="TableBody"/>
            </w:pPr>
            <w:r>
              <w:t>The o</w:t>
            </w:r>
            <w:r w:rsidR="00570B77">
              <w:t xml:space="preserve">rder amounts in each workflow and state. All workflows visible to this user will be shown. Clicking an amount takes the user to the </w:t>
            </w:r>
            <w:r w:rsidR="00570B77" w:rsidRPr="00515C5A">
              <w:rPr>
                <w:b/>
                <w:bCs/>
              </w:rPr>
              <w:t>Order Search</w:t>
            </w:r>
            <w:r w:rsidR="00570B77">
              <w:t xml:space="preserve"> page with the relevant orders listed </w:t>
            </w:r>
          </w:p>
        </w:tc>
      </w:tr>
      <w:tr w:rsidR="00570B77" w14:paraId="28DAAF48" w14:textId="77777777">
        <w:trPr>
          <w:trHeight w:val="540"/>
        </w:trPr>
        <w:tc>
          <w:tcPr>
            <w:tcW w:w="1881" w:type="dxa"/>
            <w:tcBorders>
              <w:top w:val="single" w:sz="4" w:space="0" w:color="000000"/>
              <w:left w:val="single" w:sz="4" w:space="0" w:color="000000"/>
              <w:bottom w:val="single" w:sz="4" w:space="0" w:color="000000"/>
              <w:right w:val="single" w:sz="4" w:space="0" w:color="000000"/>
            </w:tcBorders>
          </w:tcPr>
          <w:p w14:paraId="3CADF341" w14:textId="77777777" w:rsidR="00570B77" w:rsidRPr="00515C5A" w:rsidRDefault="00570B77" w:rsidP="00F72D97">
            <w:pPr>
              <w:pStyle w:val="TableBody"/>
              <w:rPr>
                <w:b/>
                <w:bCs/>
              </w:rPr>
            </w:pPr>
            <w:r w:rsidRPr="00515C5A">
              <w:rPr>
                <w:b/>
                <w:bCs/>
              </w:rPr>
              <w:t xml:space="preserve">Route Plans Line Chart </w:t>
            </w:r>
          </w:p>
        </w:tc>
        <w:tc>
          <w:tcPr>
            <w:tcW w:w="6194" w:type="dxa"/>
            <w:tcBorders>
              <w:top w:val="single" w:sz="4" w:space="0" w:color="000000"/>
              <w:left w:val="single" w:sz="4" w:space="0" w:color="000000"/>
              <w:bottom w:val="single" w:sz="4" w:space="0" w:color="000000"/>
              <w:right w:val="single" w:sz="4" w:space="0" w:color="000000"/>
            </w:tcBorders>
          </w:tcPr>
          <w:p w14:paraId="7859D203" w14:textId="0B3CB425" w:rsidR="00570B77" w:rsidRDefault="00133B57" w:rsidP="00F72D97">
            <w:pPr>
              <w:pStyle w:val="TableBody"/>
            </w:pPr>
            <w:r>
              <w:t>T</w:t>
            </w:r>
            <w:r w:rsidR="00ED1EA5">
              <w:t xml:space="preserve">he </w:t>
            </w:r>
            <w:r w:rsidR="00570B77">
              <w:t xml:space="preserve">number of orders delivered in the last 7 days. The Y-axis shows the number of orders. This chart aggregates all route plans for a given date. </w:t>
            </w:r>
          </w:p>
        </w:tc>
      </w:tr>
      <w:tr w:rsidR="00570B77" w14:paraId="2667F026" w14:textId="77777777">
        <w:trPr>
          <w:trHeight w:val="540"/>
        </w:trPr>
        <w:tc>
          <w:tcPr>
            <w:tcW w:w="1881" w:type="dxa"/>
            <w:tcBorders>
              <w:top w:val="single" w:sz="4" w:space="0" w:color="000000"/>
              <w:left w:val="single" w:sz="4" w:space="0" w:color="000000"/>
              <w:bottom w:val="single" w:sz="4" w:space="0" w:color="000000"/>
              <w:right w:val="single" w:sz="4" w:space="0" w:color="000000"/>
            </w:tcBorders>
          </w:tcPr>
          <w:p w14:paraId="6883301A" w14:textId="77777777" w:rsidR="00570B77" w:rsidRPr="00515C5A" w:rsidRDefault="00570B77" w:rsidP="00F72D97">
            <w:pPr>
              <w:pStyle w:val="TableBody"/>
              <w:rPr>
                <w:b/>
                <w:bCs/>
              </w:rPr>
            </w:pPr>
            <w:r w:rsidRPr="00515C5A">
              <w:rPr>
                <w:b/>
                <w:bCs/>
              </w:rPr>
              <w:t xml:space="preserve">Route Plans Table </w:t>
            </w:r>
          </w:p>
        </w:tc>
        <w:tc>
          <w:tcPr>
            <w:tcW w:w="6194" w:type="dxa"/>
            <w:tcBorders>
              <w:top w:val="single" w:sz="4" w:space="0" w:color="000000"/>
              <w:left w:val="single" w:sz="4" w:space="0" w:color="000000"/>
              <w:bottom w:val="single" w:sz="4" w:space="0" w:color="000000"/>
              <w:right w:val="single" w:sz="4" w:space="0" w:color="000000"/>
            </w:tcBorders>
          </w:tcPr>
          <w:p w14:paraId="0BD93236" w14:textId="68F619A8" w:rsidR="00570B77" w:rsidRDefault="00133B57" w:rsidP="00F72D97">
            <w:pPr>
              <w:pStyle w:val="TableBody"/>
            </w:pPr>
            <w:r>
              <w:t>T</w:t>
            </w:r>
            <w:r w:rsidR="00570B77">
              <w:t xml:space="preserve">he list of </w:t>
            </w:r>
            <w:r w:rsidR="00ED1EA5">
              <w:t xml:space="preserve">the </w:t>
            </w:r>
            <w:r w:rsidR="00570B77">
              <w:t xml:space="preserve">last 10 route plans </w:t>
            </w:r>
            <w:r w:rsidR="007C454D">
              <w:t xml:space="preserve">is </w:t>
            </w:r>
            <w:r w:rsidR="00570B77">
              <w:t xml:space="preserve">sorted by date. </w:t>
            </w:r>
            <w:r w:rsidR="007C454D">
              <w:t>E</w:t>
            </w:r>
            <w:r w:rsidR="00570B77">
              <w:t>ach route plan show</w:t>
            </w:r>
            <w:r w:rsidR="00B86D44">
              <w:t>s</w:t>
            </w:r>
            <w:r w:rsidR="00570B77">
              <w:t xml:space="preserve"> the number of orders. Clicking the route plan name takes the user to the route plan view page. Clicking the number of orders takes the user to the </w:t>
            </w:r>
            <w:r w:rsidR="00570B77" w:rsidRPr="00515C5A">
              <w:rPr>
                <w:b/>
                <w:bCs/>
              </w:rPr>
              <w:t>Order Search</w:t>
            </w:r>
            <w:r w:rsidR="00570B77">
              <w:t xml:space="preserve"> screen </w:t>
            </w:r>
            <w:r w:rsidR="00C0604D">
              <w:t>and displays the order</w:t>
            </w:r>
            <w:r w:rsidR="00041023">
              <w:t>s</w:t>
            </w:r>
            <w:r w:rsidR="00570B77">
              <w:t xml:space="preserve">. </w:t>
            </w:r>
          </w:p>
        </w:tc>
      </w:tr>
      <w:tr w:rsidR="00570B77" w14:paraId="16CB17C4" w14:textId="77777777">
        <w:trPr>
          <w:trHeight w:val="540"/>
        </w:trPr>
        <w:tc>
          <w:tcPr>
            <w:tcW w:w="1881" w:type="dxa"/>
            <w:tcBorders>
              <w:top w:val="single" w:sz="4" w:space="0" w:color="000000"/>
              <w:left w:val="single" w:sz="4" w:space="0" w:color="000000"/>
              <w:bottom w:val="single" w:sz="4" w:space="0" w:color="000000"/>
              <w:right w:val="single" w:sz="4" w:space="0" w:color="000000"/>
            </w:tcBorders>
          </w:tcPr>
          <w:p w14:paraId="7C74B3EC" w14:textId="77777777" w:rsidR="00570B77" w:rsidRPr="00515C5A" w:rsidRDefault="00570B77" w:rsidP="00F72D97">
            <w:pPr>
              <w:pStyle w:val="TableBody"/>
              <w:rPr>
                <w:b/>
                <w:bCs/>
              </w:rPr>
            </w:pPr>
            <w:r w:rsidRPr="00515C5A">
              <w:rPr>
                <w:b/>
                <w:bCs/>
              </w:rPr>
              <w:t>Container Alerts</w:t>
            </w:r>
          </w:p>
        </w:tc>
        <w:tc>
          <w:tcPr>
            <w:tcW w:w="6194" w:type="dxa"/>
            <w:tcBorders>
              <w:top w:val="single" w:sz="4" w:space="0" w:color="000000"/>
              <w:left w:val="single" w:sz="4" w:space="0" w:color="000000"/>
              <w:bottom w:val="single" w:sz="4" w:space="0" w:color="000000"/>
              <w:right w:val="single" w:sz="4" w:space="0" w:color="000000"/>
            </w:tcBorders>
          </w:tcPr>
          <w:p w14:paraId="242767F0" w14:textId="65AC6B86" w:rsidR="00570B77" w:rsidRDefault="00570B77" w:rsidP="00F72D97">
            <w:pPr>
              <w:pStyle w:val="TableBody"/>
            </w:pPr>
            <w:r>
              <w:t xml:space="preserve">Lists the most recent container alerts, with </w:t>
            </w:r>
            <w:r w:rsidR="007C454D">
              <w:t xml:space="preserve">a </w:t>
            </w:r>
            <w:r>
              <w:t>link to view more alerts if desired.</w:t>
            </w:r>
          </w:p>
        </w:tc>
      </w:tr>
      <w:tr w:rsidR="00570B77" w14:paraId="20883D9A" w14:textId="77777777">
        <w:trPr>
          <w:trHeight w:val="612"/>
        </w:trPr>
        <w:tc>
          <w:tcPr>
            <w:tcW w:w="1881" w:type="dxa"/>
            <w:tcBorders>
              <w:top w:val="single" w:sz="4" w:space="0" w:color="000000"/>
              <w:left w:val="single" w:sz="4" w:space="0" w:color="000000"/>
              <w:bottom w:val="single" w:sz="4" w:space="0" w:color="000000"/>
              <w:right w:val="single" w:sz="4" w:space="0" w:color="000000"/>
            </w:tcBorders>
          </w:tcPr>
          <w:p w14:paraId="085B68D0" w14:textId="77777777" w:rsidR="00570B77" w:rsidRPr="00515C5A" w:rsidRDefault="00570B77" w:rsidP="00F72D97">
            <w:pPr>
              <w:pStyle w:val="TableBody"/>
              <w:rPr>
                <w:b/>
                <w:bCs/>
              </w:rPr>
            </w:pPr>
            <w:r w:rsidRPr="00515C5A">
              <w:rPr>
                <w:b/>
                <w:bCs/>
              </w:rPr>
              <w:t xml:space="preserve">Expired Orders </w:t>
            </w:r>
          </w:p>
        </w:tc>
        <w:tc>
          <w:tcPr>
            <w:tcW w:w="6194" w:type="dxa"/>
            <w:tcBorders>
              <w:top w:val="single" w:sz="4" w:space="0" w:color="000000"/>
              <w:left w:val="single" w:sz="4" w:space="0" w:color="000000"/>
              <w:bottom w:val="single" w:sz="4" w:space="0" w:color="000000"/>
              <w:right w:val="single" w:sz="4" w:space="0" w:color="000000"/>
            </w:tcBorders>
          </w:tcPr>
          <w:p w14:paraId="35D0A64A" w14:textId="19BE4E86" w:rsidR="00570B77" w:rsidRDefault="00570B77" w:rsidP="00F72D97">
            <w:pPr>
              <w:pStyle w:val="TableBody"/>
            </w:pPr>
            <w:r>
              <w:t xml:space="preserve">Shows the </w:t>
            </w:r>
            <w:r w:rsidRPr="00515C5A">
              <w:rPr>
                <w:b/>
                <w:bCs/>
                <w:i/>
                <w:iCs/>
              </w:rPr>
              <w:t>OptiCash</w:t>
            </w:r>
            <w:r>
              <w:t xml:space="preserve">, </w:t>
            </w:r>
            <w:r w:rsidR="00FC6CCF" w:rsidRPr="00515C5A">
              <w:rPr>
                <w:b/>
                <w:bCs/>
                <w:i/>
                <w:iCs/>
              </w:rPr>
              <w:t>Commercial</w:t>
            </w:r>
            <w:r>
              <w:t xml:space="preserve"> and </w:t>
            </w:r>
            <w:r w:rsidRPr="00515C5A">
              <w:rPr>
                <w:b/>
                <w:bCs/>
                <w:i/>
                <w:iCs/>
              </w:rPr>
              <w:t>OptiVault</w:t>
            </w:r>
            <w:r>
              <w:t xml:space="preserve"> orders that are currently in the expired state, w</w:t>
            </w:r>
            <w:r w:rsidR="00064D3F">
              <w:t>ith</w:t>
            </w:r>
            <w:r>
              <w:t xml:space="preserve"> each type of order in their tab. Orders can be viewed by clicking on the view icon in each order row. </w:t>
            </w:r>
          </w:p>
        </w:tc>
      </w:tr>
    </w:tbl>
    <w:p w14:paraId="6A032CC4" w14:textId="77777777" w:rsidR="00570B77" w:rsidRPr="00F72D97" w:rsidRDefault="00000000" w:rsidP="00F72D97">
      <w:pPr>
        <w:pStyle w:val="Caption"/>
        <w:rPr>
          <w:color w:val="70AD47" w:themeColor="accent6"/>
        </w:rPr>
      </w:pPr>
      <w:hyperlink w:anchor="_DASHBOARD_1" w:history="1">
        <w:r w:rsidR="00570B77" w:rsidRPr="00F72D97">
          <w:rPr>
            <w:rStyle w:val="Hyperlink"/>
            <w:color w:val="70AD47" w:themeColor="accent6"/>
          </w:rPr>
          <w:t>Return to: Dashboard</w:t>
        </w:r>
      </w:hyperlink>
      <w:r w:rsidR="00570B77" w:rsidRPr="00F72D97">
        <w:rPr>
          <w:color w:val="70AD47" w:themeColor="accent6"/>
        </w:rPr>
        <w:t xml:space="preserve"> </w:t>
      </w:r>
    </w:p>
    <w:p w14:paraId="16D94A2D" w14:textId="77777777" w:rsidR="00570B77" w:rsidRDefault="00570B77" w:rsidP="00570B77">
      <w:pPr>
        <w:pStyle w:val="Heading1"/>
        <w:ind w:left="-5"/>
      </w:pPr>
      <w:bookmarkStart w:id="172" w:name="_EMPLOYEES"/>
      <w:bookmarkStart w:id="173" w:name="_Toc111643045"/>
      <w:bookmarkStart w:id="174" w:name="_Toc132247972"/>
      <w:bookmarkEnd w:id="172"/>
      <w:r>
        <w:lastRenderedPageBreak/>
        <w:t>EMPLOYEES</w:t>
      </w:r>
      <w:bookmarkEnd w:id="173"/>
      <w:bookmarkEnd w:id="174"/>
    </w:p>
    <w:p w14:paraId="28FF5433" w14:textId="3878BBC2" w:rsidR="00570B77" w:rsidRPr="00DB26DC" w:rsidRDefault="00570B77" w:rsidP="00F72D97">
      <w:pPr>
        <w:pStyle w:val="BodyText"/>
      </w:pPr>
      <w:r w:rsidRPr="00DB26DC">
        <w:t>Carrier</w:t>
      </w:r>
      <w:r w:rsidR="00F34E4E">
        <w:t xml:space="preserve"> </w:t>
      </w:r>
      <w:r w:rsidRPr="00DB26DC">
        <w:t>Web allows descriptive information about carrier employees</w:t>
      </w:r>
      <w:r w:rsidR="00044F73">
        <w:t>,</w:t>
      </w:r>
      <w:r w:rsidR="00176E1B">
        <w:t xml:space="preserve"> which</w:t>
      </w:r>
      <w:r w:rsidR="004C7233">
        <w:t xml:space="preserve"> </w:t>
      </w:r>
      <w:r w:rsidR="009F3A68">
        <w:t xml:space="preserve">will </w:t>
      </w:r>
      <w:r w:rsidRPr="00DB26DC">
        <w:t xml:space="preserve">be saved in the software and then accessed by </w:t>
      </w:r>
      <w:r w:rsidRPr="00515C5A">
        <w:rPr>
          <w:b/>
          <w:bCs/>
        </w:rPr>
        <w:t>Vaults</w:t>
      </w:r>
      <w:r w:rsidRPr="00DB26DC">
        <w:t xml:space="preserve"> and </w:t>
      </w:r>
      <w:r w:rsidRPr="00515C5A">
        <w:rPr>
          <w:b/>
          <w:bCs/>
        </w:rPr>
        <w:t>Branches</w:t>
      </w:r>
      <w:r w:rsidRPr="00DB26DC">
        <w:t xml:space="preserve"> serviced by the carrier. This adds an additional security measure </w:t>
      </w:r>
      <w:r w:rsidR="00E57B88">
        <w:t>so</w:t>
      </w:r>
      <w:r w:rsidR="00E57B88" w:rsidRPr="00DB26DC">
        <w:t xml:space="preserve"> </w:t>
      </w:r>
      <w:r w:rsidRPr="00DB26DC">
        <w:t xml:space="preserve">that carrier clients can verify the identity of the </w:t>
      </w:r>
      <w:r w:rsidR="00EA712D" w:rsidRPr="00DB26DC">
        <w:t>armoured</w:t>
      </w:r>
      <w:r w:rsidRPr="00DB26DC">
        <w:t xml:space="preserve"> car staff.</w:t>
      </w:r>
    </w:p>
    <w:p w14:paraId="664DF6AD" w14:textId="2EE85F80" w:rsidR="00570B77" w:rsidRPr="00DB26DC" w:rsidRDefault="00E57B88" w:rsidP="00F72D97">
      <w:pPr>
        <w:pStyle w:val="BodyText"/>
      </w:pPr>
      <w:r>
        <w:t>The i</w:t>
      </w:r>
      <w:r w:rsidR="00570B77" w:rsidRPr="00DB26DC">
        <w:t>nformation inclu</w:t>
      </w:r>
      <w:r>
        <w:t>des</w:t>
      </w:r>
      <w:r w:rsidR="00570B77" w:rsidRPr="00DB26DC">
        <w:t xml:space="preserve"> </w:t>
      </w:r>
      <w:r w:rsidR="007C454D">
        <w:t xml:space="preserve">the </w:t>
      </w:r>
      <w:r w:rsidR="005B4BD5">
        <w:t>Employee</w:t>
      </w:r>
      <w:r w:rsidR="007C454D">
        <w:t>'s</w:t>
      </w:r>
      <w:r w:rsidR="005B4BD5">
        <w:t xml:space="preserve"> </w:t>
      </w:r>
      <w:r w:rsidR="005B0B00">
        <w:t>picture</w:t>
      </w:r>
      <w:r w:rsidR="00570B77" w:rsidRPr="00DB26DC">
        <w:t xml:space="preserve">, </w:t>
      </w:r>
      <w:r w:rsidR="005B0B00">
        <w:t>E</w:t>
      </w:r>
      <w:r w:rsidR="00570B77" w:rsidRPr="00DB26DC">
        <w:t xml:space="preserve">ye color, </w:t>
      </w:r>
      <w:r w:rsidR="005B0B00">
        <w:t>Hair</w:t>
      </w:r>
      <w:r w:rsidR="00570B77" w:rsidRPr="00DB26DC">
        <w:t xml:space="preserve"> color, </w:t>
      </w:r>
      <w:r w:rsidR="005B0B00">
        <w:t>H</w:t>
      </w:r>
      <w:r w:rsidR="00570B77" w:rsidRPr="00DB26DC">
        <w:t xml:space="preserve">eight, </w:t>
      </w:r>
      <w:r w:rsidR="005B0B00">
        <w:t>W</w:t>
      </w:r>
      <w:r w:rsidR="00570B77" w:rsidRPr="00DB26DC">
        <w:t xml:space="preserve">eight, and </w:t>
      </w:r>
      <w:r w:rsidR="005B0B00">
        <w:t>B</w:t>
      </w:r>
      <w:r w:rsidR="00570B77" w:rsidRPr="00DB26DC">
        <w:t xml:space="preserve">adge ID </w:t>
      </w:r>
      <w:r w:rsidR="001601CB">
        <w:t>can</w:t>
      </w:r>
      <w:r w:rsidR="00570B77">
        <w:t xml:space="preserve"> be</w:t>
      </w:r>
      <w:r w:rsidR="00570B77" w:rsidRPr="00DB26DC">
        <w:t xml:space="preserve"> included in each Employee Profile.</w:t>
      </w:r>
    </w:p>
    <w:p w14:paraId="280D47BD" w14:textId="79B04BA5" w:rsidR="00570B77" w:rsidRDefault="00570B77" w:rsidP="00F72D97">
      <w:pPr>
        <w:pStyle w:val="Caption"/>
      </w:pPr>
      <w:bookmarkStart w:id="175" w:name="_Toc65568940"/>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964EF7">
        <w:rPr>
          <w:noProof/>
        </w:rPr>
        <w:t>4</w:t>
      </w:r>
      <w:r w:rsidRPr="36CE550C">
        <w:rPr>
          <w:noProof/>
        </w:rPr>
        <w:fldChar w:fldCharType="end"/>
      </w:r>
      <w:r w:rsidRPr="36CE550C">
        <w:t>: CREATE NEW EMPLOYEE</w:t>
      </w:r>
      <w:bookmarkEnd w:id="175"/>
    </w:p>
    <w:p w14:paraId="2085D7CF" w14:textId="1B25DB0C" w:rsidR="00570B77" w:rsidRDefault="00570B77" w:rsidP="00515C5A">
      <w:pPr>
        <w:pStyle w:val="BodyText"/>
      </w:pPr>
      <w:del w:id="176" w:author="Pinnu, Sainath" w:date="2023-04-11T18:23:00Z">
        <w:r w:rsidDel="00CE0C6A">
          <w:rPr>
            <w:noProof/>
          </w:rPr>
          <w:lastRenderedPageBreak/>
          <w:drawing>
            <wp:inline distT="0" distB="0" distL="0" distR="0" wp14:anchorId="66C9E496" wp14:editId="2174B048">
              <wp:extent cx="5434054" cy="5267325"/>
              <wp:effectExtent l="76200" t="76200" r="128905" b="1238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35004" cy="52682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177" w:author="Pinnu, Sainath" w:date="2023-04-11T18:23:00Z">
        <w:r w:rsidR="00CE0C6A" w:rsidRPr="00CE0C6A">
          <w:rPr>
            <w:noProof/>
          </w:rPr>
          <w:t xml:space="preserve"> </w:t>
        </w:r>
        <w:r w:rsidR="00CE0C6A">
          <w:rPr>
            <w:noProof/>
          </w:rPr>
          <w:lastRenderedPageBreak/>
          <w:drawing>
            <wp:inline distT="0" distB="0" distL="0" distR="0" wp14:anchorId="433DBFF0" wp14:editId="34DDDE8C">
              <wp:extent cx="5943600" cy="4061460"/>
              <wp:effectExtent l="0" t="0" r="0" b="0"/>
              <wp:docPr id="45412" name="Picture 45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061460"/>
                      </a:xfrm>
                      <a:prstGeom prst="rect">
                        <a:avLst/>
                      </a:prstGeom>
                    </pic:spPr>
                  </pic:pic>
                </a:graphicData>
              </a:graphic>
            </wp:inline>
          </w:drawing>
        </w:r>
      </w:ins>
    </w:p>
    <w:p w14:paraId="38E468A0" w14:textId="77777777" w:rsidR="00570B77" w:rsidRDefault="00570B77" w:rsidP="00570B77">
      <w:pPr>
        <w:spacing w:after="0"/>
        <w:ind w:left="-5" w:hanging="10"/>
        <w:rPr>
          <w:sz w:val="18"/>
        </w:rPr>
      </w:pPr>
    </w:p>
    <w:p w14:paraId="478AC16D" w14:textId="77777777" w:rsidR="005B0B00" w:rsidRDefault="005B0B00">
      <w:pPr>
        <w:rPr>
          <w:i/>
          <w:iCs/>
          <w:color w:val="44546A" w:themeColor="text2"/>
          <w:sz w:val="18"/>
          <w:szCs w:val="18"/>
        </w:rPr>
      </w:pPr>
      <w:bookmarkStart w:id="178" w:name="_Toc65569008"/>
      <w:r>
        <w:br w:type="page"/>
      </w:r>
    </w:p>
    <w:p w14:paraId="2D8E8B55" w14:textId="5A1E735C" w:rsidR="00570B77" w:rsidRDefault="00570B77" w:rsidP="00F72D97">
      <w:pPr>
        <w:pStyle w:val="Caption"/>
      </w:pPr>
      <w:bookmarkStart w:id="179" w:name="_Ref129583328"/>
      <w:r>
        <w:lastRenderedPageBreak/>
        <w:t xml:space="preserve">TABLE </w:t>
      </w:r>
      <w:fldSimple w:instr=" SEQ Table \* ARABIC ">
        <w:r w:rsidR="00964EF7">
          <w:rPr>
            <w:noProof/>
          </w:rPr>
          <w:t>7</w:t>
        </w:r>
      </w:fldSimple>
      <w:r w:rsidRPr="00B901A7">
        <w:t>:</w:t>
      </w:r>
      <w:r w:rsidRPr="00A66532">
        <w:t xml:space="preserve"> </w:t>
      </w:r>
      <w:r>
        <w:t>CREATE NEW EMPLOYEE FIELD DESCRIPTIONS</w:t>
      </w:r>
      <w:bookmarkEnd w:id="178"/>
      <w:bookmarkEnd w:id="179"/>
    </w:p>
    <w:tbl>
      <w:tblPr>
        <w:tblStyle w:val="TableGrid1"/>
        <w:tblW w:w="8347" w:type="dxa"/>
        <w:tblInd w:w="460" w:type="dxa"/>
        <w:tblCellMar>
          <w:top w:w="35" w:type="dxa"/>
          <w:left w:w="5" w:type="dxa"/>
          <w:right w:w="49" w:type="dxa"/>
        </w:tblCellMar>
        <w:tblLook w:val="04A0" w:firstRow="1" w:lastRow="0" w:firstColumn="1" w:lastColumn="0" w:noHBand="0" w:noVBand="1"/>
      </w:tblPr>
      <w:tblGrid>
        <w:gridCol w:w="1944"/>
        <w:gridCol w:w="6403"/>
      </w:tblGrid>
      <w:tr w:rsidR="00F72D97" w14:paraId="6836B268" w14:textId="77777777" w:rsidTr="00F72D97">
        <w:trPr>
          <w:trHeight w:val="272"/>
        </w:trPr>
        <w:tc>
          <w:tcPr>
            <w:tcW w:w="1944" w:type="dxa"/>
            <w:tcBorders>
              <w:top w:val="single" w:sz="4" w:space="0" w:color="000000"/>
              <w:left w:val="single" w:sz="4" w:space="0" w:color="000000"/>
              <w:bottom w:val="single" w:sz="3" w:space="0" w:color="000000"/>
              <w:right w:val="single" w:sz="4" w:space="0" w:color="000000"/>
            </w:tcBorders>
            <w:shd w:val="clear" w:color="auto" w:fill="54B948"/>
          </w:tcPr>
          <w:p w14:paraId="5084011D" w14:textId="77777777" w:rsidR="00570B77" w:rsidRPr="00F72D97" w:rsidRDefault="00570B77" w:rsidP="00F72D97">
            <w:pPr>
              <w:pStyle w:val="TableHeading"/>
            </w:pPr>
            <w:r w:rsidRPr="00F72D97">
              <w:t xml:space="preserve">Field </w:t>
            </w:r>
          </w:p>
        </w:tc>
        <w:tc>
          <w:tcPr>
            <w:tcW w:w="6403" w:type="dxa"/>
            <w:tcBorders>
              <w:top w:val="single" w:sz="4" w:space="0" w:color="000000"/>
              <w:left w:val="single" w:sz="4" w:space="0" w:color="000000"/>
              <w:bottom w:val="single" w:sz="3" w:space="0" w:color="000000"/>
              <w:right w:val="single" w:sz="4" w:space="0" w:color="000000"/>
            </w:tcBorders>
            <w:shd w:val="clear" w:color="auto" w:fill="54B948"/>
          </w:tcPr>
          <w:p w14:paraId="732B8914" w14:textId="77777777" w:rsidR="00570B77" w:rsidRPr="00F72D97" w:rsidRDefault="00570B77" w:rsidP="00F72D97">
            <w:pPr>
              <w:pStyle w:val="TableHeading"/>
            </w:pPr>
            <w:r w:rsidRPr="00F72D97">
              <w:t xml:space="preserve">Description </w:t>
            </w:r>
          </w:p>
        </w:tc>
      </w:tr>
      <w:tr w:rsidR="00570B77" w14:paraId="795A24DB" w14:textId="77777777" w:rsidTr="00F72D97">
        <w:trPr>
          <w:trHeight w:val="244"/>
        </w:trPr>
        <w:tc>
          <w:tcPr>
            <w:tcW w:w="1944" w:type="dxa"/>
            <w:tcBorders>
              <w:top w:val="single" w:sz="3" w:space="0" w:color="000000"/>
              <w:left w:val="single" w:sz="4" w:space="0" w:color="000000"/>
              <w:bottom w:val="single" w:sz="4" w:space="0" w:color="000000"/>
              <w:right w:val="single" w:sz="4" w:space="0" w:color="000000"/>
            </w:tcBorders>
          </w:tcPr>
          <w:p w14:paraId="15674096" w14:textId="77777777" w:rsidR="00570B77" w:rsidRPr="00515C5A" w:rsidRDefault="00570B77" w:rsidP="00F72D97">
            <w:pPr>
              <w:pStyle w:val="TableBody"/>
              <w:rPr>
                <w:b/>
                <w:bCs/>
              </w:rPr>
            </w:pPr>
            <w:r w:rsidRPr="00515C5A">
              <w:rPr>
                <w:b/>
                <w:bCs/>
              </w:rPr>
              <w:t xml:space="preserve">Depot </w:t>
            </w:r>
          </w:p>
        </w:tc>
        <w:tc>
          <w:tcPr>
            <w:tcW w:w="6403" w:type="dxa"/>
            <w:tcBorders>
              <w:top w:val="single" w:sz="3" w:space="0" w:color="000000"/>
              <w:left w:val="single" w:sz="4" w:space="0" w:color="000000"/>
              <w:bottom w:val="single" w:sz="4" w:space="0" w:color="000000"/>
              <w:right w:val="single" w:sz="4" w:space="0" w:color="000000"/>
            </w:tcBorders>
          </w:tcPr>
          <w:p w14:paraId="3525772F" w14:textId="09CCA3E2" w:rsidR="00570B77" w:rsidRPr="00F11271" w:rsidRDefault="00570B77" w:rsidP="00F11271">
            <w:pPr>
              <w:pStyle w:val="TableBody"/>
            </w:pPr>
            <w:r w:rsidRPr="00F11271">
              <w:t>Carrier</w:t>
            </w:r>
            <w:r w:rsidR="005B0B00" w:rsidRPr="00F11271">
              <w:t xml:space="preserve"> </w:t>
            </w:r>
            <w:r w:rsidRPr="00F11271">
              <w:t xml:space="preserve">Web </w:t>
            </w:r>
            <w:r w:rsidR="00217B46" w:rsidRPr="00F11271">
              <w:t xml:space="preserve">connects </w:t>
            </w:r>
            <w:r w:rsidRPr="00F11271">
              <w:t xml:space="preserve">each employee to one or more Depots. When setting up Employees, Administrators select the corresponding Depots from the menu. </w:t>
            </w:r>
          </w:p>
        </w:tc>
      </w:tr>
      <w:tr w:rsidR="00570B77" w14:paraId="3D69588E" w14:textId="77777777" w:rsidTr="00F72D97">
        <w:trPr>
          <w:trHeight w:val="396"/>
        </w:trPr>
        <w:tc>
          <w:tcPr>
            <w:tcW w:w="1944" w:type="dxa"/>
            <w:tcBorders>
              <w:top w:val="single" w:sz="4" w:space="0" w:color="000000"/>
              <w:left w:val="single" w:sz="4" w:space="0" w:color="000000"/>
              <w:bottom w:val="single" w:sz="4" w:space="0" w:color="000000"/>
              <w:right w:val="single" w:sz="4" w:space="0" w:color="000000"/>
            </w:tcBorders>
          </w:tcPr>
          <w:p w14:paraId="1244DD26" w14:textId="77777777" w:rsidR="00570B77" w:rsidRPr="00515C5A" w:rsidRDefault="00570B77" w:rsidP="00F72D97">
            <w:pPr>
              <w:pStyle w:val="TableBody"/>
              <w:rPr>
                <w:b/>
                <w:bCs/>
              </w:rPr>
            </w:pPr>
            <w:r w:rsidRPr="00515C5A">
              <w:rPr>
                <w:b/>
                <w:bCs/>
              </w:rPr>
              <w:t xml:space="preserve">Name </w:t>
            </w:r>
          </w:p>
        </w:tc>
        <w:tc>
          <w:tcPr>
            <w:tcW w:w="6403" w:type="dxa"/>
            <w:tcBorders>
              <w:top w:val="single" w:sz="4" w:space="0" w:color="000000"/>
              <w:left w:val="single" w:sz="4" w:space="0" w:color="000000"/>
              <w:bottom w:val="single" w:sz="4" w:space="0" w:color="000000"/>
              <w:right w:val="single" w:sz="4" w:space="0" w:color="000000"/>
            </w:tcBorders>
          </w:tcPr>
          <w:p w14:paraId="76E4AA62" w14:textId="77777777" w:rsidR="00570B77" w:rsidRPr="00F11271" w:rsidRDefault="00570B77" w:rsidP="00F11271">
            <w:pPr>
              <w:pStyle w:val="TableBody"/>
            </w:pPr>
            <w:r w:rsidRPr="00F11271">
              <w:t xml:space="preserve">Employee’s Name </w:t>
            </w:r>
          </w:p>
        </w:tc>
      </w:tr>
      <w:tr w:rsidR="00570B77" w14:paraId="6406A412" w14:textId="77777777" w:rsidTr="00F72D97">
        <w:trPr>
          <w:trHeight w:val="396"/>
        </w:trPr>
        <w:tc>
          <w:tcPr>
            <w:tcW w:w="1944" w:type="dxa"/>
            <w:tcBorders>
              <w:top w:val="single" w:sz="4" w:space="0" w:color="000000"/>
              <w:left w:val="single" w:sz="4" w:space="0" w:color="000000"/>
              <w:bottom w:val="single" w:sz="4" w:space="0" w:color="000000"/>
              <w:right w:val="single" w:sz="4" w:space="0" w:color="000000"/>
            </w:tcBorders>
          </w:tcPr>
          <w:p w14:paraId="0D77093E" w14:textId="77777777" w:rsidR="00570B77" w:rsidRPr="00515C5A" w:rsidRDefault="00570B77" w:rsidP="00F72D97">
            <w:pPr>
              <w:pStyle w:val="TableBody"/>
              <w:rPr>
                <w:b/>
                <w:bCs/>
              </w:rPr>
            </w:pPr>
            <w:r w:rsidRPr="00515C5A">
              <w:rPr>
                <w:b/>
                <w:bCs/>
              </w:rPr>
              <w:t xml:space="preserve">Badge ID </w:t>
            </w:r>
          </w:p>
        </w:tc>
        <w:tc>
          <w:tcPr>
            <w:tcW w:w="6403" w:type="dxa"/>
            <w:tcBorders>
              <w:top w:val="single" w:sz="4" w:space="0" w:color="000000"/>
              <w:left w:val="single" w:sz="4" w:space="0" w:color="000000"/>
              <w:bottom w:val="single" w:sz="4" w:space="0" w:color="000000"/>
              <w:right w:val="single" w:sz="4" w:space="0" w:color="000000"/>
            </w:tcBorders>
          </w:tcPr>
          <w:p w14:paraId="2AAA5835" w14:textId="77777777" w:rsidR="00570B77" w:rsidRPr="00F11271" w:rsidRDefault="00570B77" w:rsidP="00F11271">
            <w:pPr>
              <w:pStyle w:val="TableBody"/>
            </w:pPr>
            <w:r w:rsidRPr="00F11271">
              <w:t xml:space="preserve">Badge identification number for each employee </w:t>
            </w:r>
          </w:p>
        </w:tc>
      </w:tr>
      <w:tr w:rsidR="00570B77" w14:paraId="2A181733" w14:textId="77777777" w:rsidTr="00F72D97">
        <w:trPr>
          <w:trHeight w:val="396"/>
        </w:trPr>
        <w:tc>
          <w:tcPr>
            <w:tcW w:w="1944" w:type="dxa"/>
            <w:tcBorders>
              <w:top w:val="single" w:sz="4" w:space="0" w:color="000000"/>
              <w:left w:val="single" w:sz="4" w:space="0" w:color="000000"/>
              <w:bottom w:val="single" w:sz="4" w:space="0" w:color="000000"/>
              <w:right w:val="single" w:sz="4" w:space="0" w:color="000000"/>
            </w:tcBorders>
          </w:tcPr>
          <w:p w14:paraId="6DD136EE" w14:textId="77777777" w:rsidR="00570B77" w:rsidRPr="00515C5A" w:rsidRDefault="00570B77" w:rsidP="00F72D97">
            <w:pPr>
              <w:pStyle w:val="TableBody"/>
              <w:rPr>
                <w:b/>
                <w:bCs/>
              </w:rPr>
            </w:pPr>
            <w:r w:rsidRPr="00515C5A">
              <w:rPr>
                <w:b/>
                <w:bCs/>
              </w:rPr>
              <w:t xml:space="preserve">Document Type </w:t>
            </w:r>
          </w:p>
        </w:tc>
        <w:tc>
          <w:tcPr>
            <w:tcW w:w="6403" w:type="dxa"/>
            <w:tcBorders>
              <w:top w:val="single" w:sz="4" w:space="0" w:color="000000"/>
              <w:left w:val="single" w:sz="4" w:space="0" w:color="000000"/>
              <w:bottom w:val="single" w:sz="4" w:space="0" w:color="000000"/>
              <w:right w:val="single" w:sz="4" w:space="0" w:color="000000"/>
            </w:tcBorders>
            <w:shd w:val="clear" w:color="auto" w:fill="auto"/>
          </w:tcPr>
          <w:p w14:paraId="0E3533FD" w14:textId="77777777" w:rsidR="00570B77" w:rsidRPr="00F11271" w:rsidRDefault="00570B77" w:rsidP="00F11271">
            <w:pPr>
              <w:pStyle w:val="TableBody"/>
            </w:pPr>
            <w:r w:rsidRPr="00F11271">
              <w:t xml:space="preserve">Employee’s identification document (National ID, Passport, Driver’s License, et al) </w:t>
            </w:r>
          </w:p>
        </w:tc>
      </w:tr>
      <w:tr w:rsidR="00570B77" w14:paraId="623525EC" w14:textId="77777777" w:rsidTr="00F72D97">
        <w:trPr>
          <w:trHeight w:val="459"/>
        </w:trPr>
        <w:tc>
          <w:tcPr>
            <w:tcW w:w="1944" w:type="dxa"/>
            <w:tcBorders>
              <w:top w:val="single" w:sz="4" w:space="0" w:color="000000"/>
              <w:left w:val="single" w:sz="4" w:space="0" w:color="000000"/>
              <w:bottom w:val="single" w:sz="4" w:space="0" w:color="000000"/>
              <w:right w:val="single" w:sz="4" w:space="0" w:color="000000"/>
            </w:tcBorders>
          </w:tcPr>
          <w:p w14:paraId="793ED265" w14:textId="77777777" w:rsidR="00570B77" w:rsidRPr="00515C5A" w:rsidRDefault="00570B77" w:rsidP="00F72D97">
            <w:pPr>
              <w:pStyle w:val="TableBody"/>
              <w:rPr>
                <w:b/>
                <w:bCs/>
              </w:rPr>
            </w:pPr>
            <w:r w:rsidRPr="00515C5A">
              <w:rPr>
                <w:b/>
                <w:bCs/>
              </w:rPr>
              <w:t xml:space="preserve">Document ID </w:t>
            </w:r>
          </w:p>
        </w:tc>
        <w:tc>
          <w:tcPr>
            <w:tcW w:w="6403" w:type="dxa"/>
            <w:tcBorders>
              <w:top w:val="single" w:sz="4" w:space="0" w:color="000000"/>
              <w:left w:val="single" w:sz="4" w:space="0" w:color="000000"/>
              <w:bottom w:val="single" w:sz="4" w:space="0" w:color="000000"/>
              <w:right w:val="single" w:sz="4" w:space="0" w:color="000000"/>
            </w:tcBorders>
          </w:tcPr>
          <w:p w14:paraId="7A1A68D8" w14:textId="77777777" w:rsidR="00570B77" w:rsidRPr="00F11271" w:rsidRDefault="00570B77" w:rsidP="00F11271">
            <w:pPr>
              <w:pStyle w:val="TableBody"/>
            </w:pPr>
            <w:r w:rsidRPr="00F11271">
              <w:t xml:space="preserve">Unique identification number of the employee’s ID </w:t>
            </w:r>
          </w:p>
        </w:tc>
      </w:tr>
      <w:tr w:rsidR="00570B77" w14:paraId="047CA4D4" w14:textId="77777777" w:rsidTr="00F72D97">
        <w:trPr>
          <w:trHeight w:val="459"/>
        </w:trPr>
        <w:tc>
          <w:tcPr>
            <w:tcW w:w="1944" w:type="dxa"/>
            <w:tcBorders>
              <w:top w:val="single" w:sz="4" w:space="0" w:color="000000"/>
              <w:left w:val="single" w:sz="4" w:space="0" w:color="000000"/>
              <w:bottom w:val="single" w:sz="4" w:space="0" w:color="000000"/>
              <w:right w:val="single" w:sz="4" w:space="0" w:color="000000"/>
            </w:tcBorders>
          </w:tcPr>
          <w:p w14:paraId="2BFCA787" w14:textId="77777777" w:rsidR="00570B77" w:rsidRPr="00515C5A" w:rsidRDefault="00570B77" w:rsidP="00F72D97">
            <w:pPr>
              <w:pStyle w:val="TableBody"/>
              <w:rPr>
                <w:b/>
                <w:bCs/>
              </w:rPr>
            </w:pPr>
            <w:r w:rsidRPr="00515C5A">
              <w:rPr>
                <w:b/>
                <w:bCs/>
              </w:rPr>
              <w:t xml:space="preserve">Eye Color </w:t>
            </w:r>
          </w:p>
        </w:tc>
        <w:tc>
          <w:tcPr>
            <w:tcW w:w="6403" w:type="dxa"/>
            <w:tcBorders>
              <w:top w:val="single" w:sz="4" w:space="0" w:color="000000"/>
              <w:left w:val="single" w:sz="4" w:space="0" w:color="000000"/>
              <w:bottom w:val="single" w:sz="4" w:space="0" w:color="000000"/>
              <w:right w:val="single" w:sz="4" w:space="0" w:color="000000"/>
            </w:tcBorders>
          </w:tcPr>
          <w:p w14:paraId="16B3A2E3" w14:textId="77777777" w:rsidR="00570B77" w:rsidRPr="00F11271" w:rsidRDefault="00570B77" w:rsidP="00F11271">
            <w:pPr>
              <w:pStyle w:val="TableBody"/>
            </w:pPr>
            <w:r w:rsidRPr="00F11271">
              <w:t xml:space="preserve">Employee’s Eye Color </w:t>
            </w:r>
          </w:p>
        </w:tc>
      </w:tr>
      <w:tr w:rsidR="00570B77" w14:paraId="13625068" w14:textId="77777777" w:rsidTr="00F72D97">
        <w:trPr>
          <w:trHeight w:val="459"/>
        </w:trPr>
        <w:tc>
          <w:tcPr>
            <w:tcW w:w="1944" w:type="dxa"/>
            <w:tcBorders>
              <w:top w:val="single" w:sz="4" w:space="0" w:color="000000"/>
              <w:left w:val="single" w:sz="4" w:space="0" w:color="000000"/>
              <w:bottom w:val="single" w:sz="4" w:space="0" w:color="000000"/>
              <w:right w:val="single" w:sz="4" w:space="0" w:color="000000"/>
            </w:tcBorders>
          </w:tcPr>
          <w:p w14:paraId="3CCBFBA2" w14:textId="77777777" w:rsidR="00570B77" w:rsidRPr="00515C5A" w:rsidRDefault="00570B77" w:rsidP="00F72D97">
            <w:pPr>
              <w:pStyle w:val="TableBody"/>
              <w:rPr>
                <w:b/>
                <w:bCs/>
              </w:rPr>
            </w:pPr>
            <w:r w:rsidRPr="00515C5A">
              <w:rPr>
                <w:b/>
                <w:bCs/>
              </w:rPr>
              <w:t xml:space="preserve">Hair Color </w:t>
            </w:r>
          </w:p>
        </w:tc>
        <w:tc>
          <w:tcPr>
            <w:tcW w:w="6403" w:type="dxa"/>
            <w:tcBorders>
              <w:top w:val="single" w:sz="4" w:space="0" w:color="000000"/>
              <w:left w:val="single" w:sz="4" w:space="0" w:color="000000"/>
              <w:bottom w:val="single" w:sz="4" w:space="0" w:color="000000"/>
              <w:right w:val="single" w:sz="4" w:space="0" w:color="000000"/>
            </w:tcBorders>
          </w:tcPr>
          <w:p w14:paraId="78814C8A" w14:textId="77777777" w:rsidR="00570B77" w:rsidRPr="00F11271" w:rsidRDefault="00570B77" w:rsidP="00F11271">
            <w:pPr>
              <w:pStyle w:val="TableBody"/>
            </w:pPr>
            <w:r w:rsidRPr="00F11271">
              <w:t xml:space="preserve">Employee’s Hair Color </w:t>
            </w:r>
          </w:p>
        </w:tc>
      </w:tr>
      <w:tr w:rsidR="00570B77" w14:paraId="59333FB4" w14:textId="77777777" w:rsidTr="00F72D97">
        <w:trPr>
          <w:trHeight w:val="459"/>
        </w:trPr>
        <w:tc>
          <w:tcPr>
            <w:tcW w:w="1944" w:type="dxa"/>
            <w:tcBorders>
              <w:top w:val="single" w:sz="4" w:space="0" w:color="000000"/>
              <w:left w:val="single" w:sz="4" w:space="0" w:color="000000"/>
              <w:bottom w:val="single" w:sz="4" w:space="0" w:color="000000"/>
              <w:right w:val="single" w:sz="4" w:space="0" w:color="000000"/>
            </w:tcBorders>
          </w:tcPr>
          <w:p w14:paraId="3DB36C70" w14:textId="77777777" w:rsidR="00570B77" w:rsidRPr="00515C5A" w:rsidRDefault="00570B77" w:rsidP="00F72D97">
            <w:pPr>
              <w:pStyle w:val="TableBody"/>
              <w:rPr>
                <w:b/>
                <w:bCs/>
              </w:rPr>
            </w:pPr>
            <w:r w:rsidRPr="00515C5A">
              <w:rPr>
                <w:b/>
                <w:bCs/>
              </w:rPr>
              <w:t xml:space="preserve">Height </w:t>
            </w:r>
          </w:p>
        </w:tc>
        <w:tc>
          <w:tcPr>
            <w:tcW w:w="6403" w:type="dxa"/>
            <w:tcBorders>
              <w:top w:val="single" w:sz="4" w:space="0" w:color="000000"/>
              <w:left w:val="single" w:sz="4" w:space="0" w:color="000000"/>
              <w:bottom w:val="single" w:sz="4" w:space="0" w:color="000000"/>
              <w:right w:val="single" w:sz="4" w:space="0" w:color="000000"/>
            </w:tcBorders>
          </w:tcPr>
          <w:p w14:paraId="2753E98B" w14:textId="0DEBD094" w:rsidR="00570B77" w:rsidRPr="00F11271" w:rsidRDefault="00570B77" w:rsidP="00F11271">
            <w:pPr>
              <w:pStyle w:val="TableBody"/>
            </w:pPr>
            <w:r w:rsidRPr="00F11271">
              <w:t xml:space="preserve">Employee’s Height. Since it is a text field, it can be </w:t>
            </w:r>
            <w:r w:rsidR="007C454D" w:rsidRPr="00F11271">
              <w:t xml:space="preserve">a </w:t>
            </w:r>
            <w:r w:rsidRPr="00F11271">
              <w:t xml:space="preserve">metric or English measurement </w:t>
            </w:r>
          </w:p>
        </w:tc>
      </w:tr>
      <w:tr w:rsidR="00570B77" w14:paraId="0510F729" w14:textId="77777777" w:rsidTr="00F72D97">
        <w:trPr>
          <w:trHeight w:val="459"/>
        </w:trPr>
        <w:tc>
          <w:tcPr>
            <w:tcW w:w="1944" w:type="dxa"/>
            <w:tcBorders>
              <w:top w:val="single" w:sz="4" w:space="0" w:color="000000"/>
              <w:left w:val="single" w:sz="4" w:space="0" w:color="000000"/>
              <w:bottom w:val="single" w:sz="4" w:space="0" w:color="000000"/>
              <w:right w:val="single" w:sz="4" w:space="0" w:color="000000"/>
            </w:tcBorders>
          </w:tcPr>
          <w:p w14:paraId="1E1FBDCD" w14:textId="77777777" w:rsidR="00570B77" w:rsidRPr="00515C5A" w:rsidRDefault="00570B77" w:rsidP="00F72D97">
            <w:pPr>
              <w:pStyle w:val="TableBody"/>
              <w:rPr>
                <w:b/>
                <w:bCs/>
              </w:rPr>
            </w:pPr>
            <w:r w:rsidRPr="00515C5A">
              <w:rPr>
                <w:b/>
                <w:bCs/>
              </w:rPr>
              <w:t xml:space="preserve">Weight </w:t>
            </w:r>
          </w:p>
        </w:tc>
        <w:tc>
          <w:tcPr>
            <w:tcW w:w="6403" w:type="dxa"/>
            <w:tcBorders>
              <w:top w:val="single" w:sz="4" w:space="0" w:color="000000"/>
              <w:left w:val="single" w:sz="4" w:space="0" w:color="000000"/>
              <w:bottom w:val="single" w:sz="4" w:space="0" w:color="000000"/>
              <w:right w:val="single" w:sz="4" w:space="0" w:color="000000"/>
            </w:tcBorders>
          </w:tcPr>
          <w:p w14:paraId="42C11A0B" w14:textId="0AB7DB63" w:rsidR="00570B77" w:rsidRPr="00F11271" w:rsidRDefault="00570B77" w:rsidP="00F11271">
            <w:pPr>
              <w:pStyle w:val="TableBody"/>
            </w:pPr>
            <w:r w:rsidRPr="00F11271">
              <w:t>Employee’s Weight. Text field</w:t>
            </w:r>
            <w:r w:rsidR="007C454D" w:rsidRPr="00F11271">
              <w:t>s</w:t>
            </w:r>
            <w:r w:rsidRPr="00F11271">
              <w:t xml:space="preserve"> like Height can be Metric or English measurement </w:t>
            </w:r>
          </w:p>
        </w:tc>
      </w:tr>
      <w:tr w:rsidR="00570B77" w14:paraId="71FD632C" w14:textId="77777777" w:rsidTr="00F72D97">
        <w:trPr>
          <w:trHeight w:val="459"/>
        </w:trPr>
        <w:tc>
          <w:tcPr>
            <w:tcW w:w="1944" w:type="dxa"/>
            <w:tcBorders>
              <w:top w:val="single" w:sz="4" w:space="0" w:color="000000"/>
              <w:left w:val="single" w:sz="4" w:space="0" w:color="000000"/>
              <w:bottom w:val="single" w:sz="4" w:space="0" w:color="000000"/>
              <w:right w:val="single" w:sz="4" w:space="0" w:color="000000"/>
            </w:tcBorders>
          </w:tcPr>
          <w:p w14:paraId="76E6873B" w14:textId="77777777" w:rsidR="00570B77" w:rsidRPr="00515C5A" w:rsidRDefault="00570B77" w:rsidP="00F72D97">
            <w:pPr>
              <w:pStyle w:val="TableBody"/>
              <w:rPr>
                <w:b/>
                <w:bCs/>
              </w:rPr>
            </w:pPr>
            <w:r w:rsidRPr="00515C5A">
              <w:rPr>
                <w:b/>
                <w:bCs/>
              </w:rPr>
              <w:t xml:space="preserve">Title </w:t>
            </w:r>
          </w:p>
        </w:tc>
        <w:tc>
          <w:tcPr>
            <w:tcW w:w="6403" w:type="dxa"/>
            <w:tcBorders>
              <w:top w:val="single" w:sz="4" w:space="0" w:color="000000"/>
              <w:left w:val="single" w:sz="4" w:space="0" w:color="000000"/>
              <w:bottom w:val="single" w:sz="4" w:space="0" w:color="000000"/>
              <w:right w:val="single" w:sz="4" w:space="0" w:color="000000"/>
            </w:tcBorders>
          </w:tcPr>
          <w:p w14:paraId="04DECA23" w14:textId="77777777" w:rsidR="00570B77" w:rsidRPr="00F11271" w:rsidRDefault="00570B77" w:rsidP="00F11271">
            <w:pPr>
              <w:pStyle w:val="TableBody"/>
            </w:pPr>
            <w:r w:rsidRPr="00F11271">
              <w:t xml:space="preserve">Employee’s Title </w:t>
            </w:r>
          </w:p>
        </w:tc>
      </w:tr>
      <w:tr w:rsidR="00570B77" w14:paraId="3DED90DA" w14:textId="77777777" w:rsidTr="00F72D97">
        <w:trPr>
          <w:trHeight w:val="459"/>
        </w:trPr>
        <w:tc>
          <w:tcPr>
            <w:tcW w:w="1944" w:type="dxa"/>
            <w:tcBorders>
              <w:top w:val="single" w:sz="4" w:space="0" w:color="000000"/>
              <w:left w:val="single" w:sz="4" w:space="0" w:color="000000"/>
              <w:bottom w:val="single" w:sz="4" w:space="0" w:color="000000"/>
              <w:right w:val="single" w:sz="4" w:space="0" w:color="000000"/>
            </w:tcBorders>
          </w:tcPr>
          <w:p w14:paraId="20D2939C" w14:textId="77777777" w:rsidR="00570B77" w:rsidRPr="00515C5A" w:rsidRDefault="00570B77" w:rsidP="00F72D97">
            <w:pPr>
              <w:pStyle w:val="TableBody"/>
              <w:rPr>
                <w:b/>
                <w:bCs/>
              </w:rPr>
            </w:pPr>
            <w:r w:rsidRPr="00515C5A">
              <w:rPr>
                <w:b/>
                <w:bCs/>
              </w:rPr>
              <w:t xml:space="preserve">Phone </w:t>
            </w:r>
          </w:p>
        </w:tc>
        <w:tc>
          <w:tcPr>
            <w:tcW w:w="6403" w:type="dxa"/>
            <w:tcBorders>
              <w:top w:val="single" w:sz="4" w:space="0" w:color="000000"/>
              <w:left w:val="single" w:sz="4" w:space="0" w:color="000000"/>
              <w:bottom w:val="single" w:sz="4" w:space="0" w:color="000000"/>
              <w:right w:val="single" w:sz="4" w:space="0" w:color="000000"/>
            </w:tcBorders>
          </w:tcPr>
          <w:p w14:paraId="49758EA1" w14:textId="26D951D2" w:rsidR="00570B77" w:rsidRPr="00F11271" w:rsidRDefault="00570B77" w:rsidP="00F11271">
            <w:pPr>
              <w:pStyle w:val="TableBody"/>
            </w:pPr>
            <w:r w:rsidRPr="00F11271">
              <w:t>Employee’s contact telephone</w:t>
            </w:r>
            <w:r w:rsidR="00B7214D" w:rsidRPr="00F11271">
              <w:t>/mobile</w:t>
            </w:r>
            <w:r w:rsidRPr="00F11271">
              <w:t xml:space="preserve"> number </w:t>
            </w:r>
          </w:p>
        </w:tc>
      </w:tr>
      <w:tr w:rsidR="00570B77" w14:paraId="20E4DEAA" w14:textId="77777777" w:rsidTr="00F72D97">
        <w:trPr>
          <w:trHeight w:val="459"/>
        </w:trPr>
        <w:tc>
          <w:tcPr>
            <w:tcW w:w="1944" w:type="dxa"/>
            <w:tcBorders>
              <w:top w:val="single" w:sz="4" w:space="0" w:color="000000"/>
              <w:left w:val="single" w:sz="4" w:space="0" w:color="000000"/>
              <w:bottom w:val="single" w:sz="4" w:space="0" w:color="000000"/>
              <w:right w:val="single" w:sz="4" w:space="0" w:color="000000"/>
            </w:tcBorders>
          </w:tcPr>
          <w:p w14:paraId="5DDAD748" w14:textId="77777777" w:rsidR="00570B77" w:rsidRPr="00515C5A" w:rsidRDefault="00570B77" w:rsidP="00F72D97">
            <w:pPr>
              <w:pStyle w:val="TableBody"/>
              <w:rPr>
                <w:b/>
                <w:bCs/>
              </w:rPr>
            </w:pPr>
            <w:r w:rsidRPr="00515C5A">
              <w:rPr>
                <w:b/>
                <w:bCs/>
              </w:rPr>
              <w:t xml:space="preserve">Photo </w:t>
            </w:r>
          </w:p>
        </w:tc>
        <w:tc>
          <w:tcPr>
            <w:tcW w:w="6403" w:type="dxa"/>
            <w:tcBorders>
              <w:top w:val="single" w:sz="4" w:space="0" w:color="000000"/>
              <w:left w:val="single" w:sz="4" w:space="0" w:color="000000"/>
              <w:bottom w:val="single" w:sz="4" w:space="0" w:color="000000"/>
              <w:right w:val="single" w:sz="4" w:space="0" w:color="000000"/>
            </w:tcBorders>
          </w:tcPr>
          <w:p w14:paraId="2F81C810" w14:textId="4A6826FA" w:rsidR="00570B77" w:rsidRPr="00F11271" w:rsidRDefault="00570B77" w:rsidP="00F11271">
            <w:pPr>
              <w:pStyle w:val="TableBody"/>
            </w:pPr>
            <w:r w:rsidRPr="00F11271">
              <w:t>Upload a Passport/Identification photo to Carrier</w:t>
            </w:r>
            <w:r w:rsidR="00513A42" w:rsidRPr="00F11271">
              <w:t xml:space="preserve"> </w:t>
            </w:r>
            <w:r w:rsidRPr="00F11271">
              <w:t>Web so that other users can use</w:t>
            </w:r>
            <w:r w:rsidR="00BF7454" w:rsidRPr="00F11271">
              <w:t xml:space="preserve"> it</w:t>
            </w:r>
            <w:r w:rsidRPr="00F11271">
              <w:t xml:space="preserve"> as identification of carrier personnel.</w:t>
            </w:r>
          </w:p>
        </w:tc>
      </w:tr>
      <w:tr w:rsidR="00570B77" w14:paraId="067FA189" w14:textId="77777777" w:rsidTr="00F72D97">
        <w:trPr>
          <w:trHeight w:val="459"/>
        </w:trPr>
        <w:tc>
          <w:tcPr>
            <w:tcW w:w="1944" w:type="dxa"/>
            <w:tcBorders>
              <w:top w:val="single" w:sz="4" w:space="0" w:color="000000"/>
              <w:left w:val="single" w:sz="4" w:space="0" w:color="000000"/>
              <w:bottom w:val="single" w:sz="4" w:space="0" w:color="000000"/>
              <w:right w:val="single" w:sz="4" w:space="0" w:color="000000"/>
            </w:tcBorders>
          </w:tcPr>
          <w:p w14:paraId="073ED2DD" w14:textId="77777777" w:rsidR="00570B77" w:rsidRPr="00515C5A" w:rsidRDefault="00570B77" w:rsidP="00F72D97">
            <w:pPr>
              <w:pStyle w:val="TableBody"/>
              <w:rPr>
                <w:b/>
                <w:bCs/>
              </w:rPr>
            </w:pPr>
            <w:r w:rsidRPr="00515C5A">
              <w:rPr>
                <w:b/>
                <w:bCs/>
              </w:rPr>
              <w:t xml:space="preserve">Notes </w:t>
            </w:r>
          </w:p>
        </w:tc>
        <w:tc>
          <w:tcPr>
            <w:tcW w:w="6403" w:type="dxa"/>
            <w:tcBorders>
              <w:top w:val="single" w:sz="4" w:space="0" w:color="000000"/>
              <w:left w:val="single" w:sz="4" w:space="0" w:color="000000"/>
              <w:bottom w:val="single" w:sz="4" w:space="0" w:color="000000"/>
              <w:right w:val="single" w:sz="4" w:space="0" w:color="000000"/>
            </w:tcBorders>
          </w:tcPr>
          <w:p w14:paraId="102C171E" w14:textId="77777777" w:rsidR="00570B77" w:rsidRPr="00F11271" w:rsidRDefault="00570B77" w:rsidP="00F11271">
            <w:pPr>
              <w:pStyle w:val="TableBody"/>
            </w:pPr>
            <w:r w:rsidRPr="00F11271">
              <w:t xml:space="preserve">Miscellaneous comments to further describe or define each employee. Perhaps it is a distinguishing mark such as a visible tattoo or other physical feature </w:t>
            </w:r>
          </w:p>
        </w:tc>
      </w:tr>
      <w:tr w:rsidR="00570B77" w14:paraId="1A6E4506" w14:textId="77777777" w:rsidTr="00F72D97">
        <w:trPr>
          <w:trHeight w:val="459"/>
        </w:trPr>
        <w:tc>
          <w:tcPr>
            <w:tcW w:w="1944" w:type="dxa"/>
            <w:tcBorders>
              <w:top w:val="single" w:sz="4" w:space="0" w:color="000000"/>
              <w:left w:val="single" w:sz="4" w:space="0" w:color="000000"/>
              <w:bottom w:val="single" w:sz="4" w:space="0" w:color="000000"/>
              <w:right w:val="single" w:sz="4" w:space="0" w:color="000000"/>
            </w:tcBorders>
          </w:tcPr>
          <w:p w14:paraId="6964AAC2" w14:textId="77777777" w:rsidR="00570B77" w:rsidRPr="00515C5A" w:rsidRDefault="00570B77" w:rsidP="00F72D97">
            <w:pPr>
              <w:pStyle w:val="TableBody"/>
              <w:rPr>
                <w:b/>
                <w:bCs/>
              </w:rPr>
            </w:pPr>
            <w:r w:rsidRPr="00515C5A">
              <w:rPr>
                <w:b/>
                <w:bCs/>
              </w:rPr>
              <w:t xml:space="preserve">Custom 1-10 </w:t>
            </w:r>
          </w:p>
        </w:tc>
        <w:tc>
          <w:tcPr>
            <w:tcW w:w="6403" w:type="dxa"/>
            <w:tcBorders>
              <w:top w:val="single" w:sz="4" w:space="0" w:color="000000"/>
              <w:left w:val="single" w:sz="4" w:space="0" w:color="000000"/>
              <w:bottom w:val="single" w:sz="4" w:space="0" w:color="000000"/>
              <w:right w:val="single" w:sz="4" w:space="0" w:color="000000"/>
            </w:tcBorders>
          </w:tcPr>
          <w:p w14:paraId="55F7B1D6" w14:textId="7EB2D3AC" w:rsidR="00570B77" w:rsidRPr="00F11271" w:rsidRDefault="00570B77" w:rsidP="00F11271">
            <w:pPr>
              <w:pStyle w:val="TableBody"/>
            </w:pPr>
            <w:r w:rsidRPr="00F11271">
              <w:t>Carrier</w:t>
            </w:r>
            <w:r w:rsidR="00123C7B" w:rsidRPr="00F11271">
              <w:t xml:space="preserve"> </w:t>
            </w:r>
            <w:r w:rsidRPr="00F11271">
              <w:t xml:space="preserve">Web allows 10 available Custom fields for usage as </w:t>
            </w:r>
            <w:r w:rsidR="007C454D" w:rsidRPr="00F11271">
              <w:t xml:space="preserve">the </w:t>
            </w:r>
            <w:r w:rsidRPr="00F11271">
              <w:t xml:space="preserve">user may require </w:t>
            </w:r>
          </w:p>
        </w:tc>
      </w:tr>
    </w:tbl>
    <w:p w14:paraId="17F8A4B7" w14:textId="77777777" w:rsidR="00570B77" w:rsidRPr="00F72D97" w:rsidRDefault="00000000" w:rsidP="00F72D97">
      <w:pPr>
        <w:pStyle w:val="Caption"/>
        <w:rPr>
          <w:color w:val="70AD47" w:themeColor="accent6"/>
        </w:rPr>
      </w:pPr>
      <w:hyperlink w:anchor="_EMPLOYEES" w:history="1">
        <w:r w:rsidR="00570B77" w:rsidRPr="00F72D97">
          <w:rPr>
            <w:rStyle w:val="Hyperlink"/>
            <w:color w:val="70AD47" w:themeColor="accent6"/>
          </w:rPr>
          <w:t>Return to: Employees</w:t>
        </w:r>
      </w:hyperlink>
      <w:r w:rsidR="00570B77" w:rsidRPr="00F72D97">
        <w:rPr>
          <w:color w:val="70AD47" w:themeColor="accent6"/>
        </w:rPr>
        <w:t xml:space="preserve"> </w:t>
      </w:r>
    </w:p>
    <w:p w14:paraId="38D3C02C" w14:textId="77777777" w:rsidR="00570B77" w:rsidRDefault="00570B77" w:rsidP="00570B77">
      <w:pPr>
        <w:spacing w:after="0"/>
      </w:pPr>
      <w:r>
        <w:rPr>
          <w:color w:val="76923C"/>
        </w:rPr>
        <w:t xml:space="preserve"> </w:t>
      </w:r>
    </w:p>
    <w:p w14:paraId="2E801A99" w14:textId="77777777" w:rsidR="00570B77" w:rsidRPr="00515C5A" w:rsidRDefault="00570B77" w:rsidP="00570B77">
      <w:pPr>
        <w:pStyle w:val="Heading2"/>
        <w:spacing w:after="170"/>
        <w:ind w:right="1350"/>
        <w:rPr>
          <w:color w:val="auto"/>
        </w:rPr>
      </w:pPr>
      <w:bookmarkStart w:id="180" w:name="_VAULT_DETAILS"/>
      <w:bookmarkStart w:id="181" w:name="_Toc111643046"/>
      <w:bookmarkStart w:id="182" w:name="_Toc132247973"/>
      <w:bookmarkEnd w:id="180"/>
      <w:r w:rsidRPr="00515C5A">
        <w:rPr>
          <w:color w:val="auto"/>
        </w:rPr>
        <w:t>LIST ALL EMPLOYEES</w:t>
      </w:r>
      <w:bookmarkEnd w:id="181"/>
      <w:bookmarkEnd w:id="182"/>
      <w:r w:rsidRPr="00515C5A">
        <w:rPr>
          <w:color w:val="auto"/>
        </w:rPr>
        <w:t xml:space="preserve"> </w:t>
      </w:r>
    </w:p>
    <w:p w14:paraId="0389256B" w14:textId="5AFAE805" w:rsidR="00570B77" w:rsidRDefault="00570B77" w:rsidP="00F72D97">
      <w:pPr>
        <w:pStyle w:val="BodyText"/>
      </w:pPr>
      <w:bookmarkStart w:id="183" w:name="_FIGURE_5:_VAULT"/>
      <w:bookmarkEnd w:id="183"/>
      <w:r w:rsidRPr="00041C35">
        <w:t>List All Employees</w:t>
      </w:r>
      <w:r w:rsidRPr="008F5DE3">
        <w:t xml:space="preserve"> provides the same detail as defined in </w:t>
      </w:r>
      <w:r w:rsidR="00B61842" w:rsidRPr="00515C5A">
        <w:rPr>
          <w:color w:val="4472C4" w:themeColor="accent1"/>
        </w:rPr>
        <w:fldChar w:fldCharType="begin"/>
      </w:r>
      <w:r w:rsidR="00B61842" w:rsidRPr="00515C5A">
        <w:rPr>
          <w:color w:val="4472C4" w:themeColor="accent1"/>
        </w:rPr>
        <w:instrText xml:space="preserve"> REF _Ref129583328 \h </w:instrText>
      </w:r>
      <w:r w:rsidR="00B61842" w:rsidRPr="00515C5A">
        <w:rPr>
          <w:color w:val="4472C4" w:themeColor="accent1"/>
        </w:rPr>
      </w:r>
      <w:r w:rsidR="00B61842" w:rsidRPr="00515C5A">
        <w:rPr>
          <w:color w:val="4472C4" w:themeColor="accent1"/>
        </w:rPr>
        <w:fldChar w:fldCharType="separate"/>
      </w:r>
      <w:r w:rsidR="00964EF7">
        <w:t xml:space="preserve">TABLE </w:t>
      </w:r>
      <w:r w:rsidR="00964EF7">
        <w:rPr>
          <w:noProof/>
        </w:rPr>
        <w:t>7</w:t>
      </w:r>
      <w:r w:rsidR="00964EF7" w:rsidRPr="00B901A7">
        <w:t>:</w:t>
      </w:r>
      <w:r w:rsidR="00964EF7" w:rsidRPr="00A66532">
        <w:t xml:space="preserve"> </w:t>
      </w:r>
      <w:r w:rsidR="00964EF7">
        <w:t>CREATE NEW EMPLOYEE FIELD DESCRIPTIONS</w:t>
      </w:r>
      <w:r w:rsidR="00B61842" w:rsidRPr="00515C5A">
        <w:rPr>
          <w:color w:val="4472C4" w:themeColor="accent1"/>
        </w:rPr>
        <w:fldChar w:fldCharType="end"/>
      </w:r>
      <w:r w:rsidR="00B61842">
        <w:t xml:space="preserve"> </w:t>
      </w:r>
      <w:r>
        <w:t xml:space="preserve">and </w:t>
      </w:r>
      <w:r w:rsidRPr="008F5DE3">
        <w:t xml:space="preserve">shows </w:t>
      </w:r>
      <w:r>
        <w:t>many</w:t>
      </w:r>
      <w:r w:rsidRPr="008F5DE3">
        <w:t xml:space="preserve"> employees at </w:t>
      </w:r>
      <w:r>
        <w:t>once</w:t>
      </w:r>
      <w:r w:rsidRPr="008F5DE3">
        <w:t>.</w:t>
      </w:r>
    </w:p>
    <w:p w14:paraId="3F6D3870" w14:textId="1E466963" w:rsidR="00570B77" w:rsidRPr="008F5DE3" w:rsidRDefault="00570B77" w:rsidP="00F72D97">
      <w:pPr>
        <w:pStyle w:val="BodyText"/>
      </w:pPr>
      <w:r>
        <w:t xml:space="preserve">Icons on the right side of </w:t>
      </w:r>
      <w:r w:rsidR="007C454D">
        <w:t xml:space="preserve">the </w:t>
      </w:r>
      <w:r>
        <w:t xml:space="preserve">list provide detailed </w:t>
      </w:r>
      <w:r w:rsidR="007404A5" w:rsidRPr="00515C5A">
        <w:rPr>
          <w:b/>
          <w:bCs/>
        </w:rPr>
        <w:t>V</w:t>
      </w:r>
      <w:r w:rsidRPr="00515C5A">
        <w:rPr>
          <w:b/>
          <w:bCs/>
        </w:rPr>
        <w:t xml:space="preserve">iew, Edit, </w:t>
      </w:r>
      <w:r w:rsidRPr="00E95970">
        <w:t>and</w:t>
      </w:r>
      <w:r w:rsidRPr="00515C5A">
        <w:rPr>
          <w:b/>
          <w:bCs/>
        </w:rPr>
        <w:t xml:space="preserve"> Delete</w:t>
      </w:r>
      <w:r>
        <w:t xml:space="preserve"> functions respectively.</w:t>
      </w:r>
    </w:p>
    <w:p w14:paraId="5C1AEDDD" w14:textId="25A8EF8A" w:rsidR="00570B77" w:rsidRPr="008F5DE3" w:rsidRDefault="00570B77" w:rsidP="00F72D97">
      <w:pPr>
        <w:pStyle w:val="BodyText"/>
      </w:pPr>
      <w:r w:rsidRPr="00515C5A">
        <w:rPr>
          <w:b/>
          <w:bCs/>
        </w:rPr>
        <w:lastRenderedPageBreak/>
        <w:t>Create New Employee</w:t>
      </w:r>
      <w:r w:rsidRPr="008F5DE3">
        <w:t xml:space="preserve"> icon in the bottom </w:t>
      </w:r>
      <w:r w:rsidR="007C454D" w:rsidRPr="008F5DE3">
        <w:t>left</w:t>
      </w:r>
      <w:r w:rsidRPr="008F5DE3">
        <w:t xml:space="preserve"> of the table will take users to the Create New Employee input screen. </w:t>
      </w:r>
    </w:p>
    <w:p w14:paraId="53360459" w14:textId="4E41ACCD" w:rsidR="00570B77" w:rsidRDefault="00570B77" w:rsidP="00F72D97">
      <w:pPr>
        <w:pStyle w:val="Caption"/>
        <w:rPr>
          <w:ins w:id="184" w:author="Kumar, Deepak" w:date="2023-04-26T06:23:00Z"/>
        </w:rPr>
      </w:pPr>
      <w:bookmarkStart w:id="185" w:name="_Toc65568941"/>
      <w:r>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964EF7">
        <w:rPr>
          <w:noProof/>
        </w:rPr>
        <w:t>5</w:t>
      </w:r>
      <w:r w:rsidRPr="36CE550C">
        <w:rPr>
          <w:noProof/>
        </w:rPr>
        <w:fldChar w:fldCharType="end"/>
      </w:r>
      <w:r>
        <w:t>: LIST ALL EMPLOYEE</w:t>
      </w:r>
      <w:r w:rsidR="007C454D">
        <w:t>'</w:t>
      </w:r>
      <w:r>
        <w:t>S SCREEN</w:t>
      </w:r>
      <w:bookmarkEnd w:id="185"/>
    </w:p>
    <w:p w14:paraId="6D5B40A1" w14:textId="76D89989" w:rsidR="00DA0925" w:rsidRPr="00DA0925" w:rsidRDefault="00DA0925">
      <w:pPr>
        <w:pPrChange w:id="186" w:author="Kumar, Deepak" w:date="2023-04-26T06:23:00Z">
          <w:pPr>
            <w:pStyle w:val="Caption"/>
          </w:pPr>
        </w:pPrChange>
      </w:pPr>
      <w:ins w:id="187" w:author="Kumar, Deepak" w:date="2023-04-26T06:23:00Z">
        <w:r>
          <w:t xml:space="preserve">9.x screen and navigation </w:t>
        </w:r>
      </w:ins>
    </w:p>
    <w:p w14:paraId="4A3ABB09" w14:textId="77777777" w:rsidR="00DA0925" w:rsidRDefault="00570B77" w:rsidP="00515C5A">
      <w:pPr>
        <w:pStyle w:val="BodyText"/>
        <w:rPr>
          <w:ins w:id="188" w:author="Kumar, Deepak" w:date="2023-04-26T06:23:00Z"/>
          <w:noProof/>
        </w:rPr>
      </w:pPr>
      <w:del w:id="189" w:author="Pinnu, Sainath" w:date="2023-04-11T18:24:00Z">
        <w:r w:rsidDel="00132C37">
          <w:rPr>
            <w:noProof/>
          </w:rPr>
          <w:drawing>
            <wp:inline distT="0" distB="0" distL="0" distR="0" wp14:anchorId="152200D4" wp14:editId="28F159A3">
              <wp:extent cx="5497664" cy="2095500"/>
              <wp:effectExtent l="76200" t="76200" r="141605" b="133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98345" cy="2095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190" w:author="Pinnu, Sainath" w:date="2023-04-11T18:24:00Z">
        <w:r w:rsidR="00132C37" w:rsidRPr="00132C37">
          <w:rPr>
            <w:noProof/>
          </w:rPr>
          <w:t xml:space="preserve"> </w:t>
        </w:r>
      </w:ins>
    </w:p>
    <w:p w14:paraId="5A51A5F8" w14:textId="008532C5" w:rsidR="00570B77" w:rsidRPr="008F5DE3" w:rsidRDefault="00DA0925" w:rsidP="00515C5A">
      <w:pPr>
        <w:pStyle w:val="BodyText"/>
      </w:pPr>
      <w:ins w:id="191" w:author="Kumar, Deepak" w:date="2023-04-26T06:23:00Z">
        <w:r>
          <w:rPr>
            <w:noProof/>
          </w:rPr>
          <w:t>Latest 10</w:t>
        </w:r>
        <w:r w:rsidR="00A77E43">
          <w:rPr>
            <w:noProof/>
          </w:rPr>
          <w:t>.1 screen and updated navigation</w:t>
        </w:r>
      </w:ins>
      <w:ins w:id="192" w:author="Pinnu, Sainath" w:date="2023-04-11T18:24:00Z">
        <w:r w:rsidR="00132C37">
          <w:rPr>
            <w:noProof/>
          </w:rPr>
          <w:drawing>
            <wp:inline distT="0" distB="0" distL="0" distR="0" wp14:anchorId="7EF0CC1C" wp14:editId="52C22E70">
              <wp:extent cx="5943600" cy="2628265"/>
              <wp:effectExtent l="0" t="0" r="0" b="635"/>
              <wp:docPr id="45413" name="Picture 4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628265"/>
                      </a:xfrm>
                      <a:prstGeom prst="rect">
                        <a:avLst/>
                      </a:prstGeom>
                    </pic:spPr>
                  </pic:pic>
                </a:graphicData>
              </a:graphic>
            </wp:inline>
          </w:drawing>
        </w:r>
      </w:ins>
    </w:p>
    <w:p w14:paraId="0958FA8E" w14:textId="77777777" w:rsidR="00570B77" w:rsidRPr="00F72D97" w:rsidRDefault="00000000" w:rsidP="00F72D97">
      <w:pPr>
        <w:pStyle w:val="Caption"/>
        <w:rPr>
          <w:color w:val="70AD47" w:themeColor="accent6"/>
        </w:rPr>
      </w:pPr>
      <w:hyperlink w:anchor="_EMPLOYEES" w:history="1">
        <w:r w:rsidR="00570B77" w:rsidRPr="00F72D97">
          <w:rPr>
            <w:rStyle w:val="Hyperlink"/>
            <w:color w:val="70AD47" w:themeColor="accent6"/>
          </w:rPr>
          <w:t>Return to: Employees</w:t>
        </w:r>
      </w:hyperlink>
      <w:r w:rsidR="00570B77" w:rsidRPr="00F72D97">
        <w:rPr>
          <w:color w:val="70AD47" w:themeColor="accent6"/>
        </w:rPr>
        <w:t xml:space="preserve"> </w:t>
      </w:r>
    </w:p>
    <w:p w14:paraId="3590DCCC" w14:textId="3B52C273" w:rsidR="00570B77" w:rsidRDefault="00570B77" w:rsidP="00570B77">
      <w:pPr>
        <w:spacing w:after="0"/>
      </w:pPr>
    </w:p>
    <w:p w14:paraId="11735554" w14:textId="77777777" w:rsidR="00570B77" w:rsidRDefault="00570B77" w:rsidP="00570B77">
      <w:pPr>
        <w:pStyle w:val="Heading2"/>
      </w:pPr>
      <w:bookmarkStart w:id="193" w:name="_Toc111643047"/>
      <w:bookmarkStart w:id="194" w:name="_Toc132247974"/>
      <w:r>
        <w:t>IMPORT EMPLOYEES</w:t>
      </w:r>
      <w:bookmarkEnd w:id="193"/>
      <w:bookmarkEnd w:id="194"/>
      <w:r>
        <w:t xml:space="preserve"> </w:t>
      </w:r>
    </w:p>
    <w:p w14:paraId="109D3B7B" w14:textId="73799DE6" w:rsidR="00570B77" w:rsidRDefault="00570B77" w:rsidP="00F72D97">
      <w:pPr>
        <w:pStyle w:val="BodyText"/>
      </w:pPr>
      <w:r>
        <w:t xml:space="preserve">Import allows users to upload a formatted file of employee information so that new employees and/or updates can be performed </w:t>
      </w:r>
      <w:r w:rsidR="00302491">
        <w:t>in</w:t>
      </w:r>
      <w:r>
        <w:t xml:space="preserve"> mass. </w:t>
      </w:r>
    </w:p>
    <w:p w14:paraId="7AFF877E" w14:textId="02523633" w:rsidR="00570B77" w:rsidRDefault="00570B77" w:rsidP="00F72D97">
      <w:pPr>
        <w:pStyle w:val="Caption"/>
      </w:pPr>
      <w:bookmarkStart w:id="195" w:name="_Toc65568942"/>
      <w:r>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964EF7">
        <w:rPr>
          <w:noProof/>
        </w:rPr>
        <w:t>6</w:t>
      </w:r>
      <w:r w:rsidRPr="36CE550C">
        <w:rPr>
          <w:noProof/>
        </w:rPr>
        <w:fldChar w:fldCharType="end"/>
      </w:r>
      <w:r>
        <w:t>: IMPORT EMPLOYEE</w:t>
      </w:r>
      <w:r w:rsidR="007C454D">
        <w:t>'</w:t>
      </w:r>
      <w:r>
        <w:t>S SCREEN</w:t>
      </w:r>
      <w:bookmarkEnd w:id="195"/>
      <w:r>
        <w:t xml:space="preserve"> </w:t>
      </w:r>
    </w:p>
    <w:p w14:paraId="37FDD440" w14:textId="0B856D0C" w:rsidR="00570B77" w:rsidRDefault="00570B77" w:rsidP="00515C5A">
      <w:pPr>
        <w:pStyle w:val="BodyText"/>
      </w:pPr>
      <w:del w:id="196" w:author="Pinnu, Sainath" w:date="2023-04-11T18:29:00Z">
        <w:r w:rsidDel="00E95788">
          <w:rPr>
            <w:noProof/>
          </w:rPr>
          <w:lastRenderedPageBreak/>
          <w:drawing>
            <wp:inline distT="0" distB="0" distL="0" distR="0" wp14:anchorId="45730F53" wp14:editId="3C7EF67D">
              <wp:extent cx="5561274" cy="1228725"/>
              <wp:effectExtent l="76200" t="76200" r="135255" b="123825"/>
              <wp:docPr id="1215231000" name="Picture 121523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561961" cy="12288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197" w:author="Pinnu, Sainath" w:date="2023-04-11T18:29:00Z">
        <w:r w:rsidR="00E95788" w:rsidRPr="00E95788">
          <w:rPr>
            <w:noProof/>
          </w:rPr>
          <w:t xml:space="preserve"> </w:t>
        </w:r>
        <w:r w:rsidR="00E95788">
          <w:rPr>
            <w:noProof/>
          </w:rPr>
          <w:drawing>
            <wp:inline distT="0" distB="0" distL="0" distR="0" wp14:anchorId="26ADD504" wp14:editId="7D032F6D">
              <wp:extent cx="5943600" cy="1355725"/>
              <wp:effectExtent l="0" t="0" r="0" b="0"/>
              <wp:docPr id="45414" name="Picture 4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355725"/>
                      </a:xfrm>
                      <a:prstGeom prst="rect">
                        <a:avLst/>
                      </a:prstGeom>
                    </pic:spPr>
                  </pic:pic>
                </a:graphicData>
              </a:graphic>
            </wp:inline>
          </w:drawing>
        </w:r>
      </w:ins>
      <w:r>
        <w:t xml:space="preserve"> </w:t>
      </w:r>
    </w:p>
    <w:p w14:paraId="1FC46F3F" w14:textId="77777777" w:rsidR="00570B77" w:rsidRPr="00101E5B" w:rsidRDefault="00000000" w:rsidP="00101E5B">
      <w:pPr>
        <w:pStyle w:val="Caption"/>
        <w:rPr>
          <w:color w:val="70AD47" w:themeColor="accent6"/>
        </w:rPr>
      </w:pPr>
      <w:hyperlink w:anchor="_EMPLOYEES" w:history="1">
        <w:r w:rsidR="00570B77" w:rsidRPr="00101E5B">
          <w:rPr>
            <w:rStyle w:val="Hyperlink"/>
            <w:color w:val="70AD47" w:themeColor="accent6"/>
          </w:rPr>
          <w:t>Return to: Employees</w:t>
        </w:r>
      </w:hyperlink>
      <w:r w:rsidR="00570B77" w:rsidRPr="00101E5B">
        <w:rPr>
          <w:color w:val="70AD47" w:themeColor="accent6"/>
        </w:rPr>
        <w:t xml:space="preserve"> </w:t>
      </w:r>
    </w:p>
    <w:p w14:paraId="4DEC8F1D" w14:textId="77777777" w:rsidR="00570B77" w:rsidRDefault="00570B77" w:rsidP="00570B77">
      <w:pPr>
        <w:pStyle w:val="Heading1"/>
        <w:ind w:left="-5"/>
      </w:pPr>
      <w:bookmarkStart w:id="198" w:name="_DEPOTS"/>
      <w:bookmarkStart w:id="199" w:name="_Toc111643048"/>
      <w:bookmarkStart w:id="200" w:name="_Toc132247975"/>
      <w:bookmarkEnd w:id="198"/>
      <w:r>
        <w:lastRenderedPageBreak/>
        <w:t>DEPOTS</w:t>
      </w:r>
      <w:bookmarkEnd w:id="199"/>
      <w:bookmarkEnd w:id="200"/>
    </w:p>
    <w:p w14:paraId="073B3377" w14:textId="5688FE8A" w:rsidR="00570B77" w:rsidRDefault="00570B77" w:rsidP="00101E5B">
      <w:pPr>
        <w:pStyle w:val="BodyText"/>
      </w:pPr>
      <w:r>
        <w:t xml:space="preserve">Depots </w:t>
      </w:r>
      <w:r w:rsidR="007C454D">
        <w:t xml:space="preserve">are </w:t>
      </w:r>
      <w:r>
        <w:t xml:space="preserve">a gateway menu to the </w:t>
      </w:r>
      <w:r w:rsidRPr="00515C5A">
        <w:rPr>
          <w:b/>
          <w:bCs/>
        </w:rPr>
        <w:t>List</w:t>
      </w:r>
      <w:r>
        <w:t xml:space="preserve"> </w:t>
      </w:r>
      <w:r w:rsidRPr="00515C5A">
        <w:rPr>
          <w:b/>
          <w:bCs/>
        </w:rPr>
        <w:t xml:space="preserve">All Depots </w:t>
      </w:r>
      <w:r w:rsidRPr="002D5C25">
        <w:t>and</w:t>
      </w:r>
      <w:r w:rsidRPr="00515C5A">
        <w:rPr>
          <w:b/>
          <w:bCs/>
        </w:rPr>
        <w:t xml:space="preserve"> Show Depot</w:t>
      </w:r>
      <w:r>
        <w:t xml:space="preserve"> screens. Depots are unique cash distribution locations that are usually various sites of one company or corporation contracted to provide secured cash delivery service to financial institutions. </w:t>
      </w:r>
    </w:p>
    <w:p w14:paraId="334C166E" w14:textId="77777777" w:rsidR="00101E5B" w:rsidRDefault="00101E5B" w:rsidP="00101E5B">
      <w:pPr>
        <w:pStyle w:val="BodyText"/>
      </w:pPr>
    </w:p>
    <w:p w14:paraId="6C3288B1" w14:textId="77777777" w:rsidR="00570B77" w:rsidRDefault="00570B77" w:rsidP="00570B77">
      <w:pPr>
        <w:pStyle w:val="Heading2"/>
      </w:pPr>
      <w:bookmarkStart w:id="201" w:name="_Toc111643049"/>
      <w:bookmarkStart w:id="202" w:name="_Toc132247976"/>
      <w:r>
        <w:t>LIST DEPOTS</w:t>
      </w:r>
      <w:bookmarkEnd w:id="201"/>
      <w:bookmarkEnd w:id="202"/>
    </w:p>
    <w:p w14:paraId="69B2DC98" w14:textId="77777777" w:rsidR="00570B77" w:rsidRDefault="00570B77" w:rsidP="00101E5B">
      <w:pPr>
        <w:pStyle w:val="BodyText"/>
      </w:pPr>
      <w:r>
        <w:t>List Depots provides a listing of accessible depot locations utilizing Carrier Web</w:t>
      </w:r>
    </w:p>
    <w:p w14:paraId="0DC59B73" w14:textId="2198ED79" w:rsidR="00570B77" w:rsidRDefault="00570B77" w:rsidP="00902BEE">
      <w:pPr>
        <w:pStyle w:val="Caption"/>
      </w:pPr>
      <w:bookmarkStart w:id="203" w:name="_Toc65568943"/>
      <w:r>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964EF7">
        <w:rPr>
          <w:noProof/>
        </w:rPr>
        <w:t>7</w:t>
      </w:r>
      <w:r w:rsidRPr="36CE550C">
        <w:rPr>
          <w:noProof/>
        </w:rPr>
        <w:fldChar w:fldCharType="end"/>
      </w:r>
      <w:r>
        <w:t>: LIST DEPOTS SCREEN</w:t>
      </w:r>
      <w:bookmarkEnd w:id="203"/>
    </w:p>
    <w:p w14:paraId="70E9314A" w14:textId="06611C45" w:rsidR="00570B77" w:rsidRPr="00DF0313" w:rsidRDefault="00570B77" w:rsidP="00515C5A">
      <w:pPr>
        <w:pStyle w:val="BodyText"/>
      </w:pPr>
      <w:del w:id="204" w:author="Pinnu, Sainath" w:date="2023-04-11T18:29:00Z">
        <w:r w:rsidDel="00680EC9">
          <w:rPr>
            <w:noProof/>
          </w:rPr>
          <w:lastRenderedPageBreak/>
          <w:drawing>
            <wp:inline distT="0" distB="0" distL="0" distR="0" wp14:anchorId="5FD89FFA" wp14:editId="144D4D8C">
              <wp:extent cx="5497664" cy="2952750"/>
              <wp:effectExtent l="76200" t="76200" r="141605" b="133350"/>
              <wp:docPr id="1721743464" name="Picture 1721743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498185" cy="2953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205" w:author="Pinnu, Sainath" w:date="2023-04-11T18:29:00Z">
        <w:r w:rsidR="00680EC9" w:rsidRPr="00680EC9">
          <w:rPr>
            <w:noProof/>
          </w:rPr>
          <w:t xml:space="preserve"> </w:t>
        </w:r>
        <w:r w:rsidR="00680EC9">
          <w:rPr>
            <w:noProof/>
          </w:rPr>
          <w:drawing>
            <wp:inline distT="0" distB="0" distL="0" distR="0" wp14:anchorId="372A71FF" wp14:editId="1DF32ADB">
              <wp:extent cx="5943600" cy="2644140"/>
              <wp:effectExtent l="0" t="0" r="0" b="3810"/>
              <wp:docPr id="45415" name="Picture 4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644140"/>
                      </a:xfrm>
                      <a:prstGeom prst="rect">
                        <a:avLst/>
                      </a:prstGeom>
                    </pic:spPr>
                  </pic:pic>
                </a:graphicData>
              </a:graphic>
            </wp:inline>
          </w:drawing>
        </w:r>
      </w:ins>
    </w:p>
    <w:p w14:paraId="3D14CBA9" w14:textId="3584407D" w:rsidR="00570B77" w:rsidRDefault="00570B77" w:rsidP="00902BEE">
      <w:pPr>
        <w:pStyle w:val="Caption"/>
      </w:pPr>
      <w:bookmarkStart w:id="206" w:name="_Toc65569009"/>
      <w:r>
        <w:t xml:space="preserve">TABLE </w:t>
      </w:r>
      <w:r w:rsidRPr="00B901A7">
        <w:rPr>
          <w:color w:val="auto"/>
        </w:rPr>
        <w:fldChar w:fldCharType="begin"/>
      </w:r>
      <w:r w:rsidRPr="00B901A7">
        <w:rPr>
          <w:color w:val="auto"/>
        </w:rPr>
        <w:instrText xml:space="preserve"> SEQ Table \* ARABIC </w:instrText>
      </w:r>
      <w:r w:rsidRPr="00B901A7">
        <w:rPr>
          <w:color w:val="auto"/>
        </w:rPr>
        <w:fldChar w:fldCharType="separate"/>
      </w:r>
      <w:r w:rsidR="00964EF7">
        <w:rPr>
          <w:noProof/>
          <w:color w:val="auto"/>
        </w:rPr>
        <w:t>8</w:t>
      </w:r>
      <w:r w:rsidRPr="00B901A7">
        <w:rPr>
          <w:color w:val="auto"/>
        </w:rPr>
        <w:fldChar w:fldCharType="end"/>
      </w:r>
      <w:r w:rsidRPr="00B901A7">
        <w:rPr>
          <w:color w:val="auto"/>
        </w:rPr>
        <w:t>:</w:t>
      </w:r>
      <w:r w:rsidRPr="00A66532">
        <w:rPr>
          <w:color w:val="auto"/>
        </w:rPr>
        <w:t xml:space="preserve"> </w:t>
      </w:r>
      <w:r>
        <w:t>DEPOTS FIELD DEFINITIONS</w:t>
      </w:r>
      <w:bookmarkEnd w:id="206"/>
      <w:r>
        <w:t xml:space="preserve"> </w:t>
      </w:r>
      <w:r>
        <w:tab/>
        <w:t xml:space="preserve"> </w:t>
      </w:r>
    </w:p>
    <w:tbl>
      <w:tblPr>
        <w:tblStyle w:val="TableGrid1"/>
        <w:tblW w:w="8104" w:type="dxa"/>
        <w:tblInd w:w="460" w:type="dxa"/>
        <w:tblCellMar>
          <w:top w:w="95" w:type="dxa"/>
          <w:left w:w="5" w:type="dxa"/>
          <w:right w:w="115" w:type="dxa"/>
        </w:tblCellMar>
        <w:tblLook w:val="04A0" w:firstRow="1" w:lastRow="0" w:firstColumn="1" w:lastColumn="0" w:noHBand="0" w:noVBand="1"/>
      </w:tblPr>
      <w:tblGrid>
        <w:gridCol w:w="1887"/>
        <w:gridCol w:w="6217"/>
      </w:tblGrid>
      <w:tr w:rsidR="00570B77" w14:paraId="1B0127D2" w14:textId="77777777" w:rsidTr="00515C5A">
        <w:trPr>
          <w:trHeight w:val="352"/>
        </w:trPr>
        <w:tc>
          <w:tcPr>
            <w:tcW w:w="1887" w:type="dxa"/>
            <w:tcBorders>
              <w:top w:val="single" w:sz="4" w:space="0" w:color="000000"/>
              <w:left w:val="single" w:sz="4" w:space="0" w:color="000000"/>
              <w:bottom w:val="single" w:sz="3" w:space="0" w:color="000000"/>
              <w:right w:val="single" w:sz="4" w:space="0" w:color="000000"/>
            </w:tcBorders>
            <w:shd w:val="clear" w:color="auto" w:fill="54B948"/>
          </w:tcPr>
          <w:p w14:paraId="61D5DBE6" w14:textId="77777777" w:rsidR="00570B77" w:rsidRDefault="00570B77" w:rsidP="00902BEE">
            <w:pPr>
              <w:pStyle w:val="TableHeading"/>
            </w:pPr>
            <w:r>
              <w:t xml:space="preserve">Field </w:t>
            </w:r>
          </w:p>
        </w:tc>
        <w:tc>
          <w:tcPr>
            <w:tcW w:w="6217" w:type="dxa"/>
            <w:tcBorders>
              <w:top w:val="single" w:sz="4" w:space="0" w:color="000000"/>
              <w:left w:val="single" w:sz="4" w:space="0" w:color="000000"/>
              <w:bottom w:val="single" w:sz="3" w:space="0" w:color="000000"/>
              <w:right w:val="single" w:sz="4" w:space="0" w:color="000000"/>
            </w:tcBorders>
            <w:shd w:val="clear" w:color="auto" w:fill="54B948"/>
          </w:tcPr>
          <w:p w14:paraId="6461E7A9" w14:textId="77777777" w:rsidR="00570B77" w:rsidRDefault="00570B77" w:rsidP="00902BEE">
            <w:pPr>
              <w:pStyle w:val="TableHeading"/>
            </w:pPr>
            <w:r>
              <w:t xml:space="preserve">Description </w:t>
            </w:r>
          </w:p>
        </w:tc>
      </w:tr>
      <w:tr w:rsidR="00570B77" w14:paraId="2F96BEF3" w14:textId="77777777">
        <w:trPr>
          <w:trHeight w:val="315"/>
        </w:trPr>
        <w:tc>
          <w:tcPr>
            <w:tcW w:w="1887" w:type="dxa"/>
            <w:tcBorders>
              <w:top w:val="single" w:sz="3" w:space="0" w:color="000000"/>
              <w:left w:val="single" w:sz="4" w:space="0" w:color="000000"/>
              <w:bottom w:val="single" w:sz="4" w:space="0" w:color="000000"/>
              <w:right w:val="single" w:sz="4" w:space="0" w:color="000000"/>
            </w:tcBorders>
          </w:tcPr>
          <w:p w14:paraId="16616C92" w14:textId="77777777" w:rsidR="00570B77" w:rsidRPr="00515C5A" w:rsidRDefault="00570B77" w:rsidP="00902BEE">
            <w:pPr>
              <w:pStyle w:val="TableBody"/>
              <w:rPr>
                <w:b/>
                <w:bCs/>
              </w:rPr>
            </w:pPr>
            <w:r w:rsidRPr="00515C5A">
              <w:rPr>
                <w:b/>
                <w:bCs/>
              </w:rPr>
              <w:t xml:space="preserve">Name </w:t>
            </w:r>
          </w:p>
        </w:tc>
        <w:tc>
          <w:tcPr>
            <w:tcW w:w="6217" w:type="dxa"/>
            <w:tcBorders>
              <w:top w:val="single" w:sz="3" w:space="0" w:color="000000"/>
              <w:left w:val="single" w:sz="4" w:space="0" w:color="000000"/>
              <w:bottom w:val="single" w:sz="4" w:space="0" w:color="000000"/>
              <w:right w:val="single" w:sz="4" w:space="0" w:color="000000"/>
            </w:tcBorders>
          </w:tcPr>
          <w:p w14:paraId="328EE93E" w14:textId="77777777" w:rsidR="00570B77" w:rsidRPr="00515C5A" w:rsidRDefault="00570B77" w:rsidP="00806E63">
            <w:pPr>
              <w:pStyle w:val="TableBody"/>
            </w:pPr>
            <w:r w:rsidRPr="00515C5A">
              <w:t xml:space="preserve">Name of the particular Depot </w:t>
            </w:r>
          </w:p>
        </w:tc>
      </w:tr>
      <w:tr w:rsidR="00570B77" w14:paraId="1AA7463C" w14:textId="77777777">
        <w:trPr>
          <w:trHeight w:val="318"/>
        </w:trPr>
        <w:tc>
          <w:tcPr>
            <w:tcW w:w="1887" w:type="dxa"/>
            <w:tcBorders>
              <w:top w:val="single" w:sz="4" w:space="0" w:color="000000"/>
              <w:left w:val="single" w:sz="4" w:space="0" w:color="000000"/>
              <w:bottom w:val="single" w:sz="4" w:space="0" w:color="000000"/>
              <w:right w:val="single" w:sz="4" w:space="0" w:color="000000"/>
            </w:tcBorders>
          </w:tcPr>
          <w:p w14:paraId="4528386F" w14:textId="77777777" w:rsidR="00570B77" w:rsidRPr="00515C5A" w:rsidRDefault="00570B77" w:rsidP="00902BEE">
            <w:pPr>
              <w:pStyle w:val="TableBody"/>
              <w:rPr>
                <w:b/>
                <w:bCs/>
              </w:rPr>
            </w:pPr>
            <w:r w:rsidRPr="00515C5A">
              <w:rPr>
                <w:b/>
                <w:bCs/>
              </w:rPr>
              <w:t xml:space="preserve">Contact </w:t>
            </w:r>
          </w:p>
        </w:tc>
        <w:tc>
          <w:tcPr>
            <w:tcW w:w="6217" w:type="dxa"/>
            <w:tcBorders>
              <w:top w:val="single" w:sz="4" w:space="0" w:color="000000"/>
              <w:left w:val="single" w:sz="4" w:space="0" w:color="000000"/>
              <w:bottom w:val="single" w:sz="4" w:space="0" w:color="000000"/>
              <w:right w:val="single" w:sz="4" w:space="0" w:color="000000"/>
            </w:tcBorders>
          </w:tcPr>
          <w:p w14:paraId="3309D118" w14:textId="77777777" w:rsidR="00570B77" w:rsidRPr="00515C5A" w:rsidRDefault="00570B77" w:rsidP="00806E63">
            <w:pPr>
              <w:pStyle w:val="TableBody"/>
            </w:pPr>
            <w:r w:rsidRPr="00515C5A">
              <w:t xml:space="preserve">Contact person at Depot </w:t>
            </w:r>
          </w:p>
        </w:tc>
      </w:tr>
      <w:tr w:rsidR="00570B77" w14:paraId="3A34ECDC" w14:textId="77777777">
        <w:trPr>
          <w:trHeight w:val="307"/>
        </w:trPr>
        <w:tc>
          <w:tcPr>
            <w:tcW w:w="1887" w:type="dxa"/>
            <w:tcBorders>
              <w:top w:val="single" w:sz="4" w:space="0" w:color="000000"/>
              <w:left w:val="single" w:sz="4" w:space="0" w:color="000000"/>
              <w:bottom w:val="single" w:sz="4" w:space="0" w:color="000000"/>
              <w:right w:val="single" w:sz="4" w:space="0" w:color="000000"/>
            </w:tcBorders>
          </w:tcPr>
          <w:p w14:paraId="1E3E2E56" w14:textId="77777777" w:rsidR="00570B77" w:rsidRPr="00515C5A" w:rsidRDefault="00570B77" w:rsidP="00902BEE">
            <w:pPr>
              <w:pStyle w:val="TableBody"/>
              <w:rPr>
                <w:b/>
                <w:bCs/>
              </w:rPr>
            </w:pPr>
            <w:r w:rsidRPr="00515C5A">
              <w:rPr>
                <w:b/>
                <w:bCs/>
              </w:rPr>
              <w:t xml:space="preserve">Fax </w:t>
            </w:r>
          </w:p>
        </w:tc>
        <w:tc>
          <w:tcPr>
            <w:tcW w:w="6217" w:type="dxa"/>
            <w:tcBorders>
              <w:top w:val="single" w:sz="4" w:space="0" w:color="000000"/>
              <w:left w:val="single" w:sz="4" w:space="0" w:color="000000"/>
              <w:bottom w:val="single" w:sz="4" w:space="0" w:color="000000"/>
              <w:right w:val="single" w:sz="4" w:space="0" w:color="000000"/>
            </w:tcBorders>
          </w:tcPr>
          <w:p w14:paraId="5284581B" w14:textId="0701AD60" w:rsidR="00570B77" w:rsidRPr="00515C5A" w:rsidRDefault="007C454D" w:rsidP="00806E63">
            <w:pPr>
              <w:pStyle w:val="TableBody"/>
            </w:pPr>
            <w:r w:rsidRPr="00515C5A">
              <w:t xml:space="preserve">The fax </w:t>
            </w:r>
            <w:r w:rsidR="00570B77" w:rsidRPr="00515C5A">
              <w:t xml:space="preserve">number for Depot </w:t>
            </w:r>
          </w:p>
        </w:tc>
      </w:tr>
      <w:tr w:rsidR="00570B77" w14:paraId="5BB4D901" w14:textId="77777777">
        <w:trPr>
          <w:trHeight w:val="316"/>
        </w:trPr>
        <w:tc>
          <w:tcPr>
            <w:tcW w:w="1887" w:type="dxa"/>
            <w:tcBorders>
              <w:top w:val="single" w:sz="4" w:space="0" w:color="000000"/>
              <w:left w:val="single" w:sz="4" w:space="0" w:color="000000"/>
              <w:bottom w:val="single" w:sz="4" w:space="0" w:color="000000"/>
              <w:right w:val="single" w:sz="4" w:space="0" w:color="000000"/>
            </w:tcBorders>
          </w:tcPr>
          <w:p w14:paraId="1B6F80BA" w14:textId="77777777" w:rsidR="00570B77" w:rsidRPr="00515C5A" w:rsidRDefault="00570B77" w:rsidP="00902BEE">
            <w:pPr>
              <w:pStyle w:val="TableBody"/>
              <w:rPr>
                <w:b/>
                <w:bCs/>
              </w:rPr>
            </w:pPr>
            <w:r w:rsidRPr="00515C5A">
              <w:rPr>
                <w:b/>
                <w:bCs/>
              </w:rPr>
              <w:t xml:space="preserve">Phone </w:t>
            </w:r>
          </w:p>
        </w:tc>
        <w:tc>
          <w:tcPr>
            <w:tcW w:w="6217" w:type="dxa"/>
            <w:tcBorders>
              <w:top w:val="single" w:sz="4" w:space="0" w:color="000000"/>
              <w:left w:val="single" w:sz="4" w:space="0" w:color="000000"/>
              <w:bottom w:val="single" w:sz="4" w:space="0" w:color="000000"/>
              <w:right w:val="single" w:sz="4" w:space="0" w:color="000000"/>
            </w:tcBorders>
          </w:tcPr>
          <w:p w14:paraId="1FAA1A04" w14:textId="4CDCB608" w:rsidR="00570B77" w:rsidRPr="00515C5A" w:rsidRDefault="00570B77" w:rsidP="00806E63">
            <w:pPr>
              <w:pStyle w:val="TableBody"/>
            </w:pPr>
            <w:r w:rsidRPr="00515C5A">
              <w:t>T</w:t>
            </w:r>
            <w:r w:rsidR="007C454D" w:rsidRPr="00515C5A">
              <w:t>he t</w:t>
            </w:r>
            <w:r w:rsidRPr="00515C5A">
              <w:t xml:space="preserve">elephone number for Depot </w:t>
            </w:r>
          </w:p>
        </w:tc>
      </w:tr>
      <w:tr w:rsidR="00570B77" w14:paraId="57C5ECCF" w14:textId="77777777">
        <w:trPr>
          <w:trHeight w:val="318"/>
        </w:trPr>
        <w:tc>
          <w:tcPr>
            <w:tcW w:w="1887" w:type="dxa"/>
            <w:tcBorders>
              <w:top w:val="single" w:sz="4" w:space="0" w:color="000000"/>
              <w:left w:val="single" w:sz="4" w:space="0" w:color="000000"/>
              <w:bottom w:val="single" w:sz="4" w:space="0" w:color="000000"/>
              <w:right w:val="single" w:sz="4" w:space="0" w:color="000000"/>
            </w:tcBorders>
          </w:tcPr>
          <w:p w14:paraId="43F5D521" w14:textId="77777777" w:rsidR="00570B77" w:rsidRPr="00515C5A" w:rsidRDefault="00570B77" w:rsidP="00902BEE">
            <w:pPr>
              <w:pStyle w:val="TableBody"/>
              <w:rPr>
                <w:b/>
                <w:bCs/>
              </w:rPr>
            </w:pPr>
            <w:r w:rsidRPr="00515C5A">
              <w:rPr>
                <w:b/>
                <w:bCs/>
              </w:rPr>
              <w:t xml:space="preserve">Address </w:t>
            </w:r>
          </w:p>
        </w:tc>
        <w:tc>
          <w:tcPr>
            <w:tcW w:w="6217" w:type="dxa"/>
            <w:tcBorders>
              <w:top w:val="single" w:sz="4" w:space="0" w:color="000000"/>
              <w:left w:val="single" w:sz="4" w:space="0" w:color="000000"/>
              <w:bottom w:val="single" w:sz="4" w:space="0" w:color="000000"/>
              <w:right w:val="single" w:sz="4" w:space="0" w:color="000000"/>
            </w:tcBorders>
          </w:tcPr>
          <w:p w14:paraId="48FE1DB1" w14:textId="77777777" w:rsidR="00570B77" w:rsidRPr="00515C5A" w:rsidRDefault="00570B77" w:rsidP="00806E63">
            <w:pPr>
              <w:pStyle w:val="TableBody"/>
            </w:pPr>
            <w:r w:rsidRPr="00515C5A">
              <w:t xml:space="preserve">Physical Address of Depot </w:t>
            </w:r>
          </w:p>
        </w:tc>
      </w:tr>
      <w:tr w:rsidR="00570B77" w14:paraId="2576433E" w14:textId="77777777">
        <w:tblPrEx>
          <w:tblCellMar>
            <w:top w:w="74" w:type="dxa"/>
            <w:bottom w:w="46" w:type="dxa"/>
            <w:right w:w="73" w:type="dxa"/>
          </w:tblCellMar>
        </w:tblPrEx>
        <w:trPr>
          <w:trHeight w:val="319"/>
        </w:trPr>
        <w:tc>
          <w:tcPr>
            <w:tcW w:w="1887" w:type="dxa"/>
            <w:tcBorders>
              <w:top w:val="single" w:sz="4" w:space="0" w:color="000000"/>
              <w:left w:val="single" w:sz="4" w:space="0" w:color="000000"/>
              <w:bottom w:val="single" w:sz="4" w:space="0" w:color="000000"/>
              <w:right w:val="single" w:sz="4" w:space="0" w:color="000000"/>
            </w:tcBorders>
            <w:vAlign w:val="bottom"/>
          </w:tcPr>
          <w:p w14:paraId="5F1AB569" w14:textId="77777777" w:rsidR="00570B77" w:rsidRDefault="00570B77" w:rsidP="00902BEE">
            <w:pPr>
              <w:pStyle w:val="TableBody"/>
            </w:pPr>
            <w:r>
              <w:rPr>
                <w:noProof/>
              </w:rPr>
              <w:lastRenderedPageBreak/>
              <mc:AlternateContent>
                <mc:Choice Requires="wpg">
                  <w:drawing>
                    <wp:inline distT="0" distB="0" distL="0" distR="0" wp14:anchorId="45FE3276" wp14:editId="43E2A7EB">
                      <wp:extent cx="204724" cy="240792"/>
                      <wp:effectExtent l="0" t="0" r="0" b="0"/>
                      <wp:docPr id="49804" name="Group 49804"/>
                      <wp:cNvGraphicFramePr/>
                      <a:graphic xmlns:a="http://schemas.openxmlformats.org/drawingml/2006/main">
                        <a:graphicData uri="http://schemas.microsoft.com/office/word/2010/wordprocessingGroup">
                          <wpg:wgp>
                            <wpg:cNvGrpSpPr/>
                            <wpg:grpSpPr>
                              <a:xfrm>
                                <a:off x="0" y="0"/>
                                <a:ext cx="204724" cy="240792"/>
                                <a:chOff x="0" y="0"/>
                                <a:chExt cx="204724" cy="240792"/>
                              </a:xfrm>
                            </wpg:grpSpPr>
                            <wps:wsp>
                              <wps:cNvPr id="54991" name="Shape 54991"/>
                              <wps:cNvSpPr/>
                              <wps:spPr>
                                <a:xfrm>
                                  <a:off x="508" y="1523"/>
                                  <a:ext cx="204216" cy="239268"/>
                                </a:xfrm>
                                <a:custGeom>
                                  <a:avLst/>
                                  <a:gdLst/>
                                  <a:ahLst/>
                                  <a:cxnLst/>
                                  <a:rect l="0" t="0" r="0" b="0"/>
                                  <a:pathLst>
                                    <a:path w="204216" h="239268">
                                      <a:moveTo>
                                        <a:pt x="0" y="0"/>
                                      </a:moveTo>
                                      <a:lnTo>
                                        <a:pt x="204216" y="0"/>
                                      </a:lnTo>
                                      <a:lnTo>
                                        <a:pt x="204216" y="239268"/>
                                      </a:lnTo>
                                      <a:lnTo>
                                        <a:pt x="0" y="239268"/>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pic:pic xmlns:pic="http://schemas.openxmlformats.org/drawingml/2006/picture">
                              <pic:nvPicPr>
                                <pic:cNvPr id="2693" name="Picture 2693"/>
                                <pic:cNvPicPr/>
                              </pic:nvPicPr>
                              <pic:blipFill>
                                <a:blip r:embed="rId55"/>
                                <a:stretch>
                                  <a:fillRect/>
                                </a:stretch>
                              </pic:blipFill>
                              <pic:spPr>
                                <a:xfrm>
                                  <a:off x="0" y="0"/>
                                  <a:ext cx="204470" cy="238760"/>
                                </a:xfrm>
                                <a:prstGeom prst="rect">
                                  <a:avLst/>
                                </a:prstGeom>
                              </pic:spPr>
                            </pic:pic>
                          </wpg:wgp>
                        </a:graphicData>
                      </a:graphic>
                    </wp:inline>
                  </w:drawing>
                </mc:Choice>
                <mc:Fallback xmlns:arto="http://schemas.microsoft.com/office/word/2006/arto">
                  <w:pict>
                    <v:group w14:anchorId="2D4D49E2" id="Group 49804" o:spid="_x0000_s1026" style="width:16.1pt;height:18.95pt;mso-position-horizontal-relative:char;mso-position-vertical-relative:line" coordsize="204724,2407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">
                      <v:shape id="Shape 54991" o:spid="_x0000_s1027" style="position:absolute;left:508;top:1523;width:204216;height:239268;visibility:visible;mso-wrap-style:square;v-text-anchor:top" coordsize="204216,239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" path="m,l204216,r,239268l,239268,,e" fillcolor="yellow" stroked="f" strokeweight="0">
                        <v:stroke miterlimit="83231f" joinstyle="miter"/>
                        <v:path arrowok="t" textboxrect="0,0,204216,239268"/>
                      </v:shape>
                      <v:shape id="Picture 2693" o:spid="_x0000_s1028" type="#_x0000_t75" style="position:absolute;width:204470;height:238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">
                        <v:imagedata r:id="rId56" o:title=""/>
                      </v:shape>
                      <w10:anchorlock/>
                    </v:group>
                  </w:pict>
                </mc:Fallback>
              </mc:AlternateContent>
            </w:r>
            <w:r>
              <w:t xml:space="preserve"> </w:t>
            </w:r>
          </w:p>
        </w:tc>
        <w:tc>
          <w:tcPr>
            <w:tcW w:w="6217" w:type="dxa"/>
            <w:tcBorders>
              <w:top w:val="single" w:sz="4" w:space="0" w:color="000000"/>
              <w:left w:val="single" w:sz="4" w:space="0" w:color="000000"/>
              <w:bottom w:val="single" w:sz="4" w:space="0" w:color="000000"/>
              <w:right w:val="single" w:sz="4" w:space="0" w:color="000000"/>
            </w:tcBorders>
          </w:tcPr>
          <w:p w14:paraId="1EAE72C9" w14:textId="77777777" w:rsidR="00570B77" w:rsidRPr="00515C5A" w:rsidRDefault="00570B77" w:rsidP="002F12AB">
            <w:pPr>
              <w:pStyle w:val="TableBody"/>
            </w:pPr>
            <w:r w:rsidRPr="00515C5A">
              <w:t xml:space="preserve">The icon allows users to view details of the selected Depot. </w:t>
            </w:r>
          </w:p>
        </w:tc>
      </w:tr>
    </w:tbl>
    <w:p w14:paraId="6CD609BF" w14:textId="48B6B339" w:rsidR="00570B77" w:rsidRDefault="00000000" w:rsidP="0071283A">
      <w:pPr>
        <w:pStyle w:val="Caption"/>
        <w:rPr>
          <w:color w:val="70AD47" w:themeColor="accent6"/>
        </w:rPr>
      </w:pPr>
      <w:hyperlink w:anchor="_DEPOTS" w:history="1">
        <w:r w:rsidR="00570B77" w:rsidRPr="0071283A">
          <w:rPr>
            <w:rStyle w:val="Hyperlink"/>
            <w:color w:val="70AD47" w:themeColor="accent6"/>
          </w:rPr>
          <w:t>Return to: Depots</w:t>
        </w:r>
      </w:hyperlink>
      <w:r w:rsidR="00570B77" w:rsidRPr="0071283A">
        <w:rPr>
          <w:color w:val="70AD47" w:themeColor="accent6"/>
        </w:rPr>
        <w:t xml:space="preserve"> </w:t>
      </w:r>
    </w:p>
    <w:p w14:paraId="2406610F" w14:textId="77777777" w:rsidR="0071283A" w:rsidRPr="0071283A" w:rsidRDefault="0071283A" w:rsidP="0071283A"/>
    <w:p w14:paraId="6A40D454" w14:textId="77777777" w:rsidR="00570B77" w:rsidRDefault="00570B77" w:rsidP="00570B77">
      <w:pPr>
        <w:pStyle w:val="Heading2"/>
      </w:pPr>
      <w:bookmarkStart w:id="207" w:name="_Toc111643050"/>
      <w:bookmarkStart w:id="208" w:name="_Toc132247977"/>
      <w:r>
        <w:t>SHOW DEPOT</w:t>
      </w:r>
      <w:bookmarkEnd w:id="207"/>
      <w:bookmarkEnd w:id="208"/>
    </w:p>
    <w:p w14:paraId="541E82BD" w14:textId="19E5DD2A" w:rsidR="00570B77" w:rsidRDefault="004131F7" w:rsidP="0071283A">
      <w:pPr>
        <w:pStyle w:val="BodyText"/>
      </w:pPr>
      <w:r>
        <w:t xml:space="preserve">To navigate to the </w:t>
      </w:r>
      <w:r w:rsidRPr="00515C5A">
        <w:rPr>
          <w:b/>
          <w:bCs/>
        </w:rPr>
        <w:t>Show Deport</w:t>
      </w:r>
      <w:r>
        <w:t xml:space="preserve"> </w:t>
      </w:r>
      <w:r w:rsidR="006E3193">
        <w:t>s</w:t>
      </w:r>
      <w:r>
        <w:t>creen click on Show Depot Icon</w:t>
      </w:r>
      <w:r w:rsidR="006E3193" w:rsidRPr="00D61509">
        <w:rPr>
          <w:noProof/>
        </w:rPr>
        <w:drawing>
          <wp:inline distT="0" distB="0" distL="0" distR="0" wp14:anchorId="69822F73" wp14:editId="42632BB0">
            <wp:extent cx="219075" cy="2286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a:ln>
                      <a:noFill/>
                    </a:ln>
                  </pic:spPr>
                </pic:pic>
              </a:graphicData>
            </a:graphic>
          </wp:inline>
        </w:drawing>
      </w:r>
      <w:r w:rsidR="00594132">
        <w:t>on the List All deport page</w:t>
      </w:r>
      <w:r w:rsidR="00A8337A">
        <w:t xml:space="preserve">. </w:t>
      </w:r>
      <w:r w:rsidR="00570B77" w:rsidRPr="00515C5A">
        <w:rPr>
          <w:b/>
          <w:bCs/>
        </w:rPr>
        <w:t>Show Depot</w:t>
      </w:r>
      <w:r w:rsidR="00570B77">
        <w:t xml:space="preserve"> lists all the fields from the </w:t>
      </w:r>
      <w:r w:rsidR="00570B77" w:rsidRPr="00515C5A">
        <w:rPr>
          <w:b/>
          <w:bCs/>
        </w:rPr>
        <w:t>List</w:t>
      </w:r>
      <w:r w:rsidR="00570B77">
        <w:t xml:space="preserve"> screen, and it also shows the OptiSuite cashpoints serviced by the depot.</w:t>
      </w:r>
    </w:p>
    <w:p w14:paraId="318A7FE7" w14:textId="2E6B2E2B" w:rsidR="00570B77" w:rsidRDefault="00570B77" w:rsidP="0071283A">
      <w:pPr>
        <w:pStyle w:val="Caption"/>
      </w:pPr>
      <w:bookmarkStart w:id="209" w:name="_Toc65568944"/>
      <w:r>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964EF7">
        <w:rPr>
          <w:noProof/>
        </w:rPr>
        <w:t>8</w:t>
      </w:r>
      <w:r w:rsidRPr="36CE550C">
        <w:rPr>
          <w:noProof/>
        </w:rPr>
        <w:fldChar w:fldCharType="end"/>
      </w:r>
      <w:r>
        <w:t>: SHOW DEPOT SCREEN</w:t>
      </w:r>
      <w:bookmarkEnd w:id="209"/>
      <w:r>
        <w:t xml:space="preserve"> </w:t>
      </w:r>
    </w:p>
    <w:p w14:paraId="29598255" w14:textId="798922D0" w:rsidR="00570B77" w:rsidRDefault="00570B77" w:rsidP="00515C5A">
      <w:pPr>
        <w:pStyle w:val="BodyText"/>
      </w:pPr>
      <w:del w:id="210" w:author="Pinnu, Sainath" w:date="2023-04-11T18:53:00Z">
        <w:r w:rsidDel="001139DC">
          <w:rPr>
            <w:noProof/>
          </w:rPr>
          <w:lastRenderedPageBreak/>
          <w:drawing>
            <wp:inline distT="0" distB="0" distL="0" distR="0" wp14:anchorId="317A03F0" wp14:editId="6E1F4C16">
              <wp:extent cx="5155758" cy="5362575"/>
              <wp:effectExtent l="76200" t="76200" r="140335" b="123825"/>
              <wp:docPr id="149437978" name="Picture 149437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156731" cy="53635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211" w:author="Pinnu, Sainath" w:date="2023-04-11T18:53:00Z">
        <w:r w:rsidR="001139DC" w:rsidRPr="001139DC">
          <w:rPr>
            <w:noProof/>
          </w:rPr>
          <w:t xml:space="preserve"> </w:t>
        </w:r>
        <w:r w:rsidR="001139DC">
          <w:rPr>
            <w:noProof/>
          </w:rPr>
          <w:lastRenderedPageBreak/>
          <w:drawing>
            <wp:inline distT="0" distB="0" distL="0" distR="0" wp14:anchorId="61C73737" wp14:editId="47EE2EA1">
              <wp:extent cx="5943600" cy="2908300"/>
              <wp:effectExtent l="0" t="0" r="0" b="6350"/>
              <wp:docPr id="45416" name="Picture 45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08300"/>
                      </a:xfrm>
                      <a:prstGeom prst="rect">
                        <a:avLst/>
                      </a:prstGeom>
                    </pic:spPr>
                  </pic:pic>
                </a:graphicData>
              </a:graphic>
            </wp:inline>
          </w:drawing>
        </w:r>
      </w:ins>
    </w:p>
    <w:p w14:paraId="69E9C04E" w14:textId="6BDAB7BE" w:rsidR="00570B77" w:rsidRDefault="00570B77" w:rsidP="0071283A">
      <w:pPr>
        <w:pStyle w:val="Caption"/>
      </w:pPr>
      <w:bookmarkStart w:id="212" w:name="_Toc65569010"/>
      <w:r>
        <w:t xml:space="preserve">TABLE </w:t>
      </w:r>
      <w:r w:rsidRPr="00B901A7">
        <w:rPr>
          <w:color w:val="auto"/>
        </w:rPr>
        <w:fldChar w:fldCharType="begin"/>
      </w:r>
      <w:r w:rsidRPr="00B901A7">
        <w:rPr>
          <w:color w:val="auto"/>
        </w:rPr>
        <w:instrText xml:space="preserve"> SEQ Table \* ARABIC </w:instrText>
      </w:r>
      <w:r w:rsidRPr="00B901A7">
        <w:rPr>
          <w:color w:val="auto"/>
        </w:rPr>
        <w:fldChar w:fldCharType="separate"/>
      </w:r>
      <w:r w:rsidR="00964EF7">
        <w:rPr>
          <w:noProof/>
          <w:color w:val="auto"/>
        </w:rPr>
        <w:t>9</w:t>
      </w:r>
      <w:r w:rsidRPr="00B901A7">
        <w:rPr>
          <w:color w:val="auto"/>
        </w:rPr>
        <w:fldChar w:fldCharType="end"/>
      </w:r>
      <w:r w:rsidRPr="00B901A7">
        <w:rPr>
          <w:color w:val="auto"/>
        </w:rPr>
        <w:t>:</w:t>
      </w:r>
      <w:r w:rsidRPr="00A66532">
        <w:rPr>
          <w:color w:val="auto"/>
        </w:rPr>
        <w:t xml:space="preserve"> </w:t>
      </w:r>
      <w:r>
        <w:t>SHOW DEPOT FIELD DESCRIPTIONS</w:t>
      </w:r>
      <w:bookmarkEnd w:id="212"/>
      <w:r>
        <w:t xml:space="preserve"> </w:t>
      </w:r>
      <w:r>
        <w:tab/>
        <w:t xml:space="preserve"> </w:t>
      </w:r>
    </w:p>
    <w:tbl>
      <w:tblPr>
        <w:tblStyle w:val="TableGrid1"/>
        <w:tblW w:w="8104" w:type="dxa"/>
        <w:tblInd w:w="460" w:type="dxa"/>
        <w:tblCellMar>
          <w:top w:w="95" w:type="dxa"/>
          <w:left w:w="5" w:type="dxa"/>
          <w:right w:w="115" w:type="dxa"/>
        </w:tblCellMar>
        <w:tblLook w:val="04A0" w:firstRow="1" w:lastRow="0" w:firstColumn="1" w:lastColumn="0" w:noHBand="0" w:noVBand="1"/>
      </w:tblPr>
      <w:tblGrid>
        <w:gridCol w:w="2011"/>
        <w:gridCol w:w="6093"/>
      </w:tblGrid>
      <w:tr w:rsidR="00570B77" w14:paraId="682D72C9" w14:textId="77777777" w:rsidTr="00515C5A">
        <w:trPr>
          <w:trHeight w:val="352"/>
        </w:trPr>
        <w:tc>
          <w:tcPr>
            <w:tcW w:w="1887" w:type="dxa"/>
            <w:tcBorders>
              <w:top w:val="single" w:sz="4" w:space="0" w:color="000000"/>
              <w:left w:val="single" w:sz="4" w:space="0" w:color="000000"/>
              <w:bottom w:val="single" w:sz="3" w:space="0" w:color="000000"/>
              <w:right w:val="single" w:sz="4" w:space="0" w:color="000000"/>
            </w:tcBorders>
            <w:shd w:val="clear" w:color="auto" w:fill="54B948"/>
          </w:tcPr>
          <w:p w14:paraId="478370D6" w14:textId="77777777" w:rsidR="00570B77" w:rsidRDefault="00570B77" w:rsidP="00515C5A">
            <w:pPr>
              <w:pStyle w:val="TableHeading"/>
            </w:pPr>
            <w:r>
              <w:t xml:space="preserve">Field </w:t>
            </w:r>
          </w:p>
        </w:tc>
        <w:tc>
          <w:tcPr>
            <w:tcW w:w="6217" w:type="dxa"/>
            <w:tcBorders>
              <w:top w:val="single" w:sz="4" w:space="0" w:color="000000"/>
              <w:left w:val="single" w:sz="4" w:space="0" w:color="000000"/>
              <w:bottom w:val="single" w:sz="3" w:space="0" w:color="000000"/>
              <w:right w:val="single" w:sz="4" w:space="0" w:color="000000"/>
            </w:tcBorders>
            <w:shd w:val="clear" w:color="auto" w:fill="54B948"/>
          </w:tcPr>
          <w:p w14:paraId="188CAF4A" w14:textId="77777777" w:rsidR="00570B77" w:rsidRDefault="00570B77" w:rsidP="00515C5A">
            <w:pPr>
              <w:pStyle w:val="TableHeading"/>
            </w:pPr>
            <w:r>
              <w:t xml:space="preserve">Description </w:t>
            </w:r>
          </w:p>
        </w:tc>
      </w:tr>
      <w:tr w:rsidR="00570B77" w14:paraId="42158863" w14:textId="77777777">
        <w:trPr>
          <w:trHeight w:val="315"/>
        </w:trPr>
        <w:tc>
          <w:tcPr>
            <w:tcW w:w="1887" w:type="dxa"/>
            <w:tcBorders>
              <w:top w:val="single" w:sz="3" w:space="0" w:color="000000"/>
              <w:left w:val="single" w:sz="4" w:space="0" w:color="000000"/>
              <w:bottom w:val="single" w:sz="4" w:space="0" w:color="000000"/>
              <w:right w:val="single" w:sz="4" w:space="0" w:color="000000"/>
            </w:tcBorders>
          </w:tcPr>
          <w:p w14:paraId="32997F1C" w14:textId="77777777" w:rsidR="00570B77" w:rsidRPr="00515C5A" w:rsidRDefault="00570B77" w:rsidP="00515C5A">
            <w:pPr>
              <w:pStyle w:val="TableBody"/>
              <w:rPr>
                <w:b/>
                <w:bCs/>
              </w:rPr>
            </w:pPr>
            <w:r w:rsidRPr="00515C5A">
              <w:rPr>
                <w:b/>
                <w:bCs/>
              </w:rPr>
              <w:t xml:space="preserve">Name </w:t>
            </w:r>
          </w:p>
        </w:tc>
        <w:tc>
          <w:tcPr>
            <w:tcW w:w="6217" w:type="dxa"/>
            <w:tcBorders>
              <w:top w:val="single" w:sz="3" w:space="0" w:color="000000"/>
              <w:left w:val="single" w:sz="4" w:space="0" w:color="000000"/>
              <w:bottom w:val="single" w:sz="4" w:space="0" w:color="000000"/>
              <w:right w:val="single" w:sz="4" w:space="0" w:color="000000"/>
            </w:tcBorders>
          </w:tcPr>
          <w:p w14:paraId="45AE12D6" w14:textId="45B9DF3B" w:rsidR="00570B77" w:rsidRPr="00D61509" w:rsidRDefault="00570B77" w:rsidP="00515C5A">
            <w:pPr>
              <w:pStyle w:val="TableBody"/>
            </w:pPr>
            <w:r w:rsidRPr="00D61509">
              <w:t xml:space="preserve">Name of the </w:t>
            </w:r>
            <w:r w:rsidR="00FD6D29" w:rsidRPr="00D61509">
              <w:t>Depot</w:t>
            </w:r>
            <w:r w:rsidRPr="00D61509">
              <w:t xml:space="preserve"> </w:t>
            </w:r>
          </w:p>
        </w:tc>
      </w:tr>
      <w:tr w:rsidR="00570B77" w14:paraId="06169269" w14:textId="77777777">
        <w:trPr>
          <w:trHeight w:val="318"/>
        </w:trPr>
        <w:tc>
          <w:tcPr>
            <w:tcW w:w="1887" w:type="dxa"/>
            <w:tcBorders>
              <w:top w:val="single" w:sz="4" w:space="0" w:color="000000"/>
              <w:left w:val="single" w:sz="4" w:space="0" w:color="000000"/>
              <w:bottom w:val="single" w:sz="4" w:space="0" w:color="000000"/>
              <w:right w:val="single" w:sz="4" w:space="0" w:color="000000"/>
            </w:tcBorders>
          </w:tcPr>
          <w:p w14:paraId="4F1E2657" w14:textId="77777777" w:rsidR="00570B77" w:rsidRPr="00515C5A" w:rsidRDefault="00570B77" w:rsidP="00515C5A">
            <w:pPr>
              <w:pStyle w:val="TableBody"/>
              <w:rPr>
                <w:b/>
                <w:bCs/>
              </w:rPr>
            </w:pPr>
            <w:r w:rsidRPr="00515C5A">
              <w:rPr>
                <w:b/>
                <w:bCs/>
              </w:rPr>
              <w:t xml:space="preserve">Contact </w:t>
            </w:r>
          </w:p>
        </w:tc>
        <w:tc>
          <w:tcPr>
            <w:tcW w:w="6217" w:type="dxa"/>
            <w:tcBorders>
              <w:top w:val="single" w:sz="4" w:space="0" w:color="000000"/>
              <w:left w:val="single" w:sz="4" w:space="0" w:color="000000"/>
              <w:bottom w:val="single" w:sz="4" w:space="0" w:color="000000"/>
              <w:right w:val="single" w:sz="4" w:space="0" w:color="000000"/>
            </w:tcBorders>
          </w:tcPr>
          <w:p w14:paraId="52B1B26B" w14:textId="77777777" w:rsidR="00570B77" w:rsidRPr="00D61509" w:rsidRDefault="00570B77" w:rsidP="00515C5A">
            <w:pPr>
              <w:pStyle w:val="TableBody"/>
            </w:pPr>
            <w:r w:rsidRPr="00D61509">
              <w:t xml:space="preserve">Contact person at Depot </w:t>
            </w:r>
          </w:p>
        </w:tc>
      </w:tr>
      <w:tr w:rsidR="00570B77" w14:paraId="0F35FA92" w14:textId="77777777">
        <w:trPr>
          <w:trHeight w:val="307"/>
        </w:trPr>
        <w:tc>
          <w:tcPr>
            <w:tcW w:w="1887" w:type="dxa"/>
            <w:tcBorders>
              <w:top w:val="single" w:sz="4" w:space="0" w:color="000000"/>
              <w:left w:val="single" w:sz="4" w:space="0" w:color="000000"/>
              <w:bottom w:val="single" w:sz="4" w:space="0" w:color="000000"/>
              <w:right w:val="single" w:sz="4" w:space="0" w:color="000000"/>
            </w:tcBorders>
          </w:tcPr>
          <w:p w14:paraId="2AFB69F6" w14:textId="77777777" w:rsidR="00570B77" w:rsidRPr="00515C5A" w:rsidRDefault="00570B77" w:rsidP="00515C5A">
            <w:pPr>
              <w:pStyle w:val="TableBody"/>
              <w:rPr>
                <w:b/>
                <w:bCs/>
              </w:rPr>
            </w:pPr>
            <w:r w:rsidRPr="00515C5A">
              <w:rPr>
                <w:b/>
                <w:bCs/>
              </w:rPr>
              <w:t xml:space="preserve">Fax </w:t>
            </w:r>
          </w:p>
        </w:tc>
        <w:tc>
          <w:tcPr>
            <w:tcW w:w="6217" w:type="dxa"/>
            <w:tcBorders>
              <w:top w:val="single" w:sz="4" w:space="0" w:color="000000"/>
              <w:left w:val="single" w:sz="4" w:space="0" w:color="000000"/>
              <w:bottom w:val="single" w:sz="4" w:space="0" w:color="000000"/>
              <w:right w:val="single" w:sz="4" w:space="0" w:color="000000"/>
            </w:tcBorders>
          </w:tcPr>
          <w:p w14:paraId="0A1CD577" w14:textId="06B5A524" w:rsidR="00570B77" w:rsidRPr="00D61509" w:rsidRDefault="007C454D" w:rsidP="00515C5A">
            <w:pPr>
              <w:pStyle w:val="TableBody"/>
            </w:pPr>
            <w:r>
              <w:t>The f</w:t>
            </w:r>
            <w:r w:rsidRPr="00D61509">
              <w:t xml:space="preserve">ax </w:t>
            </w:r>
            <w:r w:rsidR="00570B77" w:rsidRPr="00D61509">
              <w:t xml:space="preserve">number for Depot </w:t>
            </w:r>
          </w:p>
        </w:tc>
      </w:tr>
      <w:tr w:rsidR="00570B77" w14:paraId="4311B1C2" w14:textId="77777777">
        <w:trPr>
          <w:trHeight w:val="316"/>
        </w:trPr>
        <w:tc>
          <w:tcPr>
            <w:tcW w:w="1887" w:type="dxa"/>
            <w:tcBorders>
              <w:top w:val="single" w:sz="4" w:space="0" w:color="000000"/>
              <w:left w:val="single" w:sz="4" w:space="0" w:color="000000"/>
              <w:bottom w:val="single" w:sz="4" w:space="0" w:color="000000"/>
              <w:right w:val="single" w:sz="4" w:space="0" w:color="000000"/>
            </w:tcBorders>
          </w:tcPr>
          <w:p w14:paraId="24DA5954" w14:textId="77777777" w:rsidR="00570B77" w:rsidRPr="00515C5A" w:rsidRDefault="00570B77" w:rsidP="00515C5A">
            <w:pPr>
              <w:pStyle w:val="TableBody"/>
              <w:rPr>
                <w:b/>
                <w:bCs/>
              </w:rPr>
            </w:pPr>
            <w:r w:rsidRPr="00515C5A">
              <w:rPr>
                <w:b/>
                <w:bCs/>
              </w:rPr>
              <w:t xml:space="preserve">Phone </w:t>
            </w:r>
          </w:p>
        </w:tc>
        <w:tc>
          <w:tcPr>
            <w:tcW w:w="6217" w:type="dxa"/>
            <w:tcBorders>
              <w:top w:val="single" w:sz="4" w:space="0" w:color="000000"/>
              <w:left w:val="single" w:sz="4" w:space="0" w:color="000000"/>
              <w:bottom w:val="single" w:sz="4" w:space="0" w:color="000000"/>
              <w:right w:val="single" w:sz="4" w:space="0" w:color="000000"/>
            </w:tcBorders>
          </w:tcPr>
          <w:p w14:paraId="67A1BE62" w14:textId="3FAF548E" w:rsidR="00570B77" w:rsidRPr="00D61509" w:rsidRDefault="00570B77" w:rsidP="00515C5A">
            <w:pPr>
              <w:pStyle w:val="TableBody"/>
            </w:pPr>
            <w:r w:rsidRPr="00D61509">
              <w:t>T</w:t>
            </w:r>
            <w:r w:rsidR="007C454D">
              <w:t>he t</w:t>
            </w:r>
            <w:r w:rsidRPr="00D61509">
              <w:t xml:space="preserve">elephone number for Depot </w:t>
            </w:r>
          </w:p>
        </w:tc>
      </w:tr>
      <w:tr w:rsidR="00570B77" w14:paraId="4A3FCDAD" w14:textId="77777777">
        <w:trPr>
          <w:trHeight w:val="318"/>
        </w:trPr>
        <w:tc>
          <w:tcPr>
            <w:tcW w:w="1887" w:type="dxa"/>
            <w:tcBorders>
              <w:top w:val="single" w:sz="4" w:space="0" w:color="000000"/>
              <w:left w:val="single" w:sz="4" w:space="0" w:color="000000"/>
              <w:bottom w:val="single" w:sz="4" w:space="0" w:color="000000"/>
              <w:right w:val="single" w:sz="4" w:space="0" w:color="000000"/>
            </w:tcBorders>
          </w:tcPr>
          <w:p w14:paraId="18DD387E" w14:textId="77777777" w:rsidR="00570B77" w:rsidRPr="00515C5A" w:rsidRDefault="00570B77" w:rsidP="00515C5A">
            <w:pPr>
              <w:pStyle w:val="TableBody"/>
              <w:rPr>
                <w:b/>
                <w:bCs/>
              </w:rPr>
            </w:pPr>
            <w:r w:rsidRPr="00515C5A">
              <w:rPr>
                <w:b/>
                <w:bCs/>
              </w:rPr>
              <w:t xml:space="preserve">Address </w:t>
            </w:r>
          </w:p>
        </w:tc>
        <w:tc>
          <w:tcPr>
            <w:tcW w:w="6217" w:type="dxa"/>
            <w:tcBorders>
              <w:top w:val="single" w:sz="4" w:space="0" w:color="000000"/>
              <w:left w:val="single" w:sz="4" w:space="0" w:color="000000"/>
              <w:bottom w:val="single" w:sz="4" w:space="0" w:color="000000"/>
              <w:right w:val="single" w:sz="4" w:space="0" w:color="000000"/>
            </w:tcBorders>
          </w:tcPr>
          <w:p w14:paraId="79CD0B84" w14:textId="77777777" w:rsidR="00570B77" w:rsidRPr="00D61509" w:rsidRDefault="00570B77" w:rsidP="00515C5A">
            <w:pPr>
              <w:pStyle w:val="TableBody"/>
            </w:pPr>
            <w:r w:rsidRPr="00D61509">
              <w:t xml:space="preserve">Physical Address of Depot </w:t>
            </w:r>
          </w:p>
        </w:tc>
      </w:tr>
      <w:tr w:rsidR="00570B77" w14:paraId="1E7774CE" w14:textId="77777777">
        <w:tblPrEx>
          <w:tblCellMar>
            <w:top w:w="74" w:type="dxa"/>
            <w:bottom w:w="46" w:type="dxa"/>
            <w:right w:w="73" w:type="dxa"/>
          </w:tblCellMar>
        </w:tblPrEx>
        <w:trPr>
          <w:trHeight w:val="319"/>
        </w:trPr>
        <w:tc>
          <w:tcPr>
            <w:tcW w:w="1887" w:type="dxa"/>
            <w:tcBorders>
              <w:top w:val="single" w:sz="4" w:space="0" w:color="000000"/>
              <w:left w:val="single" w:sz="4" w:space="0" w:color="000000"/>
              <w:bottom w:val="single" w:sz="4" w:space="0" w:color="000000"/>
              <w:right w:val="single" w:sz="4" w:space="0" w:color="000000"/>
            </w:tcBorders>
          </w:tcPr>
          <w:p w14:paraId="0CC2301B" w14:textId="77777777" w:rsidR="00570B77" w:rsidRPr="00515C5A" w:rsidRDefault="00570B77" w:rsidP="00515C5A">
            <w:pPr>
              <w:pStyle w:val="TableBody"/>
              <w:rPr>
                <w:b/>
                <w:bCs/>
              </w:rPr>
            </w:pPr>
            <w:r w:rsidRPr="00515C5A">
              <w:rPr>
                <w:b/>
                <w:bCs/>
              </w:rPr>
              <w:t xml:space="preserve">OptiCash Cashpoints </w:t>
            </w:r>
          </w:p>
        </w:tc>
        <w:tc>
          <w:tcPr>
            <w:tcW w:w="6217" w:type="dxa"/>
            <w:tcBorders>
              <w:top w:val="single" w:sz="4" w:space="0" w:color="000000"/>
              <w:left w:val="single" w:sz="4" w:space="0" w:color="000000"/>
              <w:bottom w:val="single" w:sz="4" w:space="0" w:color="000000"/>
              <w:right w:val="single" w:sz="4" w:space="0" w:color="000000"/>
            </w:tcBorders>
          </w:tcPr>
          <w:p w14:paraId="10BC2F83" w14:textId="77777777" w:rsidR="00570B77" w:rsidRPr="00D61509" w:rsidRDefault="00570B77" w:rsidP="00515C5A">
            <w:pPr>
              <w:pStyle w:val="TableBody"/>
              <w:rPr>
                <w:rFonts w:cstheme="minorHAnsi"/>
              </w:rPr>
            </w:pPr>
            <w:r w:rsidRPr="00D61509">
              <w:t xml:space="preserve">Provides a full listing of all associated OptiCash cashpoints (ATMs, Branches, &amp; Advanced Devices) </w:t>
            </w:r>
          </w:p>
        </w:tc>
      </w:tr>
      <w:tr w:rsidR="00570B77" w14:paraId="7A7FCE66" w14:textId="77777777">
        <w:tblPrEx>
          <w:tblCellMar>
            <w:top w:w="74" w:type="dxa"/>
            <w:bottom w:w="46" w:type="dxa"/>
            <w:right w:w="73" w:type="dxa"/>
          </w:tblCellMar>
        </w:tblPrEx>
        <w:trPr>
          <w:trHeight w:val="319"/>
        </w:trPr>
        <w:tc>
          <w:tcPr>
            <w:tcW w:w="1887" w:type="dxa"/>
            <w:tcBorders>
              <w:top w:val="single" w:sz="4" w:space="0" w:color="000000"/>
              <w:left w:val="single" w:sz="4" w:space="0" w:color="000000"/>
              <w:bottom w:val="single" w:sz="4" w:space="0" w:color="000000"/>
              <w:right w:val="single" w:sz="4" w:space="0" w:color="000000"/>
            </w:tcBorders>
          </w:tcPr>
          <w:p w14:paraId="67C8CFDC" w14:textId="77777777" w:rsidR="00570B77" w:rsidRPr="00515C5A" w:rsidRDefault="00570B77" w:rsidP="00515C5A">
            <w:pPr>
              <w:pStyle w:val="TableBody"/>
              <w:rPr>
                <w:b/>
                <w:bCs/>
                <w:noProof/>
              </w:rPr>
            </w:pPr>
            <w:r w:rsidRPr="00515C5A">
              <w:rPr>
                <w:b/>
                <w:bCs/>
              </w:rPr>
              <w:t xml:space="preserve">Latitude/Longitude </w:t>
            </w:r>
          </w:p>
        </w:tc>
        <w:tc>
          <w:tcPr>
            <w:tcW w:w="6217" w:type="dxa"/>
            <w:tcBorders>
              <w:top w:val="single" w:sz="4" w:space="0" w:color="000000"/>
              <w:left w:val="single" w:sz="4" w:space="0" w:color="000000"/>
              <w:bottom w:val="single" w:sz="4" w:space="0" w:color="000000"/>
              <w:right w:val="single" w:sz="4" w:space="0" w:color="000000"/>
            </w:tcBorders>
          </w:tcPr>
          <w:p w14:paraId="1DDB20A3" w14:textId="10389D53" w:rsidR="00570B77" w:rsidRPr="00D61509" w:rsidRDefault="00570B77" w:rsidP="00515C5A">
            <w:pPr>
              <w:pStyle w:val="TableBody"/>
              <w:rPr>
                <w:rFonts w:cstheme="minorHAnsi"/>
              </w:rPr>
            </w:pPr>
            <w:r w:rsidRPr="00D61509">
              <w:t>The two fields allow Carrier</w:t>
            </w:r>
            <w:r w:rsidR="007C454D">
              <w:t xml:space="preserve"> </w:t>
            </w:r>
            <w:r w:rsidRPr="00D61509">
              <w:t xml:space="preserve">Web to identify the physical location of the Depot for usage in the OptiTransport route optimization functionality. </w:t>
            </w:r>
          </w:p>
        </w:tc>
      </w:tr>
    </w:tbl>
    <w:p w14:paraId="141E204F" w14:textId="77777777" w:rsidR="00570B77" w:rsidRDefault="00000000" w:rsidP="00515C5A">
      <w:pPr>
        <w:pStyle w:val="Caption"/>
        <w:rPr>
          <w:color w:val="92D050"/>
        </w:rPr>
      </w:pPr>
      <w:hyperlink w:anchor="_DEPOTS" w:history="1">
        <w:r w:rsidR="00570B77" w:rsidRPr="00515C5A">
          <w:rPr>
            <w:rStyle w:val="Hyperlink"/>
            <w:color w:val="70AD47" w:themeColor="accent6"/>
          </w:rPr>
          <w:t>Return to: Depots</w:t>
        </w:r>
      </w:hyperlink>
      <w:r w:rsidR="00570B77" w:rsidRPr="00515C5A">
        <w:rPr>
          <w:color w:val="70AD47" w:themeColor="accent6"/>
        </w:rPr>
        <w:t xml:space="preserve"> </w:t>
      </w:r>
      <w:r w:rsidR="00570B77">
        <w:rPr>
          <w:color w:val="92D050"/>
        </w:rPr>
        <w:br/>
      </w:r>
    </w:p>
    <w:p w14:paraId="62CA36E9" w14:textId="77777777" w:rsidR="00570B77" w:rsidRDefault="00570B77" w:rsidP="00570B77">
      <w:pPr>
        <w:pStyle w:val="Heading2"/>
      </w:pPr>
      <w:bookmarkStart w:id="213" w:name="_Toc111643051"/>
      <w:bookmarkStart w:id="214" w:name="_Toc132247978"/>
      <w:r>
        <w:t>IMPORT VAULT HISTORY</w:t>
      </w:r>
      <w:bookmarkEnd w:id="213"/>
      <w:bookmarkEnd w:id="214"/>
    </w:p>
    <w:p w14:paraId="02A97C0A" w14:textId="525BC5DF" w:rsidR="00570B77" w:rsidRDefault="00570B77" w:rsidP="0071283A">
      <w:pPr>
        <w:pStyle w:val="BodyText"/>
      </w:pPr>
      <w:r>
        <w:t>Import Vault History function allows users to load a file containing vault history information (activity and balances). This information is ultimately destined for OptiVault, but this import process allows the data to come in a more flexible format and through Carrier</w:t>
      </w:r>
      <w:r w:rsidR="00E75150">
        <w:t xml:space="preserve"> </w:t>
      </w:r>
      <w:r>
        <w:t xml:space="preserve">Web. See </w:t>
      </w:r>
      <w:r w:rsidR="007C454D">
        <w:t xml:space="preserve">the </w:t>
      </w:r>
      <w:r>
        <w:t xml:space="preserve">separate document </w:t>
      </w:r>
      <w:r w:rsidRPr="00515C5A">
        <w:rPr>
          <w:i/>
          <w:iCs/>
        </w:rPr>
        <w:t xml:space="preserve">Input </w:t>
      </w:r>
      <w:r w:rsidR="000551F3" w:rsidRPr="00515C5A">
        <w:rPr>
          <w:i/>
          <w:iCs/>
        </w:rPr>
        <w:t xml:space="preserve">and </w:t>
      </w:r>
      <w:r w:rsidRPr="00515C5A">
        <w:rPr>
          <w:i/>
          <w:iCs/>
        </w:rPr>
        <w:t>Output Formats Guide</w:t>
      </w:r>
      <w:r>
        <w:t xml:space="preserve"> for details on </w:t>
      </w:r>
      <w:r w:rsidR="007C454D">
        <w:t xml:space="preserve">the </w:t>
      </w:r>
      <w:r>
        <w:t xml:space="preserve">format of </w:t>
      </w:r>
      <w:r w:rsidR="007C454D">
        <w:t xml:space="preserve">an </w:t>
      </w:r>
      <w:r>
        <w:t>input file.</w:t>
      </w:r>
    </w:p>
    <w:p w14:paraId="3B08349F" w14:textId="791247FC" w:rsidR="00570B77" w:rsidRDefault="00570B77" w:rsidP="0071283A">
      <w:pPr>
        <w:pStyle w:val="Caption"/>
      </w:pPr>
      <w:bookmarkStart w:id="215" w:name="_Toc65568945"/>
      <w:r>
        <w:lastRenderedPageBreak/>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964EF7">
        <w:rPr>
          <w:noProof/>
        </w:rPr>
        <w:t>9</w:t>
      </w:r>
      <w:r w:rsidRPr="36CE550C">
        <w:rPr>
          <w:noProof/>
        </w:rPr>
        <w:fldChar w:fldCharType="end"/>
      </w:r>
      <w:r>
        <w:t>: IMPORT VAULT HISTORY SCREEN</w:t>
      </w:r>
      <w:bookmarkEnd w:id="215"/>
      <w:r>
        <w:t xml:space="preserve"> </w:t>
      </w:r>
    </w:p>
    <w:p w14:paraId="44D778F4" w14:textId="77777777" w:rsidR="00570B77" w:rsidRPr="00727BCE" w:rsidRDefault="00570B77" w:rsidP="00515C5A">
      <w:pPr>
        <w:pStyle w:val="BodyText"/>
        <w:rPr>
          <w:rStyle w:val="Hyperlink"/>
          <w:i/>
          <w:iCs/>
          <w:color w:val="000000"/>
          <w:sz w:val="18"/>
          <w:szCs w:val="18"/>
        </w:rPr>
      </w:pPr>
      <w:r>
        <w:rPr>
          <w:noProof/>
        </w:rPr>
        <w:drawing>
          <wp:inline distT="0" distB="0" distL="0" distR="0" wp14:anchorId="63F8B00B" wp14:editId="22B03EB7">
            <wp:extent cx="5243222" cy="547370"/>
            <wp:effectExtent l="76200" t="76200" r="128905" b="1384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43682" cy="5474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p>
    <w:p w14:paraId="1947F42C" w14:textId="77777777" w:rsidR="00570B77" w:rsidRPr="0071283A" w:rsidRDefault="00000000" w:rsidP="0071283A">
      <w:pPr>
        <w:pStyle w:val="Caption"/>
        <w:rPr>
          <w:color w:val="70AD47" w:themeColor="accent6"/>
        </w:rPr>
      </w:pPr>
      <w:hyperlink w:anchor="_DEPOTS" w:history="1">
        <w:r w:rsidR="00570B77" w:rsidRPr="0071283A">
          <w:rPr>
            <w:rStyle w:val="Hyperlink"/>
            <w:color w:val="70AD47" w:themeColor="accent6"/>
          </w:rPr>
          <w:t>Return to: Depots</w:t>
        </w:r>
      </w:hyperlink>
      <w:r w:rsidR="00570B77" w:rsidRPr="0071283A">
        <w:rPr>
          <w:color w:val="70AD47" w:themeColor="accent6"/>
        </w:rPr>
        <w:t xml:space="preserve"> </w:t>
      </w:r>
    </w:p>
    <w:p w14:paraId="786EF30E" w14:textId="77777777" w:rsidR="00570B77" w:rsidRDefault="00570B77" w:rsidP="00570B77">
      <w:pPr>
        <w:rPr>
          <w:color w:val="92D050"/>
        </w:rPr>
      </w:pPr>
    </w:p>
    <w:p w14:paraId="536F4D55" w14:textId="5A700184" w:rsidR="00570B77" w:rsidDel="000B262E" w:rsidRDefault="00570B77" w:rsidP="00570B77">
      <w:pPr>
        <w:pStyle w:val="Heading1"/>
        <w:ind w:left="-5"/>
        <w:rPr>
          <w:del w:id="216" w:author="Moses, Robinson" w:date="2023-04-13T02:29:00Z"/>
        </w:rPr>
      </w:pPr>
      <w:bookmarkStart w:id="217" w:name="_ORDERS"/>
      <w:bookmarkStart w:id="218" w:name="_Toc111643052"/>
      <w:bookmarkStart w:id="219" w:name="_Toc132247895"/>
      <w:bookmarkStart w:id="220" w:name="_Toc132247979"/>
      <w:bookmarkEnd w:id="217"/>
      <w:commentRangeStart w:id="221"/>
      <w:commentRangeStart w:id="222"/>
      <w:del w:id="223" w:author="Moses, Robinson" w:date="2023-04-13T02:29:00Z">
        <w:r w:rsidDel="000B262E">
          <w:lastRenderedPageBreak/>
          <w:delText>ORDERS</w:delText>
        </w:r>
        <w:bookmarkEnd w:id="218"/>
        <w:commentRangeEnd w:id="221"/>
        <w:r w:rsidR="00697CE0" w:rsidDel="000B262E">
          <w:rPr>
            <w:rStyle w:val="CommentReference"/>
            <w:rFonts w:eastAsia="MS Mincho"/>
            <w:b w:val="0"/>
            <w:color w:val="auto"/>
            <w:lang w:val="en-US"/>
          </w:rPr>
          <w:commentReference w:id="221"/>
        </w:r>
      </w:del>
      <w:bookmarkEnd w:id="219"/>
      <w:bookmarkEnd w:id="220"/>
      <w:commentRangeEnd w:id="222"/>
      <w:r w:rsidR="00EF1D97">
        <w:rPr>
          <w:rStyle w:val="CommentReference"/>
          <w:rFonts w:eastAsia="MS Mincho"/>
          <w:b w:val="0"/>
          <w:color w:val="auto"/>
          <w:lang w:val="en-US"/>
        </w:rPr>
        <w:commentReference w:id="222"/>
      </w:r>
    </w:p>
    <w:p w14:paraId="5DA8DDAA" w14:textId="73FCC570" w:rsidR="00B03C14" w:rsidDel="000B262E" w:rsidRDefault="00570B77" w:rsidP="0071283A">
      <w:pPr>
        <w:pStyle w:val="BodyText"/>
        <w:rPr>
          <w:del w:id="224" w:author="Moses, Robinson" w:date="2023-04-13T02:29:00Z"/>
        </w:rPr>
      </w:pPr>
      <w:del w:id="225" w:author="Moses, Robinson" w:date="2023-04-13T02:29:00Z">
        <w:r w:rsidDel="000B262E">
          <w:delText xml:space="preserve">Orders </w:delText>
        </w:r>
        <w:r w:rsidR="007C454D" w:rsidDel="000B262E">
          <w:delText xml:space="preserve">are </w:delText>
        </w:r>
        <w:r w:rsidDel="000B262E">
          <w:delText xml:space="preserve">a gateway menu to </w:delText>
        </w:r>
        <w:r w:rsidR="007C6D64" w:rsidRPr="00515C5A" w:rsidDel="000B262E">
          <w:rPr>
            <w:b/>
            <w:bCs/>
          </w:rPr>
          <w:delText>C</w:delText>
        </w:r>
        <w:r w:rsidRPr="00515C5A" w:rsidDel="000B262E">
          <w:rPr>
            <w:b/>
            <w:bCs/>
          </w:rPr>
          <w:delText xml:space="preserve">reate, </w:delText>
        </w:r>
        <w:r w:rsidR="007C6D64" w:rsidRPr="00515C5A" w:rsidDel="000B262E">
          <w:rPr>
            <w:b/>
            <w:bCs/>
          </w:rPr>
          <w:delText>E</w:delText>
        </w:r>
        <w:r w:rsidRPr="00515C5A" w:rsidDel="000B262E">
          <w:rPr>
            <w:b/>
            <w:bCs/>
          </w:rPr>
          <w:delText xml:space="preserve">dit, </w:delText>
        </w:r>
        <w:r w:rsidR="007C6D64" w:rsidRPr="00515C5A" w:rsidDel="000B262E">
          <w:rPr>
            <w:b/>
            <w:bCs/>
          </w:rPr>
          <w:delText>V</w:delText>
        </w:r>
        <w:r w:rsidRPr="00515C5A" w:rsidDel="000B262E">
          <w:rPr>
            <w:b/>
            <w:bCs/>
          </w:rPr>
          <w:delText xml:space="preserve">iew, </w:delText>
        </w:r>
        <w:r w:rsidR="007C6D64" w:rsidRPr="00515C5A" w:rsidDel="000B262E">
          <w:rPr>
            <w:b/>
            <w:bCs/>
          </w:rPr>
          <w:delText>A</w:delText>
        </w:r>
        <w:r w:rsidRPr="00515C5A" w:rsidDel="000B262E">
          <w:rPr>
            <w:b/>
            <w:bCs/>
          </w:rPr>
          <w:delText xml:space="preserve">ction, </w:delText>
        </w:r>
        <w:r w:rsidR="007C6D64" w:rsidRPr="00515C5A" w:rsidDel="000B262E">
          <w:rPr>
            <w:b/>
            <w:bCs/>
          </w:rPr>
          <w:delText>I</w:delText>
        </w:r>
        <w:r w:rsidRPr="00515C5A" w:rsidDel="000B262E">
          <w:rPr>
            <w:b/>
            <w:bCs/>
          </w:rPr>
          <w:delText xml:space="preserve">mport, or </w:delText>
        </w:r>
        <w:r w:rsidR="007C6D64" w:rsidRPr="00515C5A" w:rsidDel="000B262E">
          <w:rPr>
            <w:b/>
            <w:bCs/>
          </w:rPr>
          <w:delText>E</w:delText>
        </w:r>
        <w:r w:rsidRPr="00515C5A" w:rsidDel="000B262E">
          <w:rPr>
            <w:b/>
            <w:bCs/>
          </w:rPr>
          <w:delText>xport orders</w:delText>
        </w:r>
        <w:r w:rsidDel="000B262E">
          <w:delText xml:space="preserve">. Orders are </w:delText>
        </w:r>
        <w:r w:rsidR="005D7C5F" w:rsidDel="000B262E">
          <w:delText xml:space="preserve">divided </w:delText>
        </w:r>
        <w:r w:rsidDel="000B262E">
          <w:delText>by type</w:delText>
        </w:r>
        <w:r w:rsidR="007C454D" w:rsidDel="000B262E">
          <w:delText>s</w:delText>
        </w:r>
        <w:r w:rsidDel="000B262E">
          <w:delText xml:space="preserve"> such as </w:delText>
        </w:r>
        <w:r w:rsidRPr="00B03C14" w:rsidDel="000B262E">
          <w:delText>Deliveries or Returns f</w:delText>
        </w:r>
        <w:r w:rsidDel="000B262E">
          <w:delText xml:space="preserve">or ATM, Branch, Commercial, and Vault cashpoints. </w:delText>
        </w:r>
      </w:del>
    </w:p>
    <w:p w14:paraId="6FF6896C" w14:textId="46B32276" w:rsidR="00570B77" w:rsidDel="000B262E" w:rsidRDefault="00570B77" w:rsidP="0071283A">
      <w:pPr>
        <w:pStyle w:val="BodyText"/>
        <w:rPr>
          <w:del w:id="226" w:author="Moses, Robinson" w:date="2023-04-13T02:29:00Z"/>
        </w:rPr>
      </w:pPr>
      <w:del w:id="227" w:author="Moses, Robinson" w:date="2023-04-13T02:29:00Z">
        <w:r w:rsidDel="000B262E">
          <w:delText>Additionally, orders can be filtered by their present state</w:delText>
        </w:r>
        <w:r w:rsidR="007C454D" w:rsidDel="000B262E">
          <w:delText>s</w:delText>
        </w:r>
        <w:r w:rsidDel="000B262E">
          <w:delText xml:space="preserve"> such as </w:delText>
        </w:r>
        <w:r w:rsidRPr="00515C5A" w:rsidDel="000B262E">
          <w:rPr>
            <w:b/>
            <w:bCs/>
          </w:rPr>
          <w:delText>In</w:delText>
        </w:r>
        <w:r w:rsidR="007C454D" w:rsidDel="000B262E">
          <w:rPr>
            <w:b/>
            <w:bCs/>
          </w:rPr>
          <w:delText>-</w:delText>
        </w:r>
        <w:r w:rsidRPr="00515C5A" w:rsidDel="000B262E">
          <w:rPr>
            <w:b/>
            <w:bCs/>
          </w:rPr>
          <w:delText>Transit</w:delText>
        </w:r>
        <w:r w:rsidDel="000B262E">
          <w:delText xml:space="preserve"> or </w:delText>
        </w:r>
        <w:r w:rsidRPr="00515C5A" w:rsidDel="000B262E">
          <w:rPr>
            <w:b/>
            <w:bCs/>
          </w:rPr>
          <w:delText>Ordered</w:delText>
        </w:r>
        <w:r w:rsidDel="000B262E">
          <w:delText>.</w:delText>
        </w:r>
      </w:del>
    </w:p>
    <w:p w14:paraId="6002E261" w14:textId="66B9CAF3" w:rsidR="00570B77" w:rsidRPr="004921DF" w:rsidDel="000B262E" w:rsidRDefault="00570B77" w:rsidP="00515C5A">
      <w:pPr>
        <w:pStyle w:val="BodyText"/>
        <w:rPr>
          <w:del w:id="228" w:author="Moses, Robinson" w:date="2023-04-13T02:32:00Z"/>
        </w:rPr>
      </w:pPr>
    </w:p>
    <w:p w14:paraId="69B37DAD" w14:textId="77777777" w:rsidR="00570B77" w:rsidRDefault="00570B77">
      <w:pPr>
        <w:pStyle w:val="Heading1"/>
        <w:pPrChange w:id="229" w:author="Moses, Robinson" w:date="2023-04-13T02:29:00Z">
          <w:pPr>
            <w:pStyle w:val="Heading2"/>
          </w:pPr>
        </w:pPrChange>
      </w:pPr>
      <w:bookmarkStart w:id="230" w:name="_Toc111643053"/>
      <w:bookmarkStart w:id="231" w:name="_Ref132245440"/>
      <w:bookmarkStart w:id="232" w:name="_Ref132245489"/>
      <w:bookmarkStart w:id="233" w:name="_Ref132245506"/>
      <w:bookmarkStart w:id="234" w:name="_Toc132247980"/>
      <w:r>
        <w:lastRenderedPageBreak/>
        <w:t>CREATE ORDER</w:t>
      </w:r>
      <w:bookmarkEnd w:id="230"/>
      <w:bookmarkEnd w:id="231"/>
      <w:bookmarkEnd w:id="232"/>
      <w:bookmarkEnd w:id="233"/>
      <w:bookmarkEnd w:id="234"/>
      <w:r>
        <w:t xml:space="preserve"> </w:t>
      </w:r>
    </w:p>
    <w:p w14:paraId="25E938E8" w14:textId="618BC403" w:rsidR="00570B77" w:rsidRDefault="00570B77" w:rsidP="0071283A">
      <w:pPr>
        <w:pStyle w:val="BodyText"/>
      </w:pPr>
      <w:r>
        <w:t>Create Order</w:t>
      </w:r>
      <w:r w:rsidR="00FE094E">
        <w:t>,</w:t>
      </w:r>
      <w:r>
        <w:t xml:space="preserve"> directs users to a subset of screens where ATM, Branch, </w:t>
      </w:r>
      <w:r w:rsidR="00DE2589">
        <w:t xml:space="preserve">Maintenance </w:t>
      </w:r>
      <w:r w:rsidR="00CB79C0">
        <w:t>v</w:t>
      </w:r>
      <w:r w:rsidR="00DE2589">
        <w:t>isi</w:t>
      </w:r>
      <w:r w:rsidR="00FA62D9">
        <w:t xml:space="preserve">ts </w:t>
      </w:r>
      <w:r>
        <w:t>and Vault orders can be generated</w:t>
      </w:r>
      <w:r w:rsidR="00FA62D9">
        <w:t>.</w:t>
      </w:r>
      <w:r>
        <w:t xml:space="preserve"> </w:t>
      </w:r>
    </w:p>
    <w:p w14:paraId="4244CE9D" w14:textId="6D99E92E" w:rsidR="00570B77" w:rsidRDefault="00570B77" w:rsidP="0071283A">
      <w:pPr>
        <w:pStyle w:val="Caption"/>
      </w:pPr>
      <w:bookmarkStart w:id="235" w:name="_Toc65568946"/>
      <w:r>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964EF7">
        <w:rPr>
          <w:noProof/>
        </w:rPr>
        <w:t>10</w:t>
      </w:r>
      <w:r w:rsidRPr="36CE550C">
        <w:rPr>
          <w:noProof/>
        </w:rPr>
        <w:fldChar w:fldCharType="end"/>
      </w:r>
      <w:r>
        <w:t>: CREATE ORDER SCREEN</w:t>
      </w:r>
      <w:bookmarkEnd w:id="235"/>
      <w:r>
        <w:t xml:space="preserve"> </w:t>
      </w:r>
    </w:p>
    <w:p w14:paraId="64B732FA" w14:textId="1E737F2D" w:rsidR="00570B77" w:rsidRDefault="00570B77" w:rsidP="00515C5A">
      <w:pPr>
        <w:pStyle w:val="BodyText"/>
      </w:pPr>
      <w:del w:id="236" w:author="Pinnu, Sainath" w:date="2023-04-11T18:54:00Z">
        <w:r w:rsidDel="00AA726D">
          <w:rPr>
            <w:noProof/>
          </w:rPr>
          <w:drawing>
            <wp:inline distT="0" distB="0" distL="0" distR="0" wp14:anchorId="7F5D6C53" wp14:editId="679ED299">
              <wp:extent cx="5553323" cy="2466975"/>
              <wp:effectExtent l="76200" t="76200" r="142875" b="123825"/>
              <wp:docPr id="1901650643" name="Picture 1901650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554040" cy="24672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237" w:author="Pinnu, Sainath" w:date="2023-04-11T18:54:00Z">
        <w:r w:rsidR="00AA726D" w:rsidRPr="00AA726D">
          <w:rPr>
            <w:noProof/>
          </w:rPr>
          <w:t xml:space="preserve"> </w:t>
        </w:r>
        <w:r w:rsidR="00AA726D">
          <w:rPr>
            <w:noProof/>
          </w:rPr>
          <w:drawing>
            <wp:inline distT="0" distB="0" distL="0" distR="0" wp14:anchorId="455FA3B6" wp14:editId="1D9ADAED">
              <wp:extent cx="5943600" cy="2091690"/>
              <wp:effectExtent l="0" t="0" r="0" b="3810"/>
              <wp:docPr id="45417" name="Picture 4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091690"/>
                      </a:xfrm>
                      <a:prstGeom prst="rect">
                        <a:avLst/>
                      </a:prstGeom>
                    </pic:spPr>
                  </pic:pic>
                </a:graphicData>
              </a:graphic>
            </wp:inline>
          </w:drawing>
        </w:r>
      </w:ins>
      <w:r>
        <w:t xml:space="preserve"> </w:t>
      </w:r>
    </w:p>
    <w:p w14:paraId="632B87C5" w14:textId="77777777" w:rsidR="00570B77" w:rsidRDefault="00570B77" w:rsidP="0071283A">
      <w:pPr>
        <w:pStyle w:val="Caption"/>
      </w:pPr>
    </w:p>
    <w:p w14:paraId="18048070" w14:textId="05852EE1" w:rsidR="00570B77" w:rsidRDefault="00570B77" w:rsidP="0071283A">
      <w:pPr>
        <w:pStyle w:val="Caption"/>
      </w:pPr>
      <w:bookmarkStart w:id="238" w:name="_Toc65569011"/>
      <w:r>
        <w:t xml:space="preserve">TABLE </w:t>
      </w:r>
      <w:r w:rsidRPr="00B901A7">
        <w:rPr>
          <w:color w:val="auto"/>
        </w:rPr>
        <w:fldChar w:fldCharType="begin"/>
      </w:r>
      <w:r w:rsidRPr="00B901A7">
        <w:rPr>
          <w:color w:val="auto"/>
        </w:rPr>
        <w:instrText xml:space="preserve"> SEQ Table \* ARABIC </w:instrText>
      </w:r>
      <w:r w:rsidRPr="00B901A7">
        <w:rPr>
          <w:color w:val="auto"/>
        </w:rPr>
        <w:fldChar w:fldCharType="separate"/>
      </w:r>
      <w:r w:rsidR="00964EF7">
        <w:rPr>
          <w:noProof/>
          <w:color w:val="auto"/>
        </w:rPr>
        <w:t>10</w:t>
      </w:r>
      <w:r w:rsidRPr="00B901A7">
        <w:rPr>
          <w:color w:val="auto"/>
        </w:rPr>
        <w:fldChar w:fldCharType="end"/>
      </w:r>
      <w:r w:rsidRPr="00B901A7">
        <w:rPr>
          <w:color w:val="auto"/>
        </w:rPr>
        <w:t>:</w:t>
      </w:r>
      <w:r w:rsidRPr="00A66532">
        <w:rPr>
          <w:color w:val="auto"/>
        </w:rPr>
        <w:t xml:space="preserve"> </w:t>
      </w:r>
      <w:r>
        <w:t>CREATE ORDER FIELD DEFINITIONS</w:t>
      </w:r>
      <w:bookmarkEnd w:id="238"/>
      <w:r>
        <w:t xml:space="preserve"> </w:t>
      </w:r>
      <w:r>
        <w:tab/>
        <w:t xml:space="preserve"> </w:t>
      </w:r>
    </w:p>
    <w:tbl>
      <w:tblPr>
        <w:tblStyle w:val="TableGrid1"/>
        <w:tblW w:w="8075" w:type="dxa"/>
        <w:tblInd w:w="460" w:type="dxa"/>
        <w:tblCellMar>
          <w:top w:w="92" w:type="dxa"/>
          <w:left w:w="5" w:type="dxa"/>
          <w:right w:w="115" w:type="dxa"/>
        </w:tblCellMar>
        <w:tblLook w:val="04A0" w:firstRow="1" w:lastRow="0" w:firstColumn="1" w:lastColumn="0" w:noHBand="0" w:noVBand="1"/>
      </w:tblPr>
      <w:tblGrid>
        <w:gridCol w:w="1881"/>
        <w:gridCol w:w="6194"/>
      </w:tblGrid>
      <w:tr w:rsidR="008D51F3" w14:paraId="1EC0AB52" w14:textId="77777777" w:rsidTr="008D51F3">
        <w:trPr>
          <w:trHeight w:val="372"/>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7FC0036D" w14:textId="77777777" w:rsidR="00570B77" w:rsidRDefault="00570B77" w:rsidP="0071283A">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04507C64" w14:textId="77777777" w:rsidR="00570B77" w:rsidRDefault="00570B77" w:rsidP="0071283A">
            <w:pPr>
              <w:pStyle w:val="TableHeading"/>
            </w:pPr>
            <w:r>
              <w:t xml:space="preserve">Description </w:t>
            </w:r>
          </w:p>
        </w:tc>
      </w:tr>
      <w:tr w:rsidR="00570B77" w14:paraId="1FDEEA04" w14:textId="77777777">
        <w:trPr>
          <w:trHeight w:val="330"/>
        </w:trPr>
        <w:tc>
          <w:tcPr>
            <w:tcW w:w="1881" w:type="dxa"/>
            <w:tcBorders>
              <w:top w:val="single" w:sz="3" w:space="0" w:color="000000"/>
              <w:left w:val="single" w:sz="4" w:space="0" w:color="000000"/>
              <w:bottom w:val="single" w:sz="4" w:space="0" w:color="000000"/>
              <w:right w:val="single" w:sz="4" w:space="0" w:color="000000"/>
            </w:tcBorders>
          </w:tcPr>
          <w:p w14:paraId="60793BF5" w14:textId="77777777" w:rsidR="00570B77" w:rsidRPr="00515C5A" w:rsidRDefault="00570B77" w:rsidP="008D51F3">
            <w:pPr>
              <w:pStyle w:val="TableBody"/>
              <w:rPr>
                <w:b/>
                <w:bCs/>
              </w:rPr>
            </w:pPr>
            <w:r w:rsidRPr="00515C5A">
              <w:rPr>
                <w:b/>
                <w:bCs/>
              </w:rPr>
              <w:t xml:space="preserve">Cashpoint Name </w:t>
            </w:r>
          </w:p>
        </w:tc>
        <w:tc>
          <w:tcPr>
            <w:tcW w:w="6194" w:type="dxa"/>
            <w:tcBorders>
              <w:top w:val="single" w:sz="3" w:space="0" w:color="000000"/>
              <w:left w:val="single" w:sz="4" w:space="0" w:color="000000"/>
              <w:bottom w:val="single" w:sz="4" w:space="0" w:color="000000"/>
              <w:right w:val="single" w:sz="4" w:space="0" w:color="000000"/>
            </w:tcBorders>
          </w:tcPr>
          <w:p w14:paraId="25FE17AC" w14:textId="1FD417C1" w:rsidR="00570B77" w:rsidRPr="005E57DC" w:rsidRDefault="00FC6CCF">
            <w:pPr>
              <w:rPr>
                <w:rFonts w:cstheme="minorHAnsi"/>
                <w:sz w:val="20"/>
                <w:szCs w:val="20"/>
              </w:rPr>
            </w:pPr>
            <w:r w:rsidRPr="005E57DC">
              <w:rPr>
                <w:rFonts w:cstheme="minorHAnsi"/>
                <w:sz w:val="20"/>
                <w:szCs w:val="20"/>
              </w:rPr>
              <w:t>Autofill’s</w:t>
            </w:r>
            <w:r w:rsidR="00570B77" w:rsidRPr="005E57DC">
              <w:rPr>
                <w:rFonts w:cstheme="minorHAnsi"/>
                <w:sz w:val="20"/>
                <w:szCs w:val="20"/>
              </w:rPr>
              <w:t xml:space="preserve"> to assign Cashpoint Name after </w:t>
            </w:r>
            <w:r w:rsidR="007C454D">
              <w:rPr>
                <w:rFonts w:cstheme="minorHAnsi"/>
                <w:sz w:val="20"/>
                <w:szCs w:val="20"/>
              </w:rPr>
              <w:t xml:space="preserve">the </w:t>
            </w:r>
            <w:r w:rsidR="00570B77" w:rsidRPr="005E57DC">
              <w:rPr>
                <w:rFonts w:cstheme="minorHAnsi"/>
                <w:sz w:val="20"/>
                <w:szCs w:val="20"/>
              </w:rPr>
              <w:t xml:space="preserve">user selects Cashpoint ID </w:t>
            </w:r>
          </w:p>
        </w:tc>
      </w:tr>
      <w:tr w:rsidR="00570B77" w14:paraId="396D9D62" w14:textId="77777777">
        <w:trPr>
          <w:trHeight w:val="336"/>
        </w:trPr>
        <w:tc>
          <w:tcPr>
            <w:tcW w:w="1881" w:type="dxa"/>
            <w:tcBorders>
              <w:top w:val="single" w:sz="4" w:space="0" w:color="000000"/>
              <w:left w:val="single" w:sz="4" w:space="0" w:color="000000"/>
              <w:bottom w:val="single" w:sz="4" w:space="0" w:color="000000"/>
              <w:right w:val="single" w:sz="4" w:space="0" w:color="000000"/>
            </w:tcBorders>
          </w:tcPr>
          <w:p w14:paraId="45C46EB3" w14:textId="77777777" w:rsidR="00570B77" w:rsidRPr="00515C5A" w:rsidRDefault="00570B77" w:rsidP="008D51F3">
            <w:pPr>
              <w:pStyle w:val="TableBody"/>
              <w:rPr>
                <w:b/>
                <w:bCs/>
              </w:rPr>
            </w:pPr>
            <w:r w:rsidRPr="00515C5A">
              <w:rPr>
                <w:b/>
                <w:bCs/>
              </w:rPr>
              <w:t xml:space="preserve">Order Date </w:t>
            </w:r>
          </w:p>
        </w:tc>
        <w:tc>
          <w:tcPr>
            <w:tcW w:w="6194" w:type="dxa"/>
            <w:tcBorders>
              <w:top w:val="single" w:sz="4" w:space="0" w:color="000000"/>
              <w:left w:val="single" w:sz="4" w:space="0" w:color="000000"/>
              <w:bottom w:val="single" w:sz="4" w:space="0" w:color="000000"/>
              <w:right w:val="single" w:sz="4" w:space="0" w:color="000000"/>
            </w:tcBorders>
          </w:tcPr>
          <w:p w14:paraId="1BD79B4D" w14:textId="4622C94D" w:rsidR="00570B77" w:rsidRPr="005E57DC" w:rsidRDefault="007C454D">
            <w:pPr>
              <w:rPr>
                <w:rFonts w:cstheme="minorHAnsi"/>
                <w:sz w:val="20"/>
                <w:szCs w:val="20"/>
              </w:rPr>
            </w:pPr>
            <w:r>
              <w:rPr>
                <w:rFonts w:cstheme="minorHAnsi"/>
                <w:sz w:val="20"/>
                <w:szCs w:val="20"/>
              </w:rPr>
              <w:t xml:space="preserve">The </w:t>
            </w:r>
            <w:r w:rsidR="009B700A">
              <w:rPr>
                <w:rFonts w:cstheme="minorHAnsi"/>
                <w:sz w:val="20"/>
                <w:szCs w:val="20"/>
              </w:rPr>
              <w:t>O</w:t>
            </w:r>
            <w:r w:rsidR="00EA2C0C">
              <w:rPr>
                <w:rFonts w:cstheme="minorHAnsi"/>
                <w:sz w:val="20"/>
                <w:szCs w:val="20"/>
              </w:rPr>
              <w:t>rde</w:t>
            </w:r>
            <w:r w:rsidR="009B700A">
              <w:rPr>
                <w:rFonts w:cstheme="minorHAnsi"/>
                <w:sz w:val="20"/>
                <w:szCs w:val="20"/>
              </w:rPr>
              <w:t>r</w:t>
            </w:r>
            <w:r w:rsidR="00EA2C0C">
              <w:rPr>
                <w:rFonts w:cstheme="minorHAnsi"/>
                <w:sz w:val="20"/>
                <w:szCs w:val="20"/>
              </w:rPr>
              <w:t xml:space="preserve"> Date d</w:t>
            </w:r>
            <w:r w:rsidR="00570B77" w:rsidRPr="005E57DC">
              <w:rPr>
                <w:rFonts w:cstheme="minorHAnsi"/>
                <w:sz w:val="20"/>
                <w:szCs w:val="20"/>
              </w:rPr>
              <w:t xml:space="preserve">efaults to </w:t>
            </w:r>
            <w:r>
              <w:rPr>
                <w:rFonts w:cstheme="minorHAnsi"/>
                <w:sz w:val="20"/>
                <w:szCs w:val="20"/>
              </w:rPr>
              <w:t xml:space="preserve">the </w:t>
            </w:r>
            <w:r w:rsidR="00570B77" w:rsidRPr="005E57DC">
              <w:rPr>
                <w:rFonts w:cstheme="minorHAnsi"/>
                <w:sz w:val="20"/>
                <w:szCs w:val="20"/>
              </w:rPr>
              <w:t xml:space="preserve">current business day </w:t>
            </w:r>
          </w:p>
        </w:tc>
      </w:tr>
      <w:tr w:rsidR="00570B77" w14:paraId="00245EFB" w14:textId="77777777">
        <w:trPr>
          <w:trHeight w:val="337"/>
        </w:trPr>
        <w:tc>
          <w:tcPr>
            <w:tcW w:w="1881" w:type="dxa"/>
            <w:tcBorders>
              <w:top w:val="single" w:sz="4" w:space="0" w:color="000000"/>
              <w:left w:val="single" w:sz="4" w:space="0" w:color="000000"/>
              <w:bottom w:val="single" w:sz="4" w:space="0" w:color="000000"/>
              <w:right w:val="single" w:sz="4" w:space="0" w:color="000000"/>
            </w:tcBorders>
          </w:tcPr>
          <w:p w14:paraId="3D3B8C39" w14:textId="77777777" w:rsidR="00570B77" w:rsidRPr="00515C5A" w:rsidRDefault="00570B77" w:rsidP="008D51F3">
            <w:pPr>
              <w:pStyle w:val="TableBody"/>
              <w:rPr>
                <w:b/>
                <w:bCs/>
              </w:rPr>
            </w:pPr>
            <w:r w:rsidRPr="00515C5A">
              <w:rPr>
                <w:b/>
                <w:bCs/>
              </w:rPr>
              <w:t xml:space="preserve">Cashpoint ID </w:t>
            </w:r>
          </w:p>
        </w:tc>
        <w:tc>
          <w:tcPr>
            <w:tcW w:w="6194" w:type="dxa"/>
            <w:tcBorders>
              <w:top w:val="single" w:sz="4" w:space="0" w:color="000000"/>
              <w:left w:val="single" w:sz="4" w:space="0" w:color="000000"/>
              <w:bottom w:val="single" w:sz="4" w:space="0" w:color="000000"/>
              <w:right w:val="single" w:sz="4" w:space="0" w:color="000000"/>
            </w:tcBorders>
          </w:tcPr>
          <w:p w14:paraId="307F3575" w14:textId="4F119779" w:rsidR="00570B77" w:rsidRPr="005E57DC" w:rsidRDefault="002F3359">
            <w:pPr>
              <w:pStyle w:val="Default"/>
              <w:rPr>
                <w:rFonts w:cstheme="minorHAnsi"/>
                <w:sz w:val="20"/>
                <w:szCs w:val="20"/>
              </w:rPr>
            </w:pPr>
            <w:r>
              <w:rPr>
                <w:rFonts w:cstheme="minorHAnsi"/>
                <w:sz w:val="20"/>
                <w:szCs w:val="20"/>
              </w:rPr>
              <w:t xml:space="preserve">A </w:t>
            </w:r>
            <w:r w:rsidR="00570B77" w:rsidRPr="005E57DC">
              <w:rPr>
                <w:rFonts w:cstheme="minorHAnsi"/>
                <w:sz w:val="20"/>
                <w:szCs w:val="20"/>
              </w:rPr>
              <w:t xml:space="preserve">Drop down list where </w:t>
            </w:r>
            <w:r>
              <w:rPr>
                <w:rFonts w:cstheme="minorHAnsi"/>
                <w:sz w:val="20"/>
                <w:szCs w:val="20"/>
              </w:rPr>
              <w:t xml:space="preserve">the </w:t>
            </w:r>
            <w:r w:rsidR="00570B77" w:rsidRPr="005E57DC">
              <w:rPr>
                <w:rFonts w:cstheme="minorHAnsi"/>
                <w:sz w:val="20"/>
                <w:szCs w:val="20"/>
              </w:rPr>
              <w:t xml:space="preserve">user selects the unique cashpoint ID </w:t>
            </w:r>
            <w:r w:rsidR="001C22C3">
              <w:rPr>
                <w:rFonts w:cstheme="minorHAnsi"/>
                <w:sz w:val="20"/>
                <w:szCs w:val="20"/>
              </w:rPr>
              <w:t xml:space="preserve">for the </w:t>
            </w:r>
            <w:r w:rsidR="00570B77" w:rsidRPr="005E57DC">
              <w:rPr>
                <w:rFonts w:cstheme="minorHAnsi"/>
                <w:sz w:val="20"/>
                <w:szCs w:val="20"/>
              </w:rPr>
              <w:t xml:space="preserve">order placed. </w:t>
            </w:r>
          </w:p>
          <w:p w14:paraId="1B329FAD" w14:textId="452FBEAD" w:rsidR="00570B77" w:rsidRPr="005E57DC" w:rsidRDefault="00570B77" w:rsidP="00515C5A">
            <w:pPr>
              <w:pStyle w:val="TableNote"/>
            </w:pPr>
            <w:r w:rsidRPr="00515C5A">
              <w:rPr>
                <w:b/>
                <w:bCs/>
              </w:rPr>
              <w:lastRenderedPageBreak/>
              <w:t>Note</w:t>
            </w:r>
            <w:r w:rsidRPr="005E57DC">
              <w:t xml:space="preserve">: ATM, Branch, and Vault Create Order screens are identical except for the Funding Source ID field. When </w:t>
            </w:r>
            <w:r w:rsidR="007C454D">
              <w:t xml:space="preserve">the </w:t>
            </w:r>
            <w:r w:rsidRPr="005E57DC">
              <w:t xml:space="preserve">user selects ATM, Branch, or Vault from the main Create Order menu, the Cashpoint ID dropdown is automatically filtered to only include IDs of the selected cashpoint type </w:t>
            </w:r>
          </w:p>
        </w:tc>
      </w:tr>
      <w:tr w:rsidR="00570B77" w14:paraId="469AE6D4"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0E5C8054" w14:textId="77777777" w:rsidR="00570B77" w:rsidRPr="00515C5A" w:rsidRDefault="00570B77" w:rsidP="008D51F3">
            <w:pPr>
              <w:pStyle w:val="TableBody"/>
              <w:rPr>
                <w:b/>
                <w:bCs/>
              </w:rPr>
            </w:pPr>
            <w:r w:rsidRPr="00515C5A">
              <w:rPr>
                <w:b/>
                <w:bCs/>
              </w:rPr>
              <w:lastRenderedPageBreak/>
              <w:t xml:space="preserve">Workflow </w:t>
            </w:r>
          </w:p>
        </w:tc>
        <w:tc>
          <w:tcPr>
            <w:tcW w:w="6194" w:type="dxa"/>
            <w:tcBorders>
              <w:top w:val="single" w:sz="4" w:space="0" w:color="000000"/>
              <w:left w:val="single" w:sz="4" w:space="0" w:color="000000"/>
              <w:bottom w:val="single" w:sz="4" w:space="0" w:color="000000"/>
              <w:right w:val="single" w:sz="4" w:space="0" w:color="000000"/>
            </w:tcBorders>
          </w:tcPr>
          <w:p w14:paraId="0DB3D263" w14:textId="42042394" w:rsidR="00570B77" w:rsidRPr="005E57DC" w:rsidRDefault="007C454D">
            <w:pPr>
              <w:rPr>
                <w:rFonts w:cstheme="minorHAnsi"/>
                <w:sz w:val="20"/>
                <w:szCs w:val="20"/>
              </w:rPr>
            </w:pPr>
            <w:r>
              <w:rPr>
                <w:rFonts w:cstheme="minorHAnsi"/>
                <w:sz w:val="20"/>
                <w:szCs w:val="20"/>
              </w:rPr>
              <w:t>The u</w:t>
            </w:r>
            <w:r w:rsidRPr="005E57DC">
              <w:rPr>
                <w:rFonts w:cstheme="minorHAnsi"/>
                <w:sz w:val="20"/>
                <w:szCs w:val="20"/>
              </w:rPr>
              <w:t xml:space="preserve">ser </w:t>
            </w:r>
            <w:r w:rsidR="00570B77" w:rsidRPr="005E57DC">
              <w:rPr>
                <w:rFonts w:cstheme="minorHAnsi"/>
                <w:sz w:val="20"/>
                <w:szCs w:val="20"/>
              </w:rPr>
              <w:t xml:space="preserve">selects the type of order </w:t>
            </w:r>
            <w:r w:rsidR="00E10DBD">
              <w:rPr>
                <w:rFonts w:cstheme="minorHAnsi"/>
                <w:sz w:val="20"/>
                <w:szCs w:val="20"/>
              </w:rPr>
              <w:t>that needs to</w:t>
            </w:r>
            <w:r w:rsidR="00570B77" w:rsidRPr="005E57DC">
              <w:rPr>
                <w:rFonts w:cstheme="minorHAnsi"/>
                <w:sz w:val="20"/>
                <w:szCs w:val="20"/>
              </w:rPr>
              <w:t xml:space="preserve"> be place</w:t>
            </w:r>
            <w:r>
              <w:rPr>
                <w:rFonts w:cstheme="minorHAnsi"/>
                <w:sz w:val="20"/>
                <w:szCs w:val="20"/>
              </w:rPr>
              <w:t>d</w:t>
            </w:r>
            <w:r w:rsidR="00570B77" w:rsidRPr="005E57DC">
              <w:rPr>
                <w:rFonts w:cstheme="minorHAnsi"/>
                <w:sz w:val="20"/>
                <w:szCs w:val="20"/>
              </w:rPr>
              <w:t xml:space="preserve">: ATM Add Cash, ATM Replace Cash, Branch or Vault Delivery, and Branch or Vault Return. If Emergency orders are </w:t>
            </w:r>
            <w:r w:rsidR="008E6217" w:rsidRPr="005E57DC">
              <w:rPr>
                <w:rFonts w:cstheme="minorHAnsi"/>
                <w:sz w:val="20"/>
                <w:szCs w:val="20"/>
              </w:rPr>
              <w:t>used</w:t>
            </w:r>
            <w:r w:rsidR="00E975C6" w:rsidRPr="005E57DC">
              <w:rPr>
                <w:rFonts w:cstheme="minorHAnsi"/>
                <w:sz w:val="20"/>
                <w:szCs w:val="20"/>
              </w:rPr>
              <w:t>,</w:t>
            </w:r>
            <w:r w:rsidR="00570B77" w:rsidRPr="005E57DC">
              <w:rPr>
                <w:rFonts w:cstheme="minorHAnsi"/>
                <w:sz w:val="20"/>
                <w:szCs w:val="20"/>
              </w:rPr>
              <w:t xml:space="preserve"> they will be given unique Workflow types </w:t>
            </w:r>
          </w:p>
        </w:tc>
      </w:tr>
      <w:tr w:rsidR="00570B77" w14:paraId="73E96D3D" w14:textId="77777777">
        <w:trPr>
          <w:trHeight w:val="336"/>
        </w:trPr>
        <w:tc>
          <w:tcPr>
            <w:tcW w:w="1881" w:type="dxa"/>
            <w:tcBorders>
              <w:top w:val="single" w:sz="4" w:space="0" w:color="000000"/>
              <w:left w:val="single" w:sz="4" w:space="0" w:color="000000"/>
              <w:bottom w:val="single" w:sz="4" w:space="0" w:color="000000"/>
              <w:right w:val="single" w:sz="4" w:space="0" w:color="000000"/>
            </w:tcBorders>
          </w:tcPr>
          <w:p w14:paraId="3F962E43" w14:textId="77777777" w:rsidR="00570B77" w:rsidRPr="00515C5A" w:rsidRDefault="00570B77" w:rsidP="008D51F3">
            <w:pPr>
              <w:pStyle w:val="TableBody"/>
              <w:rPr>
                <w:b/>
                <w:bCs/>
              </w:rPr>
            </w:pPr>
            <w:r w:rsidRPr="00515C5A">
              <w:rPr>
                <w:b/>
                <w:bCs/>
              </w:rPr>
              <w:t xml:space="preserve">Due Date </w:t>
            </w:r>
          </w:p>
        </w:tc>
        <w:tc>
          <w:tcPr>
            <w:tcW w:w="6194" w:type="dxa"/>
            <w:tcBorders>
              <w:top w:val="single" w:sz="4" w:space="0" w:color="000000"/>
              <w:left w:val="single" w:sz="4" w:space="0" w:color="000000"/>
              <w:bottom w:val="single" w:sz="4" w:space="0" w:color="000000"/>
              <w:right w:val="single" w:sz="4" w:space="0" w:color="000000"/>
            </w:tcBorders>
          </w:tcPr>
          <w:p w14:paraId="7F7984D2" w14:textId="3EFC6C6C" w:rsidR="00570B77" w:rsidRPr="005E57DC" w:rsidRDefault="00570B77">
            <w:pPr>
              <w:rPr>
                <w:rFonts w:cstheme="minorHAnsi"/>
                <w:sz w:val="20"/>
                <w:szCs w:val="20"/>
              </w:rPr>
            </w:pPr>
            <w:r w:rsidRPr="005E57DC">
              <w:rPr>
                <w:rFonts w:cstheme="minorHAnsi"/>
                <w:sz w:val="20"/>
                <w:szCs w:val="20"/>
              </w:rPr>
              <w:t xml:space="preserve">Users select the service due date for the order placed </w:t>
            </w:r>
          </w:p>
        </w:tc>
      </w:tr>
      <w:tr w:rsidR="00570B77" w14:paraId="599D35D9" w14:textId="77777777">
        <w:trPr>
          <w:trHeight w:val="336"/>
        </w:trPr>
        <w:tc>
          <w:tcPr>
            <w:tcW w:w="1881" w:type="dxa"/>
            <w:tcBorders>
              <w:top w:val="single" w:sz="4" w:space="0" w:color="000000"/>
              <w:left w:val="single" w:sz="4" w:space="0" w:color="000000"/>
              <w:bottom w:val="single" w:sz="4" w:space="0" w:color="000000"/>
              <w:right w:val="single" w:sz="4" w:space="0" w:color="000000"/>
            </w:tcBorders>
          </w:tcPr>
          <w:p w14:paraId="5D10AE3A" w14:textId="77777777" w:rsidR="00570B77" w:rsidRPr="00515C5A" w:rsidRDefault="00570B77" w:rsidP="008D51F3">
            <w:pPr>
              <w:pStyle w:val="TableBody"/>
              <w:rPr>
                <w:b/>
                <w:bCs/>
              </w:rPr>
            </w:pPr>
            <w:r w:rsidRPr="00515C5A">
              <w:rPr>
                <w:b/>
                <w:bCs/>
              </w:rPr>
              <w:t xml:space="preserve">Funding Source ID </w:t>
            </w:r>
          </w:p>
        </w:tc>
        <w:tc>
          <w:tcPr>
            <w:tcW w:w="6194" w:type="dxa"/>
            <w:tcBorders>
              <w:top w:val="single" w:sz="4" w:space="0" w:color="000000"/>
              <w:left w:val="single" w:sz="4" w:space="0" w:color="000000"/>
              <w:bottom w:val="single" w:sz="4" w:space="0" w:color="000000"/>
              <w:right w:val="single" w:sz="4" w:space="0" w:color="000000"/>
            </w:tcBorders>
          </w:tcPr>
          <w:p w14:paraId="65AD0DD2" w14:textId="3BB15B17" w:rsidR="00B879FD" w:rsidRDefault="007C454D">
            <w:pPr>
              <w:rPr>
                <w:rFonts w:cstheme="minorHAnsi"/>
                <w:sz w:val="20"/>
                <w:szCs w:val="20"/>
              </w:rPr>
            </w:pPr>
            <w:r>
              <w:rPr>
                <w:rFonts w:cstheme="minorHAnsi"/>
                <w:sz w:val="20"/>
                <w:szCs w:val="20"/>
              </w:rPr>
              <w:t xml:space="preserve">The </w:t>
            </w:r>
            <w:r w:rsidR="006346AA">
              <w:rPr>
                <w:rFonts w:cstheme="minorHAnsi"/>
                <w:sz w:val="20"/>
                <w:szCs w:val="20"/>
              </w:rPr>
              <w:t>F</w:t>
            </w:r>
            <w:r w:rsidRPr="005E57DC">
              <w:rPr>
                <w:rFonts w:cstheme="minorHAnsi"/>
                <w:sz w:val="20"/>
                <w:szCs w:val="20"/>
              </w:rPr>
              <w:t xml:space="preserve">unding </w:t>
            </w:r>
            <w:r w:rsidR="00570B77" w:rsidRPr="005E57DC">
              <w:rPr>
                <w:rFonts w:cstheme="minorHAnsi"/>
                <w:sz w:val="20"/>
                <w:szCs w:val="20"/>
              </w:rPr>
              <w:t xml:space="preserve">Source ID is used for Vault orders and Branch Transfer orders. This is the other cashpoint involved in the transaction. Vault Delivery is the source of cash. </w:t>
            </w:r>
          </w:p>
          <w:p w14:paraId="0F15E40B" w14:textId="77777777" w:rsidR="00B879FD" w:rsidRDefault="00570B77">
            <w:pPr>
              <w:rPr>
                <w:rFonts w:cstheme="minorHAnsi"/>
                <w:sz w:val="20"/>
                <w:szCs w:val="20"/>
              </w:rPr>
            </w:pPr>
            <w:r w:rsidRPr="005E57DC">
              <w:rPr>
                <w:rFonts w:cstheme="minorHAnsi"/>
                <w:sz w:val="20"/>
                <w:szCs w:val="20"/>
              </w:rPr>
              <w:t xml:space="preserve">For Vault Return, it is the destination. </w:t>
            </w:r>
          </w:p>
          <w:p w14:paraId="63F8C4A7" w14:textId="49605125" w:rsidR="00570B77" w:rsidRPr="005E57DC" w:rsidRDefault="00570B77">
            <w:pPr>
              <w:rPr>
                <w:rFonts w:cstheme="minorHAnsi"/>
                <w:sz w:val="20"/>
                <w:szCs w:val="20"/>
              </w:rPr>
            </w:pPr>
            <w:r w:rsidRPr="005E57DC">
              <w:rPr>
                <w:rFonts w:cstheme="minorHAnsi"/>
                <w:sz w:val="20"/>
                <w:szCs w:val="20"/>
              </w:rPr>
              <w:t xml:space="preserve">For Branch Transfer, it is the source of cash. </w:t>
            </w:r>
          </w:p>
        </w:tc>
      </w:tr>
    </w:tbl>
    <w:p w14:paraId="31B1B24A" w14:textId="441C577B" w:rsidR="00570B77" w:rsidRPr="000B262E" w:rsidDel="000B262E" w:rsidRDefault="000B262E" w:rsidP="009D4845">
      <w:pPr>
        <w:pStyle w:val="Caption"/>
        <w:rPr>
          <w:del w:id="239" w:author="Moses, Robinson" w:date="2023-04-13T02:29:00Z"/>
          <w:rStyle w:val="Hyperlink"/>
          <w:color w:val="70AD47" w:themeColor="accent6"/>
          <w:rPrChange w:id="240" w:author="Moses, Robinson" w:date="2023-04-13T02:34:00Z">
            <w:rPr>
              <w:del w:id="241" w:author="Moses, Robinson" w:date="2023-04-13T02:29:00Z"/>
              <w:color w:val="70AD47" w:themeColor="accent6"/>
            </w:rPr>
          </w:rPrChange>
        </w:rPr>
      </w:pPr>
      <w:ins w:id="242" w:author="Moses, Robinson" w:date="2023-04-13T02:30:00Z">
        <w:r w:rsidRPr="000B262E">
          <w:rPr>
            <w:rStyle w:val="Hyperlink"/>
            <w:color w:val="70AD47" w:themeColor="accent6"/>
            <w:rPrChange w:id="243" w:author="Moses, Robinson" w:date="2023-04-13T02:34:00Z">
              <w:rPr>
                <w:i w:val="0"/>
                <w:iCs w:val="0"/>
              </w:rPr>
            </w:rPrChange>
          </w:rPr>
          <w:t xml:space="preserve">Return to: </w:t>
        </w:r>
      </w:ins>
      <w:del w:id="244" w:author="Moses, Robinson" w:date="2023-04-13T02:29:00Z">
        <w:r w:rsidR="00EF1D97" w:rsidDel="000B262E">
          <w:rPr>
            <w:rStyle w:val="Hyperlink"/>
            <w:color w:val="70AD47" w:themeColor="accent6"/>
            <w:rPrChange w:id="245" w:author="Moses, Robinson" w:date="2023-04-13T02:34:00Z">
              <w:rPr/>
            </w:rPrChange>
          </w:rPr>
          <w:fldChar w:fldCharType="begin"/>
        </w:r>
        <w:r w:rsidR="00EF1D97" w:rsidRPr="000B262E" w:rsidDel="000B262E">
          <w:rPr>
            <w:rStyle w:val="Hyperlink"/>
            <w:color w:val="70AD47" w:themeColor="accent6"/>
            <w:rPrChange w:id="246" w:author="Moses, Robinson" w:date="2023-04-13T02:34:00Z">
              <w:rPr>
                <w:i w:val="0"/>
                <w:iCs w:val="0"/>
              </w:rPr>
            </w:rPrChange>
          </w:rPr>
          <w:delInstrText xml:space="preserve"> HYPERLINK \l "_ORDERS" </w:delInstrText>
        </w:r>
        <w:r w:rsidR="00EF1D97" w:rsidDel="000B262E">
          <w:rPr>
            <w:rStyle w:val="Hyperlink"/>
            <w:i w:val="0"/>
            <w:iCs w:val="0"/>
            <w:color w:val="70AD47" w:themeColor="accent6"/>
          </w:rPr>
          <w:fldChar w:fldCharType="separate"/>
        </w:r>
        <w:r w:rsidR="00570B77" w:rsidRPr="008D51F3" w:rsidDel="000B262E">
          <w:rPr>
            <w:rStyle w:val="Hyperlink"/>
            <w:color w:val="70AD47" w:themeColor="accent6"/>
          </w:rPr>
          <w:delText>Return to: Orders</w:delText>
        </w:r>
        <w:r w:rsidR="00EF1D97" w:rsidDel="000B262E">
          <w:rPr>
            <w:rStyle w:val="Hyperlink"/>
            <w:i w:val="0"/>
            <w:iCs w:val="0"/>
            <w:color w:val="70AD47" w:themeColor="accent6"/>
          </w:rPr>
          <w:fldChar w:fldCharType="end"/>
        </w:r>
        <w:r w:rsidR="00570B77" w:rsidRPr="000B262E" w:rsidDel="000B262E">
          <w:rPr>
            <w:rStyle w:val="Hyperlink"/>
            <w:color w:val="70AD47" w:themeColor="accent6"/>
            <w:rPrChange w:id="247" w:author="Moses, Robinson" w:date="2023-04-13T02:34:00Z">
              <w:rPr>
                <w:i w:val="0"/>
                <w:iCs w:val="0"/>
                <w:color w:val="70AD47" w:themeColor="accent6"/>
              </w:rPr>
            </w:rPrChange>
          </w:rPr>
          <w:delText xml:space="preserve"> </w:delText>
        </w:r>
      </w:del>
    </w:p>
    <w:p w14:paraId="09119C86" w14:textId="18D1118E" w:rsidR="00570B77" w:rsidRPr="000B262E" w:rsidRDefault="00570B77">
      <w:pPr>
        <w:pStyle w:val="Caption"/>
        <w:rPr>
          <w:rStyle w:val="Hyperlink"/>
          <w:color w:val="70AD47" w:themeColor="accent6"/>
          <w:rPrChange w:id="248" w:author="Moses, Robinson" w:date="2023-04-13T02:34:00Z">
            <w:rPr/>
          </w:rPrChange>
        </w:rPr>
        <w:pPrChange w:id="249" w:author="Moses, Robinson" w:date="2023-04-13T02:34:00Z">
          <w:pPr>
            <w:spacing w:after="0"/>
            <w:jc w:val="both"/>
          </w:pPr>
        </w:pPrChange>
      </w:pPr>
      <w:del w:id="250" w:author="Moses, Robinson" w:date="2023-04-13T02:29:00Z">
        <w:r w:rsidRPr="000B262E" w:rsidDel="000B262E">
          <w:rPr>
            <w:rStyle w:val="Hyperlink"/>
            <w:color w:val="70AD47" w:themeColor="accent6"/>
            <w:rPrChange w:id="251" w:author="Moses, Robinson" w:date="2023-04-13T02:34:00Z">
              <w:rPr>
                <w:i/>
                <w:iCs/>
                <w:color w:val="76923C"/>
              </w:rPr>
            </w:rPrChange>
          </w:rPr>
          <w:delText xml:space="preserve"> </w:delText>
        </w:r>
      </w:del>
      <w:ins w:id="252" w:author="Moses, Robinson" w:date="2023-04-13T02:30:00Z">
        <w:r w:rsidR="000B262E" w:rsidRPr="000B262E">
          <w:rPr>
            <w:rStyle w:val="Hyperlink"/>
            <w:color w:val="70AD47" w:themeColor="accent6"/>
            <w:rPrChange w:id="253" w:author="Moses, Robinson" w:date="2023-04-13T02:34:00Z">
              <w:rPr>
                <w:i/>
                <w:iCs/>
                <w:color w:val="76923C"/>
              </w:rPr>
            </w:rPrChange>
          </w:rPr>
          <w:fldChar w:fldCharType="begin"/>
        </w:r>
        <w:r w:rsidR="000B262E" w:rsidRPr="000B262E">
          <w:rPr>
            <w:rStyle w:val="Hyperlink"/>
            <w:color w:val="70AD47" w:themeColor="accent6"/>
            <w:rPrChange w:id="254" w:author="Moses, Robinson" w:date="2023-04-13T02:34:00Z">
              <w:rPr>
                <w:i/>
                <w:iCs/>
                <w:color w:val="76923C"/>
              </w:rPr>
            </w:rPrChange>
          </w:rPr>
          <w:instrText xml:space="preserve"> REF _Ref132245440 \h </w:instrText>
        </w:r>
      </w:ins>
      <w:r w:rsidR="000B262E">
        <w:rPr>
          <w:rStyle w:val="Hyperlink"/>
          <w:color w:val="70AD47" w:themeColor="accent6"/>
        </w:rPr>
        <w:instrText xml:space="preserve"> \* MERGEFORMAT </w:instrText>
      </w:r>
      <w:r w:rsidR="000B262E" w:rsidRPr="00800DF5">
        <w:rPr>
          <w:rStyle w:val="Hyperlink"/>
          <w:color w:val="70AD47" w:themeColor="accent6"/>
        </w:rPr>
      </w:r>
      <w:r w:rsidR="000B262E" w:rsidRPr="000B262E">
        <w:rPr>
          <w:rStyle w:val="Hyperlink"/>
          <w:color w:val="70AD47" w:themeColor="accent6"/>
          <w:rPrChange w:id="255" w:author="Moses, Robinson" w:date="2023-04-13T02:34:00Z">
            <w:rPr>
              <w:i/>
              <w:iCs/>
              <w:color w:val="76923C"/>
            </w:rPr>
          </w:rPrChange>
        </w:rPr>
        <w:fldChar w:fldCharType="separate"/>
      </w:r>
      <w:ins w:id="256" w:author="Moses, Robinson" w:date="2023-04-13T02:30:00Z">
        <w:r w:rsidR="000B262E" w:rsidRPr="000B262E">
          <w:rPr>
            <w:rStyle w:val="Hyperlink"/>
            <w:color w:val="70AD47" w:themeColor="accent6"/>
            <w:rPrChange w:id="257" w:author="Moses, Robinson" w:date="2023-04-13T02:34:00Z">
              <w:rPr>
                <w:i/>
                <w:iCs/>
              </w:rPr>
            </w:rPrChange>
          </w:rPr>
          <w:t>CREATE ORDER</w:t>
        </w:r>
        <w:r w:rsidR="000B262E" w:rsidRPr="000B262E">
          <w:rPr>
            <w:rStyle w:val="Hyperlink"/>
            <w:color w:val="70AD47" w:themeColor="accent6"/>
            <w:rPrChange w:id="258" w:author="Moses, Robinson" w:date="2023-04-13T02:34:00Z">
              <w:rPr>
                <w:i/>
                <w:iCs/>
                <w:color w:val="76923C"/>
              </w:rPr>
            </w:rPrChange>
          </w:rPr>
          <w:fldChar w:fldCharType="end"/>
        </w:r>
      </w:ins>
    </w:p>
    <w:p w14:paraId="03AE79C7" w14:textId="1E006370" w:rsidR="00570B77" w:rsidRDefault="00570B77" w:rsidP="00570B77">
      <w:pPr>
        <w:pStyle w:val="Heading2"/>
      </w:pPr>
      <w:bookmarkStart w:id="259" w:name="_Toc111643054"/>
      <w:bookmarkStart w:id="260" w:name="_Toc132247981"/>
      <w:r>
        <w:t xml:space="preserve">CREATE ORDERS </w:t>
      </w:r>
      <w:r w:rsidR="00F8736D">
        <w:t>–</w:t>
      </w:r>
      <w:r>
        <w:t xml:space="preserve"> DENOMINATIONS</w:t>
      </w:r>
      <w:bookmarkEnd w:id="259"/>
      <w:bookmarkEnd w:id="260"/>
      <w:r>
        <w:t xml:space="preserve"> </w:t>
      </w:r>
    </w:p>
    <w:p w14:paraId="57828A81" w14:textId="616D22F1" w:rsidR="00570B77" w:rsidRDefault="00570B77" w:rsidP="008D51F3">
      <w:pPr>
        <w:pStyle w:val="BodyText"/>
      </w:pPr>
      <w:r>
        <w:t xml:space="preserve">After selecting cashpoint type, Workflow type, and due date in the initial Create Order screen, users click </w:t>
      </w:r>
      <w:r w:rsidRPr="00515C5A">
        <w:rPr>
          <w:b/>
          <w:bCs/>
        </w:rPr>
        <w:t>NEXT</w:t>
      </w:r>
      <w:r>
        <w:t xml:space="preserve"> and advance to the </w:t>
      </w:r>
      <w:r w:rsidRPr="00515C5A">
        <w:rPr>
          <w:b/>
          <w:bCs/>
        </w:rPr>
        <w:t>Create Orders – Denominations</w:t>
      </w:r>
      <w:r>
        <w:t xml:space="preserve"> screen where the amounts by denomination are entered and the order</w:t>
      </w:r>
      <w:r w:rsidR="00F8736D">
        <w:t xml:space="preserve"> is</w:t>
      </w:r>
      <w:r>
        <w:t xml:space="preserve"> finalized.</w:t>
      </w:r>
      <w:r>
        <w:rPr>
          <w:color w:val="76923C"/>
        </w:rPr>
        <w:t xml:space="preserve"> </w:t>
      </w:r>
    </w:p>
    <w:p w14:paraId="46084E14" w14:textId="77777777" w:rsidR="00570B77" w:rsidRDefault="00570B77" w:rsidP="008D51F3">
      <w:pPr>
        <w:pStyle w:val="Caption"/>
      </w:pPr>
      <w:r>
        <w:t>FIGURE 9: CREATE ORDER DENOMINATION SCREEN</w:t>
      </w:r>
    </w:p>
    <w:p w14:paraId="47A83F97" w14:textId="77777777" w:rsidR="00570B77" w:rsidRDefault="00570B77" w:rsidP="00515C5A">
      <w:pPr>
        <w:pStyle w:val="BodyText"/>
      </w:pPr>
      <w:r>
        <w:rPr>
          <w:noProof/>
        </w:rPr>
        <w:drawing>
          <wp:inline distT="0" distB="0" distL="0" distR="0" wp14:anchorId="44CF0AAC" wp14:editId="6676689B">
            <wp:extent cx="5545372" cy="2819400"/>
            <wp:effectExtent l="76200" t="76200" r="132080" b="133350"/>
            <wp:docPr id="1332044019" name="Picture 1332044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546063" cy="28197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9C5408" w14:textId="77777777" w:rsidR="00570B77" w:rsidRDefault="00570B77" w:rsidP="00570B77">
      <w:pPr>
        <w:spacing w:after="0"/>
        <w:ind w:right="1080"/>
        <w:jc w:val="center"/>
      </w:pPr>
      <w:r>
        <w:rPr>
          <w:sz w:val="18"/>
        </w:rPr>
        <w:lastRenderedPageBreak/>
        <w:t xml:space="preserve"> </w:t>
      </w:r>
    </w:p>
    <w:p w14:paraId="5243D751" w14:textId="5596E3CF" w:rsidR="003F1B01" w:rsidRDefault="003F1B01">
      <w:pPr>
        <w:rPr>
          <w:i/>
          <w:iCs/>
          <w:color w:val="44546A" w:themeColor="text2"/>
          <w:sz w:val="18"/>
          <w:szCs w:val="18"/>
        </w:rPr>
      </w:pPr>
      <w:bookmarkStart w:id="261" w:name="_Toc65569012"/>
      <w:del w:id="262" w:author="Moses, Robinson" w:date="2023-04-13T02:25:00Z">
        <w:r w:rsidDel="000B262E">
          <w:br w:type="page"/>
        </w:r>
      </w:del>
    </w:p>
    <w:p w14:paraId="34507805" w14:textId="54008AB6" w:rsidR="00570B77" w:rsidRDefault="00570B77" w:rsidP="008D51F3">
      <w:pPr>
        <w:pStyle w:val="Caption"/>
      </w:pPr>
      <w:r>
        <w:lastRenderedPageBreak/>
        <w:t xml:space="preserve">TABLE </w:t>
      </w:r>
      <w:r w:rsidRPr="00B901A7">
        <w:rPr>
          <w:color w:val="auto"/>
        </w:rPr>
        <w:fldChar w:fldCharType="begin"/>
      </w:r>
      <w:r w:rsidRPr="00B901A7">
        <w:rPr>
          <w:color w:val="auto"/>
        </w:rPr>
        <w:instrText xml:space="preserve"> SEQ Table \* ARABIC </w:instrText>
      </w:r>
      <w:r w:rsidRPr="00B901A7">
        <w:rPr>
          <w:color w:val="auto"/>
        </w:rPr>
        <w:fldChar w:fldCharType="separate"/>
      </w:r>
      <w:r w:rsidR="00964EF7">
        <w:rPr>
          <w:noProof/>
          <w:color w:val="auto"/>
        </w:rPr>
        <w:t>11</w:t>
      </w:r>
      <w:r w:rsidRPr="00B901A7">
        <w:rPr>
          <w:color w:val="auto"/>
        </w:rPr>
        <w:fldChar w:fldCharType="end"/>
      </w:r>
      <w:r w:rsidRPr="00B901A7">
        <w:rPr>
          <w:color w:val="auto"/>
        </w:rPr>
        <w:t>:</w:t>
      </w:r>
      <w:r>
        <w:t xml:space="preserve"> VAULT SETTINGS FIELD DESCRIPTIONS</w:t>
      </w:r>
      <w:bookmarkEnd w:id="261"/>
      <w:r>
        <w:t xml:space="preserve"> </w:t>
      </w:r>
    </w:p>
    <w:tbl>
      <w:tblPr>
        <w:tblStyle w:val="TableGrid1"/>
        <w:tblW w:w="8075" w:type="dxa"/>
        <w:tblInd w:w="460" w:type="dxa"/>
        <w:tblCellMar>
          <w:top w:w="94" w:type="dxa"/>
          <w:left w:w="5" w:type="dxa"/>
          <w:right w:w="19" w:type="dxa"/>
        </w:tblCellMar>
        <w:tblLook w:val="04A0" w:firstRow="1" w:lastRow="0" w:firstColumn="1" w:lastColumn="0" w:noHBand="0" w:noVBand="1"/>
      </w:tblPr>
      <w:tblGrid>
        <w:gridCol w:w="1881"/>
        <w:gridCol w:w="6194"/>
      </w:tblGrid>
      <w:tr w:rsidR="00570B77" w14:paraId="4DE2E46B" w14:textId="77777777" w:rsidTr="008D51F3">
        <w:trPr>
          <w:trHeight w:val="369"/>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0E192BBD" w14:textId="77777777" w:rsidR="00570B77" w:rsidRDefault="00570B77" w:rsidP="008D51F3">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76AFB5EB" w14:textId="77777777" w:rsidR="00570B77" w:rsidRDefault="00570B77" w:rsidP="008D51F3">
            <w:pPr>
              <w:pStyle w:val="TableHeading"/>
            </w:pPr>
            <w:r>
              <w:t xml:space="preserve">Description </w:t>
            </w:r>
          </w:p>
        </w:tc>
      </w:tr>
      <w:tr w:rsidR="00570B77" w14:paraId="58547BB5"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1461B404" w14:textId="77777777" w:rsidR="00570B77" w:rsidRPr="00515C5A" w:rsidRDefault="00570B77" w:rsidP="008D51F3">
            <w:pPr>
              <w:pStyle w:val="TableBody"/>
              <w:rPr>
                <w:b/>
                <w:bCs/>
              </w:rPr>
            </w:pPr>
            <w:r w:rsidRPr="00515C5A">
              <w:rPr>
                <w:b/>
                <w:bCs/>
              </w:rPr>
              <w:t xml:space="preserve">Cashpoint Name </w:t>
            </w:r>
          </w:p>
        </w:tc>
        <w:tc>
          <w:tcPr>
            <w:tcW w:w="6194" w:type="dxa"/>
            <w:tcBorders>
              <w:top w:val="single" w:sz="3" w:space="0" w:color="000000"/>
              <w:left w:val="single" w:sz="4" w:space="0" w:color="000000"/>
              <w:bottom w:val="single" w:sz="4" w:space="0" w:color="000000"/>
              <w:right w:val="single" w:sz="4" w:space="0" w:color="000000"/>
            </w:tcBorders>
          </w:tcPr>
          <w:p w14:paraId="0343BA73" w14:textId="134A930D" w:rsidR="00570B77" w:rsidRPr="00515C5A" w:rsidRDefault="00FC6CCF" w:rsidP="005D79CF">
            <w:pPr>
              <w:pStyle w:val="TableBody"/>
            </w:pPr>
            <w:r w:rsidRPr="00515C5A">
              <w:t>Autofill’s</w:t>
            </w:r>
            <w:r w:rsidR="00570B77" w:rsidRPr="00515C5A">
              <w:t xml:space="preserve"> to assigned Cashpoint Name determined in initial Create Order screen </w:t>
            </w:r>
          </w:p>
        </w:tc>
      </w:tr>
      <w:tr w:rsidR="00570B77" w14:paraId="38C4D32A" w14:textId="77777777">
        <w:trPr>
          <w:trHeight w:val="436"/>
        </w:trPr>
        <w:tc>
          <w:tcPr>
            <w:tcW w:w="1881" w:type="dxa"/>
            <w:tcBorders>
              <w:top w:val="single" w:sz="4" w:space="0" w:color="000000"/>
              <w:left w:val="single" w:sz="4" w:space="0" w:color="000000"/>
              <w:bottom w:val="single" w:sz="4" w:space="0" w:color="000000"/>
              <w:right w:val="single" w:sz="4" w:space="0" w:color="000000"/>
            </w:tcBorders>
          </w:tcPr>
          <w:p w14:paraId="3C1AB5DC" w14:textId="77777777" w:rsidR="00570B77" w:rsidRPr="00515C5A" w:rsidRDefault="00570B77" w:rsidP="008D51F3">
            <w:pPr>
              <w:pStyle w:val="TableBody"/>
              <w:rPr>
                <w:b/>
                <w:bCs/>
              </w:rPr>
            </w:pPr>
            <w:r w:rsidRPr="00515C5A">
              <w:rPr>
                <w:b/>
                <w:bCs/>
              </w:rPr>
              <w:t xml:space="preserve">Cashpoint ID </w:t>
            </w:r>
          </w:p>
        </w:tc>
        <w:tc>
          <w:tcPr>
            <w:tcW w:w="6194" w:type="dxa"/>
            <w:tcBorders>
              <w:top w:val="single" w:sz="4" w:space="0" w:color="000000"/>
              <w:left w:val="single" w:sz="4" w:space="0" w:color="000000"/>
              <w:bottom w:val="single" w:sz="4" w:space="0" w:color="000000"/>
              <w:right w:val="single" w:sz="4" w:space="0" w:color="000000"/>
            </w:tcBorders>
          </w:tcPr>
          <w:p w14:paraId="67BF8100" w14:textId="4FFACB68" w:rsidR="00570B77" w:rsidRPr="00515C5A" w:rsidRDefault="00FC6CCF" w:rsidP="005D79CF">
            <w:pPr>
              <w:pStyle w:val="TableBody"/>
            </w:pPr>
            <w:r w:rsidRPr="00515C5A">
              <w:t>Autofill’s</w:t>
            </w:r>
            <w:r w:rsidR="00570B77" w:rsidRPr="00515C5A">
              <w:t xml:space="preserve"> to the </w:t>
            </w:r>
            <w:r w:rsidR="00171596" w:rsidRPr="00515C5A">
              <w:t>C</w:t>
            </w:r>
            <w:r w:rsidR="00570B77" w:rsidRPr="00515C5A">
              <w:t xml:space="preserve">ashpoint ID selected in the initial Create Order screen </w:t>
            </w:r>
          </w:p>
        </w:tc>
      </w:tr>
      <w:tr w:rsidR="00570B77" w14:paraId="46C03285" w14:textId="77777777">
        <w:trPr>
          <w:trHeight w:val="542"/>
        </w:trPr>
        <w:tc>
          <w:tcPr>
            <w:tcW w:w="1881" w:type="dxa"/>
            <w:tcBorders>
              <w:top w:val="single" w:sz="4" w:space="0" w:color="000000"/>
              <w:left w:val="single" w:sz="4" w:space="0" w:color="000000"/>
              <w:bottom w:val="single" w:sz="4" w:space="0" w:color="000000"/>
              <w:right w:val="single" w:sz="4" w:space="0" w:color="000000"/>
            </w:tcBorders>
          </w:tcPr>
          <w:p w14:paraId="71E5B6E4" w14:textId="77777777" w:rsidR="00570B77" w:rsidRPr="00515C5A" w:rsidRDefault="00570B77" w:rsidP="008D51F3">
            <w:pPr>
              <w:pStyle w:val="TableBody"/>
              <w:rPr>
                <w:b/>
                <w:bCs/>
              </w:rPr>
            </w:pPr>
            <w:r w:rsidRPr="00515C5A">
              <w:rPr>
                <w:b/>
                <w:bCs/>
              </w:rPr>
              <w:t xml:space="preserve">Funding Source Type (used only for Vault Orders) </w:t>
            </w:r>
          </w:p>
        </w:tc>
        <w:tc>
          <w:tcPr>
            <w:tcW w:w="6194" w:type="dxa"/>
            <w:tcBorders>
              <w:top w:val="single" w:sz="4" w:space="0" w:color="000000"/>
              <w:left w:val="single" w:sz="4" w:space="0" w:color="000000"/>
              <w:bottom w:val="single" w:sz="4" w:space="0" w:color="000000"/>
              <w:right w:val="single" w:sz="4" w:space="0" w:color="000000"/>
            </w:tcBorders>
          </w:tcPr>
          <w:p w14:paraId="14A6315B" w14:textId="4E8708C1" w:rsidR="00570B77" w:rsidRPr="00515C5A" w:rsidRDefault="00FC6CCF" w:rsidP="005D79CF">
            <w:pPr>
              <w:pStyle w:val="TableBody"/>
            </w:pPr>
            <w:r w:rsidRPr="00515C5A">
              <w:t>Autofill’s</w:t>
            </w:r>
            <w:r w:rsidR="00570B77" w:rsidRPr="00515C5A">
              <w:t xml:space="preserve"> the cashpoint type of the funding source selected in the initial Create Order screen </w:t>
            </w:r>
          </w:p>
        </w:tc>
      </w:tr>
      <w:tr w:rsidR="00570B77" w14:paraId="1D3A9DD5" w14:textId="77777777">
        <w:trPr>
          <w:trHeight w:val="542"/>
        </w:trPr>
        <w:tc>
          <w:tcPr>
            <w:tcW w:w="1881" w:type="dxa"/>
            <w:tcBorders>
              <w:top w:val="single" w:sz="4" w:space="0" w:color="000000"/>
              <w:left w:val="single" w:sz="4" w:space="0" w:color="000000"/>
              <w:bottom w:val="single" w:sz="4" w:space="0" w:color="000000"/>
              <w:right w:val="single" w:sz="4" w:space="0" w:color="000000"/>
            </w:tcBorders>
          </w:tcPr>
          <w:p w14:paraId="565EF693" w14:textId="77777777" w:rsidR="00570B77" w:rsidRPr="00515C5A" w:rsidRDefault="00570B77" w:rsidP="008D51F3">
            <w:pPr>
              <w:pStyle w:val="TableBody"/>
              <w:rPr>
                <w:b/>
                <w:bCs/>
              </w:rPr>
            </w:pPr>
            <w:r w:rsidRPr="00515C5A">
              <w:rPr>
                <w:b/>
                <w:bCs/>
              </w:rPr>
              <w:t xml:space="preserve">Funding Source ID (used only for Vault Orders) </w:t>
            </w:r>
          </w:p>
        </w:tc>
        <w:tc>
          <w:tcPr>
            <w:tcW w:w="6194" w:type="dxa"/>
            <w:tcBorders>
              <w:top w:val="single" w:sz="4" w:space="0" w:color="000000"/>
              <w:left w:val="single" w:sz="4" w:space="0" w:color="000000"/>
              <w:bottom w:val="single" w:sz="4" w:space="0" w:color="000000"/>
              <w:right w:val="single" w:sz="4" w:space="0" w:color="000000"/>
            </w:tcBorders>
          </w:tcPr>
          <w:p w14:paraId="14265293" w14:textId="01B499C6" w:rsidR="00570B77" w:rsidRPr="00515C5A" w:rsidRDefault="00FC6CCF" w:rsidP="005D79CF">
            <w:pPr>
              <w:pStyle w:val="TableBody"/>
            </w:pPr>
            <w:r w:rsidRPr="00515C5A">
              <w:t>Autofill’s</w:t>
            </w:r>
            <w:r w:rsidR="00570B77" w:rsidRPr="00515C5A">
              <w:t xml:space="preserve"> the Funding Source ID selected in the initial Create Order screen </w:t>
            </w:r>
          </w:p>
        </w:tc>
      </w:tr>
      <w:tr w:rsidR="00570B77" w14:paraId="7BD8EFAA" w14:textId="77777777">
        <w:trPr>
          <w:trHeight w:val="434"/>
        </w:trPr>
        <w:tc>
          <w:tcPr>
            <w:tcW w:w="1881" w:type="dxa"/>
            <w:tcBorders>
              <w:top w:val="single" w:sz="4" w:space="0" w:color="000000"/>
              <w:left w:val="single" w:sz="4" w:space="0" w:color="000000"/>
              <w:bottom w:val="single" w:sz="4" w:space="0" w:color="000000"/>
              <w:right w:val="single" w:sz="4" w:space="0" w:color="000000"/>
            </w:tcBorders>
          </w:tcPr>
          <w:p w14:paraId="6CC5B258" w14:textId="77777777" w:rsidR="00570B77" w:rsidRPr="00515C5A" w:rsidRDefault="00570B77" w:rsidP="008D51F3">
            <w:pPr>
              <w:pStyle w:val="TableBody"/>
              <w:rPr>
                <w:b/>
                <w:bCs/>
              </w:rPr>
            </w:pPr>
            <w:r w:rsidRPr="00515C5A">
              <w:rPr>
                <w:b/>
                <w:bCs/>
              </w:rPr>
              <w:t xml:space="preserve">Order Date </w:t>
            </w:r>
          </w:p>
        </w:tc>
        <w:tc>
          <w:tcPr>
            <w:tcW w:w="6194" w:type="dxa"/>
            <w:tcBorders>
              <w:top w:val="single" w:sz="4" w:space="0" w:color="000000"/>
              <w:left w:val="single" w:sz="4" w:space="0" w:color="000000"/>
              <w:bottom w:val="single" w:sz="4" w:space="0" w:color="000000"/>
              <w:right w:val="single" w:sz="4" w:space="0" w:color="000000"/>
            </w:tcBorders>
          </w:tcPr>
          <w:p w14:paraId="7757BC1F" w14:textId="3B7255C7" w:rsidR="00570B77" w:rsidRPr="00515C5A" w:rsidRDefault="004A1403" w:rsidP="005D79CF">
            <w:pPr>
              <w:pStyle w:val="TableBody"/>
            </w:pPr>
            <w:r>
              <w:t xml:space="preserve">The </w:t>
            </w:r>
            <w:r w:rsidR="00230157" w:rsidRPr="00515C5A">
              <w:t xml:space="preserve">Order </w:t>
            </w:r>
            <w:r w:rsidR="00171596" w:rsidRPr="00515C5A">
              <w:t>D</w:t>
            </w:r>
            <w:r w:rsidR="00230157" w:rsidRPr="00515C5A">
              <w:t>ate d</w:t>
            </w:r>
            <w:r w:rsidR="00570B77" w:rsidRPr="00515C5A">
              <w:t xml:space="preserve">efaults to </w:t>
            </w:r>
            <w:r w:rsidR="007C454D" w:rsidRPr="00515C5A">
              <w:t xml:space="preserve">the </w:t>
            </w:r>
            <w:r w:rsidR="00570B77" w:rsidRPr="00515C5A">
              <w:t xml:space="preserve">current business day </w:t>
            </w:r>
          </w:p>
        </w:tc>
      </w:tr>
      <w:tr w:rsidR="00570B77" w14:paraId="7645AFD1" w14:textId="77777777">
        <w:trPr>
          <w:trHeight w:val="434"/>
        </w:trPr>
        <w:tc>
          <w:tcPr>
            <w:tcW w:w="1881" w:type="dxa"/>
            <w:tcBorders>
              <w:top w:val="single" w:sz="4" w:space="0" w:color="000000"/>
              <w:left w:val="single" w:sz="4" w:space="0" w:color="000000"/>
              <w:bottom w:val="single" w:sz="4" w:space="0" w:color="000000"/>
              <w:right w:val="single" w:sz="4" w:space="0" w:color="000000"/>
            </w:tcBorders>
          </w:tcPr>
          <w:p w14:paraId="4C6F3715" w14:textId="77777777" w:rsidR="00570B77" w:rsidRPr="00515C5A" w:rsidRDefault="00570B77" w:rsidP="008D51F3">
            <w:pPr>
              <w:pStyle w:val="TableBody"/>
              <w:rPr>
                <w:b/>
                <w:bCs/>
              </w:rPr>
            </w:pPr>
            <w:r w:rsidRPr="00515C5A">
              <w:rPr>
                <w:b/>
                <w:bCs/>
              </w:rPr>
              <w:t xml:space="preserve">Due Date </w:t>
            </w:r>
          </w:p>
        </w:tc>
        <w:tc>
          <w:tcPr>
            <w:tcW w:w="6194" w:type="dxa"/>
            <w:tcBorders>
              <w:top w:val="single" w:sz="4" w:space="0" w:color="000000"/>
              <w:left w:val="single" w:sz="4" w:space="0" w:color="000000"/>
              <w:bottom w:val="single" w:sz="4" w:space="0" w:color="000000"/>
              <w:right w:val="single" w:sz="4" w:space="0" w:color="000000"/>
            </w:tcBorders>
          </w:tcPr>
          <w:p w14:paraId="61A0F0E0" w14:textId="77777777" w:rsidR="00570B77" w:rsidRPr="00515C5A" w:rsidRDefault="00570B77" w:rsidP="005D79CF">
            <w:pPr>
              <w:pStyle w:val="TableBody"/>
            </w:pPr>
            <w:r w:rsidRPr="00515C5A">
              <w:t xml:space="preserve">Defaults to the Due Date selected in the initial Create Order Screen </w:t>
            </w:r>
          </w:p>
        </w:tc>
      </w:tr>
      <w:tr w:rsidR="00570B77" w14:paraId="141E434F" w14:textId="77777777">
        <w:trPr>
          <w:trHeight w:val="434"/>
        </w:trPr>
        <w:tc>
          <w:tcPr>
            <w:tcW w:w="1881" w:type="dxa"/>
            <w:tcBorders>
              <w:top w:val="single" w:sz="4" w:space="0" w:color="000000"/>
              <w:left w:val="single" w:sz="4" w:space="0" w:color="000000"/>
              <w:bottom w:val="single" w:sz="4" w:space="0" w:color="000000"/>
              <w:right w:val="single" w:sz="4" w:space="0" w:color="000000"/>
            </w:tcBorders>
          </w:tcPr>
          <w:p w14:paraId="6A76DB16" w14:textId="77777777" w:rsidR="00570B77" w:rsidRPr="00515C5A" w:rsidRDefault="00570B77" w:rsidP="008D51F3">
            <w:pPr>
              <w:pStyle w:val="TableBody"/>
              <w:rPr>
                <w:b/>
                <w:bCs/>
              </w:rPr>
            </w:pPr>
            <w:r w:rsidRPr="00515C5A">
              <w:rPr>
                <w:b/>
                <w:bCs/>
              </w:rPr>
              <w:t xml:space="preserve">Workflow </w:t>
            </w:r>
          </w:p>
        </w:tc>
        <w:tc>
          <w:tcPr>
            <w:tcW w:w="6194" w:type="dxa"/>
            <w:tcBorders>
              <w:top w:val="single" w:sz="4" w:space="0" w:color="000000"/>
              <w:left w:val="single" w:sz="4" w:space="0" w:color="000000"/>
              <w:bottom w:val="single" w:sz="4" w:space="0" w:color="000000"/>
              <w:right w:val="single" w:sz="4" w:space="0" w:color="000000"/>
            </w:tcBorders>
          </w:tcPr>
          <w:p w14:paraId="6CBFC610" w14:textId="77777777" w:rsidR="00570B77" w:rsidRPr="00515C5A" w:rsidRDefault="00570B77" w:rsidP="005D79CF">
            <w:pPr>
              <w:pStyle w:val="TableBody"/>
            </w:pPr>
            <w:r w:rsidRPr="00515C5A">
              <w:t xml:space="preserve">Defaults to the Workflow type selected in the initial Create Order screen </w:t>
            </w:r>
          </w:p>
        </w:tc>
      </w:tr>
      <w:tr w:rsidR="00570B77" w14:paraId="7C3A2275" w14:textId="77777777">
        <w:trPr>
          <w:trHeight w:val="434"/>
        </w:trPr>
        <w:tc>
          <w:tcPr>
            <w:tcW w:w="1881" w:type="dxa"/>
            <w:tcBorders>
              <w:top w:val="single" w:sz="4" w:space="0" w:color="000000"/>
              <w:left w:val="single" w:sz="4" w:space="0" w:color="000000"/>
              <w:bottom w:val="single" w:sz="4" w:space="0" w:color="000000"/>
              <w:right w:val="single" w:sz="4" w:space="0" w:color="000000"/>
            </w:tcBorders>
          </w:tcPr>
          <w:p w14:paraId="6808EBF6" w14:textId="77777777" w:rsidR="00570B77" w:rsidRPr="00515C5A" w:rsidRDefault="00570B77" w:rsidP="008D51F3">
            <w:pPr>
              <w:pStyle w:val="TableBody"/>
              <w:rPr>
                <w:b/>
                <w:bCs/>
              </w:rPr>
            </w:pPr>
            <w:r w:rsidRPr="00515C5A">
              <w:rPr>
                <w:b/>
                <w:bCs/>
              </w:rPr>
              <w:t xml:space="preserve">Override Reason </w:t>
            </w:r>
          </w:p>
        </w:tc>
        <w:tc>
          <w:tcPr>
            <w:tcW w:w="6194" w:type="dxa"/>
            <w:tcBorders>
              <w:top w:val="single" w:sz="4" w:space="0" w:color="000000"/>
              <w:left w:val="single" w:sz="4" w:space="0" w:color="000000"/>
              <w:bottom w:val="single" w:sz="4" w:space="0" w:color="000000"/>
              <w:right w:val="single" w:sz="4" w:space="0" w:color="000000"/>
            </w:tcBorders>
          </w:tcPr>
          <w:p w14:paraId="39513A66" w14:textId="2C5188B6" w:rsidR="00570B77" w:rsidRPr="00515C5A" w:rsidRDefault="00570B77" w:rsidP="005D79CF">
            <w:pPr>
              <w:pStyle w:val="TableBody"/>
            </w:pPr>
            <w:r w:rsidRPr="00515C5A">
              <w:t xml:space="preserve">Users must select an Override reason from a custom set list of reasons why a non-system recommended order is placed or edited </w:t>
            </w:r>
          </w:p>
        </w:tc>
      </w:tr>
      <w:tr w:rsidR="00570B77" w14:paraId="660D1A31" w14:textId="77777777">
        <w:trPr>
          <w:trHeight w:val="434"/>
        </w:trPr>
        <w:tc>
          <w:tcPr>
            <w:tcW w:w="1881" w:type="dxa"/>
            <w:tcBorders>
              <w:top w:val="single" w:sz="4" w:space="0" w:color="000000"/>
              <w:left w:val="single" w:sz="4" w:space="0" w:color="000000"/>
              <w:bottom w:val="single" w:sz="4" w:space="0" w:color="000000"/>
              <w:right w:val="single" w:sz="4" w:space="0" w:color="000000"/>
            </w:tcBorders>
          </w:tcPr>
          <w:p w14:paraId="5D48E6AD" w14:textId="77777777" w:rsidR="00570B77" w:rsidRPr="00515C5A" w:rsidRDefault="00570B77" w:rsidP="008D51F3">
            <w:pPr>
              <w:pStyle w:val="TableBody"/>
              <w:rPr>
                <w:b/>
                <w:bCs/>
              </w:rPr>
            </w:pPr>
            <w:r w:rsidRPr="00515C5A">
              <w:rPr>
                <w:b/>
                <w:bCs/>
              </w:rPr>
              <w:t xml:space="preserve">Blog </w:t>
            </w:r>
          </w:p>
        </w:tc>
        <w:tc>
          <w:tcPr>
            <w:tcW w:w="6194" w:type="dxa"/>
            <w:tcBorders>
              <w:top w:val="single" w:sz="4" w:space="0" w:color="000000"/>
              <w:left w:val="single" w:sz="4" w:space="0" w:color="000000"/>
              <w:bottom w:val="single" w:sz="4" w:space="0" w:color="000000"/>
              <w:right w:val="single" w:sz="4" w:space="0" w:color="000000"/>
            </w:tcBorders>
          </w:tcPr>
          <w:p w14:paraId="50C66492" w14:textId="1BFF9FD8" w:rsidR="00570B77" w:rsidRPr="00515C5A" w:rsidRDefault="00570B77" w:rsidP="005D79CF">
            <w:pPr>
              <w:pStyle w:val="TableBody"/>
            </w:pPr>
            <w:r w:rsidRPr="00515C5A">
              <w:t xml:space="preserve">Shows the time-date flow of actions performed against any order. Will include </w:t>
            </w:r>
            <w:r w:rsidR="007C454D" w:rsidRPr="00515C5A">
              <w:t xml:space="preserve">the </w:t>
            </w:r>
            <w:r w:rsidRPr="00515C5A">
              <w:t xml:space="preserve">user ID and each action that has been performed in the processing of the order. </w:t>
            </w:r>
          </w:p>
        </w:tc>
      </w:tr>
      <w:tr w:rsidR="00570B77" w14:paraId="7F79041B" w14:textId="77777777">
        <w:trPr>
          <w:trHeight w:val="434"/>
        </w:trPr>
        <w:tc>
          <w:tcPr>
            <w:tcW w:w="1881" w:type="dxa"/>
            <w:tcBorders>
              <w:top w:val="single" w:sz="4" w:space="0" w:color="000000"/>
              <w:left w:val="single" w:sz="4" w:space="0" w:color="000000"/>
              <w:bottom w:val="single" w:sz="4" w:space="0" w:color="000000"/>
              <w:right w:val="single" w:sz="4" w:space="0" w:color="000000"/>
            </w:tcBorders>
          </w:tcPr>
          <w:p w14:paraId="1FB2ABE2" w14:textId="77777777" w:rsidR="00570B77" w:rsidRPr="00515C5A" w:rsidRDefault="00570B77" w:rsidP="008D51F3">
            <w:pPr>
              <w:pStyle w:val="TableBody"/>
              <w:rPr>
                <w:b/>
                <w:bCs/>
              </w:rPr>
            </w:pPr>
            <w:r w:rsidRPr="00515C5A">
              <w:rPr>
                <w:b/>
                <w:bCs/>
              </w:rPr>
              <w:t xml:space="preserve">Denominations </w:t>
            </w:r>
          </w:p>
        </w:tc>
        <w:tc>
          <w:tcPr>
            <w:tcW w:w="6194" w:type="dxa"/>
            <w:tcBorders>
              <w:top w:val="single" w:sz="4" w:space="0" w:color="000000"/>
              <w:left w:val="single" w:sz="4" w:space="0" w:color="000000"/>
              <w:bottom w:val="single" w:sz="4" w:space="0" w:color="000000"/>
              <w:right w:val="single" w:sz="4" w:space="0" w:color="000000"/>
            </w:tcBorders>
          </w:tcPr>
          <w:p w14:paraId="2E70F051" w14:textId="77777777" w:rsidR="00A43855" w:rsidRDefault="00570B77" w:rsidP="005D79CF">
            <w:pPr>
              <w:pStyle w:val="TableBody"/>
            </w:pPr>
            <w:r w:rsidRPr="00515C5A">
              <w:t xml:space="preserve">Users select order amounts for each denomination available for the unique cashpoint. </w:t>
            </w:r>
          </w:p>
          <w:p w14:paraId="2478CE07" w14:textId="63320F05" w:rsidR="00570B77" w:rsidRPr="00515C5A" w:rsidRDefault="00570B77" w:rsidP="005D79CF">
            <w:pPr>
              <w:pStyle w:val="TableBody"/>
            </w:pPr>
            <w:r w:rsidRPr="00515C5A">
              <w:t>For Branch Returns, orders can be defined further by note quality. Similarly</w:t>
            </w:r>
            <w:r w:rsidR="008F1AB5">
              <w:t>,</w:t>
            </w:r>
            <w:r w:rsidRPr="00515C5A">
              <w:t xml:space="preserve"> for Vaults, different note qualities can be ordered for the cashpoint</w:t>
            </w:r>
            <w:r w:rsidR="008F1AB5">
              <w:t>,</w:t>
            </w:r>
            <w:r w:rsidRPr="00515C5A">
              <w:t xml:space="preserve"> each denomination and quality will have its order field, and users can determine amounts by each denomination and quality individually. </w:t>
            </w:r>
          </w:p>
          <w:p w14:paraId="49849C9D" w14:textId="1277114E" w:rsidR="00570B77" w:rsidRPr="00515C5A" w:rsidRDefault="00570B77" w:rsidP="005D79CF">
            <w:pPr>
              <w:pStyle w:val="TableBody"/>
            </w:pPr>
            <w:r w:rsidRPr="00515C5A">
              <w:t>Carrier</w:t>
            </w:r>
            <w:r w:rsidR="0037307F" w:rsidRPr="00515C5A">
              <w:t xml:space="preserve"> </w:t>
            </w:r>
            <w:r w:rsidRPr="00515C5A">
              <w:t xml:space="preserve">Web is </w:t>
            </w:r>
            <w:r w:rsidR="007C454D" w:rsidRPr="00515C5A">
              <w:t xml:space="preserve">a </w:t>
            </w:r>
            <w:r w:rsidRPr="00515C5A">
              <w:t>multi-currency solution. All denomination</w:t>
            </w:r>
            <w:r w:rsidR="00A96E2A" w:rsidRPr="00515C5A">
              <w:t>/</w:t>
            </w:r>
            <w:r w:rsidRPr="00515C5A">
              <w:t xml:space="preserve">currency combinations will be displayed. </w:t>
            </w:r>
          </w:p>
        </w:tc>
      </w:tr>
    </w:tbl>
    <w:p w14:paraId="5F52A39D" w14:textId="0C3A9FE3" w:rsidR="00570B77" w:rsidRPr="000B262E" w:rsidDel="000B262E" w:rsidRDefault="00EF1D97" w:rsidP="009D4845">
      <w:pPr>
        <w:pStyle w:val="Caption"/>
        <w:rPr>
          <w:del w:id="263" w:author="Moses, Robinson" w:date="2023-04-13T02:30:00Z"/>
          <w:rStyle w:val="Hyperlink"/>
          <w:color w:val="70AD47" w:themeColor="accent6"/>
          <w:rPrChange w:id="264" w:author="Moses, Robinson" w:date="2023-04-13T02:34:00Z">
            <w:rPr>
              <w:del w:id="265" w:author="Moses, Robinson" w:date="2023-04-13T02:30:00Z"/>
              <w:color w:val="70AD47" w:themeColor="accent6"/>
            </w:rPr>
          </w:rPrChange>
        </w:rPr>
      </w:pPr>
      <w:del w:id="266" w:author="Moses, Robinson" w:date="2023-04-13T02:30:00Z">
        <w:r w:rsidDel="000B262E">
          <w:rPr>
            <w:rStyle w:val="Hyperlink"/>
            <w:color w:val="70AD47" w:themeColor="accent6"/>
            <w:rPrChange w:id="267" w:author="Moses, Robinson" w:date="2023-04-13T02:34:00Z">
              <w:rPr/>
            </w:rPrChange>
          </w:rPr>
          <w:fldChar w:fldCharType="begin"/>
        </w:r>
        <w:r w:rsidRPr="000B262E" w:rsidDel="000B262E">
          <w:rPr>
            <w:rStyle w:val="Hyperlink"/>
            <w:color w:val="70AD47" w:themeColor="accent6"/>
            <w:rPrChange w:id="268" w:author="Moses, Robinson" w:date="2023-04-13T02:34:00Z">
              <w:rPr>
                <w:i w:val="0"/>
                <w:iCs w:val="0"/>
              </w:rPr>
            </w:rPrChange>
          </w:rPr>
          <w:delInstrText xml:space="preserve"> HYPERLINK \l "_ORDERS" </w:delInstrText>
        </w:r>
        <w:r w:rsidDel="000B262E">
          <w:rPr>
            <w:rStyle w:val="Hyperlink"/>
            <w:i w:val="0"/>
            <w:iCs w:val="0"/>
            <w:color w:val="70AD47" w:themeColor="accent6"/>
          </w:rPr>
          <w:fldChar w:fldCharType="separate"/>
        </w:r>
        <w:r w:rsidR="00570B77" w:rsidRPr="008D51F3" w:rsidDel="000B262E">
          <w:rPr>
            <w:rStyle w:val="Hyperlink"/>
            <w:color w:val="70AD47" w:themeColor="accent6"/>
          </w:rPr>
          <w:delText>Return to: Orders</w:delText>
        </w:r>
        <w:r w:rsidDel="000B262E">
          <w:rPr>
            <w:rStyle w:val="Hyperlink"/>
            <w:i w:val="0"/>
            <w:iCs w:val="0"/>
            <w:color w:val="70AD47" w:themeColor="accent6"/>
          </w:rPr>
          <w:fldChar w:fldCharType="end"/>
        </w:r>
        <w:r w:rsidR="00570B77" w:rsidRPr="000B262E" w:rsidDel="000B262E">
          <w:rPr>
            <w:rStyle w:val="Hyperlink"/>
            <w:color w:val="70AD47" w:themeColor="accent6"/>
            <w:rPrChange w:id="269" w:author="Moses, Robinson" w:date="2023-04-13T02:34:00Z">
              <w:rPr>
                <w:i w:val="0"/>
                <w:iCs w:val="0"/>
                <w:color w:val="70AD47" w:themeColor="accent6"/>
              </w:rPr>
            </w:rPrChange>
          </w:rPr>
          <w:delText xml:space="preserve"> </w:delText>
        </w:r>
      </w:del>
    </w:p>
    <w:p w14:paraId="005BB420" w14:textId="01896F14" w:rsidR="00570B77" w:rsidRPr="000B262E" w:rsidRDefault="000B262E">
      <w:pPr>
        <w:pStyle w:val="Caption"/>
        <w:rPr>
          <w:rStyle w:val="Hyperlink"/>
          <w:color w:val="70AD47" w:themeColor="accent6"/>
          <w:rPrChange w:id="270" w:author="Moses, Robinson" w:date="2023-04-13T02:34:00Z">
            <w:rPr/>
          </w:rPrChange>
        </w:rPr>
        <w:pPrChange w:id="271" w:author="Moses, Robinson" w:date="2023-04-13T02:34:00Z">
          <w:pPr>
            <w:spacing w:after="0"/>
          </w:pPr>
        </w:pPrChange>
      </w:pPr>
      <w:ins w:id="272" w:author="Moses, Robinson" w:date="2023-04-13T02:30:00Z">
        <w:r w:rsidRPr="000B262E">
          <w:rPr>
            <w:rStyle w:val="Hyperlink"/>
            <w:color w:val="70AD47" w:themeColor="accent6"/>
            <w:rPrChange w:id="273" w:author="Moses, Robinson" w:date="2023-04-13T02:34:00Z">
              <w:rPr>
                <w:i/>
                <w:iCs/>
              </w:rPr>
            </w:rPrChange>
          </w:rPr>
          <w:t>Return to:</w:t>
        </w:r>
      </w:ins>
      <w:ins w:id="274" w:author="Moses, Robinson" w:date="2023-04-13T02:31:00Z">
        <w:r w:rsidRPr="000B262E">
          <w:rPr>
            <w:rStyle w:val="Hyperlink"/>
            <w:color w:val="70AD47" w:themeColor="accent6"/>
            <w:rPrChange w:id="275" w:author="Moses, Robinson" w:date="2023-04-13T02:34:00Z">
              <w:rPr>
                <w:i/>
                <w:iCs/>
              </w:rPr>
            </w:rPrChange>
          </w:rPr>
          <w:t xml:space="preserve"> </w:t>
        </w:r>
        <w:r w:rsidRPr="000B262E">
          <w:rPr>
            <w:rStyle w:val="Hyperlink"/>
            <w:color w:val="70AD47" w:themeColor="accent6"/>
            <w:rPrChange w:id="276" w:author="Moses, Robinson" w:date="2023-04-13T02:34:00Z">
              <w:rPr>
                <w:i/>
                <w:iCs/>
              </w:rPr>
            </w:rPrChange>
          </w:rPr>
          <w:fldChar w:fldCharType="begin"/>
        </w:r>
        <w:r w:rsidRPr="000B262E">
          <w:rPr>
            <w:rStyle w:val="Hyperlink"/>
            <w:color w:val="70AD47" w:themeColor="accent6"/>
            <w:rPrChange w:id="277" w:author="Moses, Robinson" w:date="2023-04-13T02:34:00Z">
              <w:rPr>
                <w:i/>
                <w:iCs/>
              </w:rPr>
            </w:rPrChange>
          </w:rPr>
          <w:instrText xml:space="preserve"> REF _Ref132245489 \h </w:instrText>
        </w:r>
      </w:ins>
      <w:r>
        <w:rPr>
          <w:rStyle w:val="Hyperlink"/>
          <w:color w:val="70AD47" w:themeColor="accent6"/>
        </w:rPr>
        <w:instrText xml:space="preserve"> \* MERGEFORMAT </w:instrText>
      </w:r>
      <w:r w:rsidRPr="00800DF5">
        <w:rPr>
          <w:rStyle w:val="Hyperlink"/>
          <w:color w:val="70AD47" w:themeColor="accent6"/>
        </w:rPr>
      </w:r>
      <w:r w:rsidRPr="000B262E">
        <w:rPr>
          <w:rStyle w:val="Hyperlink"/>
          <w:color w:val="70AD47" w:themeColor="accent6"/>
          <w:rPrChange w:id="278" w:author="Moses, Robinson" w:date="2023-04-13T02:34:00Z">
            <w:rPr>
              <w:i/>
              <w:iCs/>
            </w:rPr>
          </w:rPrChange>
        </w:rPr>
        <w:fldChar w:fldCharType="separate"/>
      </w:r>
      <w:ins w:id="279" w:author="Moses, Robinson" w:date="2023-04-13T02:31:00Z">
        <w:r w:rsidRPr="000B262E">
          <w:rPr>
            <w:rStyle w:val="Hyperlink"/>
            <w:color w:val="70AD47" w:themeColor="accent6"/>
            <w:rPrChange w:id="280" w:author="Moses, Robinson" w:date="2023-04-13T02:34:00Z">
              <w:rPr>
                <w:i/>
                <w:iCs/>
              </w:rPr>
            </w:rPrChange>
          </w:rPr>
          <w:t>CREATE ORDER</w:t>
        </w:r>
        <w:r w:rsidRPr="000B262E">
          <w:rPr>
            <w:rStyle w:val="Hyperlink"/>
            <w:color w:val="70AD47" w:themeColor="accent6"/>
            <w:rPrChange w:id="281" w:author="Moses, Robinson" w:date="2023-04-13T02:34:00Z">
              <w:rPr>
                <w:i/>
                <w:iCs/>
              </w:rPr>
            </w:rPrChange>
          </w:rPr>
          <w:fldChar w:fldCharType="end"/>
        </w:r>
      </w:ins>
    </w:p>
    <w:p w14:paraId="5919ED4A" w14:textId="77777777" w:rsidR="00570B77" w:rsidRDefault="00570B77" w:rsidP="00570B77">
      <w:pPr>
        <w:pStyle w:val="Heading2"/>
      </w:pPr>
      <w:bookmarkStart w:id="282" w:name="_Toc111643055"/>
      <w:bookmarkStart w:id="283" w:name="_Toc132247982"/>
      <w:r>
        <w:lastRenderedPageBreak/>
        <w:t>CREATE ORDERS - MAINTENANCE VISIT</w:t>
      </w:r>
      <w:bookmarkEnd w:id="282"/>
      <w:bookmarkEnd w:id="283"/>
      <w:r>
        <w:t xml:space="preserve"> </w:t>
      </w:r>
    </w:p>
    <w:p w14:paraId="671ADEDD" w14:textId="7CDF92AE" w:rsidR="00C51D5F" w:rsidRDefault="00570B77" w:rsidP="008D51F3">
      <w:pPr>
        <w:pStyle w:val="BodyText"/>
      </w:pPr>
      <w:r>
        <w:t xml:space="preserve">Maintenance Visit is a special type of Order. They can be created and viewed under </w:t>
      </w:r>
      <w:r w:rsidRPr="00515C5A">
        <w:rPr>
          <w:b/>
          <w:bCs/>
        </w:rPr>
        <w:t>Orders</w:t>
      </w:r>
      <w:r>
        <w:t xml:space="preserve">, but their primary purpose is for the </w:t>
      </w:r>
      <w:r w:rsidRPr="00515C5A">
        <w:rPr>
          <w:b/>
          <w:bCs/>
        </w:rPr>
        <w:t>Route Plan</w:t>
      </w:r>
      <w:r>
        <w:t xml:space="preserve"> function. </w:t>
      </w:r>
    </w:p>
    <w:p w14:paraId="5BD0BB7A" w14:textId="280B2A01" w:rsidR="00905B9B" w:rsidRDefault="00570B77" w:rsidP="008D51F3">
      <w:pPr>
        <w:pStyle w:val="BodyText"/>
      </w:pPr>
      <w:r w:rsidRPr="00515C5A">
        <w:rPr>
          <w:b/>
          <w:bCs/>
          <w:u w:val="single"/>
        </w:rPr>
        <w:t>For example</w:t>
      </w:r>
      <w:r>
        <w:t xml:space="preserve">, if an ATM needs scheduled maintenance, it can be entered included in the Route Plan. </w:t>
      </w:r>
    </w:p>
    <w:p w14:paraId="52B11C88" w14:textId="5D94449A" w:rsidR="00570B77" w:rsidRDefault="00905B9B" w:rsidP="00515C5A">
      <w:pPr>
        <w:pStyle w:val="Note2"/>
      </w:pPr>
      <w:r w:rsidRPr="00515C5A">
        <w:rPr>
          <w:b/>
          <w:bCs/>
        </w:rPr>
        <w:t>N</w:t>
      </w:r>
      <w:r w:rsidR="00570B77" w:rsidRPr="00515C5A">
        <w:rPr>
          <w:b/>
          <w:bCs/>
        </w:rPr>
        <w:t>ote</w:t>
      </w:r>
      <w:r w:rsidRPr="00515C5A">
        <w:rPr>
          <w:b/>
          <w:bCs/>
        </w:rPr>
        <w:t>:</w:t>
      </w:r>
      <w:r w:rsidR="00570B77">
        <w:t xml:space="preserve"> </w:t>
      </w:r>
      <w:r>
        <w:t>M</w:t>
      </w:r>
      <w:r w:rsidR="00570B77">
        <w:t>aintenance Visits have no cash amount, or current status, and are not included in Order-related functions outside of Carrier</w:t>
      </w:r>
      <w:r w:rsidR="0039283A">
        <w:t xml:space="preserve"> </w:t>
      </w:r>
      <w:r w:rsidR="00570B77">
        <w:t>Web.</w:t>
      </w:r>
    </w:p>
    <w:p w14:paraId="6FA05DCD" w14:textId="5F041C49" w:rsidR="00570B77" w:rsidRDefault="00570B77" w:rsidP="008D51F3">
      <w:pPr>
        <w:pStyle w:val="Caption"/>
      </w:pPr>
      <w:bookmarkStart w:id="284" w:name="_Toc65568947"/>
      <w:r>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964EF7">
        <w:rPr>
          <w:noProof/>
        </w:rPr>
        <w:t>11</w:t>
      </w:r>
      <w:r w:rsidRPr="36CE550C">
        <w:rPr>
          <w:noProof/>
        </w:rPr>
        <w:fldChar w:fldCharType="end"/>
      </w:r>
      <w:r>
        <w:t>: CREATE MAINTENANCE VISIT</w:t>
      </w:r>
      <w:bookmarkEnd w:id="284"/>
    </w:p>
    <w:p w14:paraId="763B7DDA" w14:textId="77777777" w:rsidR="00570B77" w:rsidRDefault="00570B77" w:rsidP="00515C5A">
      <w:pPr>
        <w:pStyle w:val="BodyText"/>
      </w:pPr>
      <w:r>
        <w:rPr>
          <w:noProof/>
        </w:rPr>
        <w:drawing>
          <wp:inline distT="0" distB="0" distL="0" distR="0" wp14:anchorId="08D572B8" wp14:editId="1FD53A80">
            <wp:extent cx="5545372" cy="2019300"/>
            <wp:effectExtent l="76200" t="76200" r="132080" b="133350"/>
            <wp:docPr id="1531797121" name="Picture 1531797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546138" cy="20195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55FE5B" w14:textId="7C7F2BF6" w:rsidR="00570B77" w:rsidRDefault="00570B77" w:rsidP="008D51F3">
      <w:pPr>
        <w:pStyle w:val="Caption"/>
      </w:pPr>
      <w:bookmarkStart w:id="285" w:name="_Toc65569013"/>
      <w:r>
        <w:t xml:space="preserve">TABLE </w:t>
      </w:r>
      <w:r w:rsidRPr="00B901A7">
        <w:rPr>
          <w:color w:val="auto"/>
        </w:rPr>
        <w:fldChar w:fldCharType="begin"/>
      </w:r>
      <w:r w:rsidRPr="00B901A7">
        <w:rPr>
          <w:color w:val="auto"/>
        </w:rPr>
        <w:instrText xml:space="preserve"> SEQ Table \* ARABIC </w:instrText>
      </w:r>
      <w:r w:rsidRPr="00B901A7">
        <w:rPr>
          <w:color w:val="auto"/>
        </w:rPr>
        <w:fldChar w:fldCharType="separate"/>
      </w:r>
      <w:r w:rsidR="00964EF7">
        <w:rPr>
          <w:noProof/>
          <w:color w:val="auto"/>
        </w:rPr>
        <w:t>12</w:t>
      </w:r>
      <w:r w:rsidRPr="00B901A7">
        <w:rPr>
          <w:color w:val="auto"/>
        </w:rPr>
        <w:fldChar w:fldCharType="end"/>
      </w:r>
      <w:r w:rsidRPr="00B901A7">
        <w:rPr>
          <w:color w:val="auto"/>
        </w:rPr>
        <w:t>:</w:t>
      </w:r>
      <w:r>
        <w:t xml:space="preserve"> CREATE MAINTENANCE VISIT FIELD DESCRIPTIONS</w:t>
      </w:r>
      <w:bookmarkEnd w:id="285"/>
      <w:r>
        <w:t xml:space="preserve"> </w:t>
      </w:r>
    </w:p>
    <w:tbl>
      <w:tblPr>
        <w:tblStyle w:val="TableGrid1"/>
        <w:tblW w:w="8075" w:type="dxa"/>
        <w:tblInd w:w="460" w:type="dxa"/>
        <w:tblCellMar>
          <w:top w:w="94" w:type="dxa"/>
          <w:left w:w="5" w:type="dxa"/>
          <w:right w:w="19" w:type="dxa"/>
        </w:tblCellMar>
        <w:tblLook w:val="04A0" w:firstRow="1" w:lastRow="0" w:firstColumn="1" w:lastColumn="0" w:noHBand="0" w:noVBand="1"/>
      </w:tblPr>
      <w:tblGrid>
        <w:gridCol w:w="1881"/>
        <w:gridCol w:w="6194"/>
      </w:tblGrid>
      <w:tr w:rsidR="00570B77" w14:paraId="2D310A37" w14:textId="77777777" w:rsidTr="008D51F3">
        <w:trPr>
          <w:trHeight w:val="369"/>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780BD181" w14:textId="77777777" w:rsidR="00570B77" w:rsidRDefault="00570B77" w:rsidP="008D51F3">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78714A01" w14:textId="77777777" w:rsidR="00570B77" w:rsidRDefault="00570B77" w:rsidP="008D51F3">
            <w:pPr>
              <w:pStyle w:val="TableHeading"/>
            </w:pPr>
            <w:r>
              <w:t xml:space="preserve">Description </w:t>
            </w:r>
          </w:p>
        </w:tc>
      </w:tr>
      <w:tr w:rsidR="00570B77" w14:paraId="192BFCC9"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4D61B194" w14:textId="32F8C732" w:rsidR="00570B77" w:rsidRPr="00515C5A" w:rsidRDefault="00570B77" w:rsidP="008D51F3">
            <w:pPr>
              <w:pStyle w:val="TableBody"/>
              <w:rPr>
                <w:b/>
                <w:bCs/>
              </w:rPr>
            </w:pPr>
            <w:r w:rsidRPr="00515C5A">
              <w:rPr>
                <w:b/>
                <w:bCs/>
              </w:rPr>
              <w:t xml:space="preserve">Date </w:t>
            </w:r>
          </w:p>
        </w:tc>
        <w:tc>
          <w:tcPr>
            <w:tcW w:w="6194" w:type="dxa"/>
            <w:tcBorders>
              <w:top w:val="single" w:sz="3" w:space="0" w:color="000000"/>
              <w:left w:val="single" w:sz="4" w:space="0" w:color="000000"/>
              <w:bottom w:val="single" w:sz="4" w:space="0" w:color="000000"/>
              <w:right w:val="single" w:sz="4" w:space="0" w:color="000000"/>
            </w:tcBorders>
          </w:tcPr>
          <w:p w14:paraId="37E64D30" w14:textId="11C79164" w:rsidR="00570B77" w:rsidRPr="00515C5A" w:rsidRDefault="007C454D" w:rsidP="000C6698">
            <w:pPr>
              <w:pStyle w:val="TableBody"/>
            </w:pPr>
            <w:r w:rsidRPr="00515C5A">
              <w:t xml:space="preserve">The date </w:t>
            </w:r>
            <w:r w:rsidR="00570B77" w:rsidRPr="00515C5A">
              <w:t xml:space="preserve">on which Maintenance Visit </w:t>
            </w:r>
            <w:r w:rsidR="00B0577F">
              <w:t>will</w:t>
            </w:r>
            <w:r w:rsidR="00B0577F" w:rsidRPr="00515C5A">
              <w:t xml:space="preserve"> </w:t>
            </w:r>
            <w:r w:rsidR="00570B77" w:rsidRPr="00515C5A">
              <w:t xml:space="preserve">be performed </w:t>
            </w:r>
          </w:p>
        </w:tc>
      </w:tr>
      <w:tr w:rsidR="00570B77" w14:paraId="481674B6" w14:textId="77777777">
        <w:trPr>
          <w:trHeight w:val="436"/>
        </w:trPr>
        <w:tc>
          <w:tcPr>
            <w:tcW w:w="1881" w:type="dxa"/>
            <w:tcBorders>
              <w:top w:val="single" w:sz="4" w:space="0" w:color="000000"/>
              <w:left w:val="single" w:sz="4" w:space="0" w:color="000000"/>
              <w:bottom w:val="single" w:sz="4" w:space="0" w:color="000000"/>
              <w:right w:val="single" w:sz="4" w:space="0" w:color="000000"/>
            </w:tcBorders>
          </w:tcPr>
          <w:p w14:paraId="478D7666" w14:textId="77777777" w:rsidR="00570B77" w:rsidRPr="00515C5A" w:rsidRDefault="00570B77" w:rsidP="008D51F3">
            <w:pPr>
              <w:pStyle w:val="TableBody"/>
              <w:rPr>
                <w:b/>
                <w:bCs/>
              </w:rPr>
            </w:pPr>
            <w:r w:rsidRPr="00515C5A">
              <w:rPr>
                <w:b/>
                <w:bCs/>
              </w:rPr>
              <w:t xml:space="preserve">Depot </w:t>
            </w:r>
          </w:p>
        </w:tc>
        <w:tc>
          <w:tcPr>
            <w:tcW w:w="6194" w:type="dxa"/>
            <w:tcBorders>
              <w:top w:val="single" w:sz="4" w:space="0" w:color="000000"/>
              <w:left w:val="single" w:sz="4" w:space="0" w:color="000000"/>
              <w:bottom w:val="single" w:sz="4" w:space="0" w:color="000000"/>
              <w:right w:val="single" w:sz="4" w:space="0" w:color="000000"/>
            </w:tcBorders>
          </w:tcPr>
          <w:p w14:paraId="1903F68E" w14:textId="77777777" w:rsidR="00570B77" w:rsidRPr="00515C5A" w:rsidRDefault="00570B77" w:rsidP="000C6698">
            <w:pPr>
              <w:pStyle w:val="TableBody"/>
            </w:pPr>
            <w:r w:rsidRPr="00515C5A">
              <w:t xml:space="preserve">Depot servicing this cashpoint </w:t>
            </w:r>
          </w:p>
        </w:tc>
      </w:tr>
      <w:tr w:rsidR="00570B77" w14:paraId="1D6113BC" w14:textId="77777777">
        <w:trPr>
          <w:trHeight w:val="436"/>
        </w:trPr>
        <w:tc>
          <w:tcPr>
            <w:tcW w:w="1881" w:type="dxa"/>
            <w:tcBorders>
              <w:top w:val="single" w:sz="4" w:space="0" w:color="000000"/>
              <w:left w:val="single" w:sz="4" w:space="0" w:color="000000"/>
              <w:bottom w:val="single" w:sz="4" w:space="0" w:color="000000"/>
              <w:right w:val="single" w:sz="4" w:space="0" w:color="000000"/>
            </w:tcBorders>
          </w:tcPr>
          <w:p w14:paraId="20883CC4" w14:textId="77777777" w:rsidR="00570B77" w:rsidRPr="00515C5A" w:rsidRDefault="00570B77" w:rsidP="008D51F3">
            <w:pPr>
              <w:pStyle w:val="TableBody"/>
              <w:rPr>
                <w:b/>
                <w:bCs/>
              </w:rPr>
            </w:pPr>
            <w:r w:rsidRPr="00515C5A">
              <w:rPr>
                <w:b/>
                <w:bCs/>
              </w:rPr>
              <w:t xml:space="preserve">Cashpoint Type </w:t>
            </w:r>
          </w:p>
        </w:tc>
        <w:tc>
          <w:tcPr>
            <w:tcW w:w="6194" w:type="dxa"/>
            <w:tcBorders>
              <w:top w:val="single" w:sz="4" w:space="0" w:color="000000"/>
              <w:left w:val="single" w:sz="4" w:space="0" w:color="000000"/>
              <w:bottom w:val="single" w:sz="4" w:space="0" w:color="000000"/>
              <w:right w:val="single" w:sz="4" w:space="0" w:color="000000"/>
            </w:tcBorders>
          </w:tcPr>
          <w:p w14:paraId="258FEC18" w14:textId="77777777" w:rsidR="00570B77" w:rsidRPr="00515C5A" w:rsidRDefault="00570B77" w:rsidP="000C6698">
            <w:pPr>
              <w:pStyle w:val="TableBody"/>
            </w:pPr>
            <w:r w:rsidRPr="00515C5A">
              <w:t xml:space="preserve">ATM, Branch, Commercial </w:t>
            </w:r>
          </w:p>
        </w:tc>
      </w:tr>
      <w:tr w:rsidR="00570B77" w14:paraId="4C97B3CD" w14:textId="77777777">
        <w:trPr>
          <w:trHeight w:val="436"/>
        </w:trPr>
        <w:tc>
          <w:tcPr>
            <w:tcW w:w="1881" w:type="dxa"/>
            <w:tcBorders>
              <w:top w:val="single" w:sz="4" w:space="0" w:color="000000"/>
              <w:left w:val="single" w:sz="4" w:space="0" w:color="000000"/>
              <w:bottom w:val="single" w:sz="4" w:space="0" w:color="000000"/>
              <w:right w:val="single" w:sz="4" w:space="0" w:color="000000"/>
            </w:tcBorders>
          </w:tcPr>
          <w:p w14:paraId="303EE3EC" w14:textId="77777777" w:rsidR="00570B77" w:rsidRPr="00515C5A" w:rsidRDefault="00570B77" w:rsidP="008D51F3">
            <w:pPr>
              <w:pStyle w:val="TableBody"/>
              <w:rPr>
                <w:b/>
                <w:bCs/>
              </w:rPr>
            </w:pPr>
            <w:r w:rsidRPr="00515C5A">
              <w:rPr>
                <w:b/>
                <w:bCs/>
              </w:rPr>
              <w:t xml:space="preserve">Cashpoint ID </w:t>
            </w:r>
          </w:p>
        </w:tc>
        <w:tc>
          <w:tcPr>
            <w:tcW w:w="6194" w:type="dxa"/>
            <w:tcBorders>
              <w:top w:val="single" w:sz="4" w:space="0" w:color="000000"/>
              <w:left w:val="single" w:sz="4" w:space="0" w:color="000000"/>
              <w:bottom w:val="single" w:sz="4" w:space="0" w:color="000000"/>
              <w:right w:val="single" w:sz="4" w:space="0" w:color="000000"/>
            </w:tcBorders>
          </w:tcPr>
          <w:p w14:paraId="77BA994A" w14:textId="77777777" w:rsidR="00570B77" w:rsidRPr="00515C5A" w:rsidRDefault="00570B77" w:rsidP="000C6698">
            <w:pPr>
              <w:pStyle w:val="TableBody"/>
            </w:pPr>
            <w:r w:rsidRPr="00515C5A">
              <w:t xml:space="preserve">The cashpoint which will be visited </w:t>
            </w:r>
          </w:p>
        </w:tc>
      </w:tr>
      <w:tr w:rsidR="00570B77" w14:paraId="61F7E0D8" w14:textId="77777777">
        <w:trPr>
          <w:trHeight w:val="436"/>
        </w:trPr>
        <w:tc>
          <w:tcPr>
            <w:tcW w:w="1881" w:type="dxa"/>
            <w:tcBorders>
              <w:top w:val="single" w:sz="4" w:space="0" w:color="000000"/>
              <w:left w:val="single" w:sz="4" w:space="0" w:color="000000"/>
              <w:bottom w:val="single" w:sz="4" w:space="0" w:color="000000"/>
              <w:right w:val="single" w:sz="4" w:space="0" w:color="000000"/>
            </w:tcBorders>
          </w:tcPr>
          <w:p w14:paraId="72D9AC7E" w14:textId="77777777" w:rsidR="00570B77" w:rsidRPr="00515C5A" w:rsidRDefault="00570B77" w:rsidP="008D51F3">
            <w:pPr>
              <w:pStyle w:val="TableBody"/>
              <w:rPr>
                <w:b/>
                <w:bCs/>
              </w:rPr>
            </w:pPr>
            <w:r w:rsidRPr="00515C5A">
              <w:rPr>
                <w:b/>
                <w:bCs/>
              </w:rPr>
              <w:t xml:space="preserve">Blog </w:t>
            </w:r>
          </w:p>
        </w:tc>
        <w:tc>
          <w:tcPr>
            <w:tcW w:w="6194" w:type="dxa"/>
            <w:tcBorders>
              <w:top w:val="single" w:sz="4" w:space="0" w:color="000000"/>
              <w:left w:val="single" w:sz="4" w:space="0" w:color="000000"/>
              <w:bottom w:val="single" w:sz="4" w:space="0" w:color="000000"/>
              <w:right w:val="single" w:sz="4" w:space="0" w:color="000000"/>
            </w:tcBorders>
          </w:tcPr>
          <w:p w14:paraId="23BB42A1" w14:textId="77777777" w:rsidR="00570B77" w:rsidRPr="00515C5A" w:rsidRDefault="00570B77" w:rsidP="000C6698">
            <w:pPr>
              <w:pStyle w:val="TableBody"/>
            </w:pPr>
            <w:r w:rsidRPr="00515C5A">
              <w:t xml:space="preserve">Comments regarding this Maintenance Visit </w:t>
            </w:r>
          </w:p>
        </w:tc>
      </w:tr>
    </w:tbl>
    <w:p w14:paraId="400DDB41" w14:textId="3A62F623" w:rsidR="00570B77" w:rsidRPr="000B262E" w:rsidDel="000B262E" w:rsidRDefault="00EF1D97" w:rsidP="009D4845">
      <w:pPr>
        <w:pStyle w:val="Caption"/>
        <w:rPr>
          <w:del w:id="286" w:author="Moses, Robinson" w:date="2023-04-13T02:31:00Z"/>
          <w:rStyle w:val="Hyperlink"/>
          <w:color w:val="70AD47" w:themeColor="accent6"/>
          <w:rPrChange w:id="287" w:author="Moses, Robinson" w:date="2023-04-13T02:34:00Z">
            <w:rPr>
              <w:del w:id="288" w:author="Moses, Robinson" w:date="2023-04-13T02:31:00Z"/>
              <w:color w:val="70AD47" w:themeColor="accent6"/>
            </w:rPr>
          </w:rPrChange>
        </w:rPr>
      </w:pPr>
      <w:del w:id="289" w:author="Moses, Robinson" w:date="2023-04-13T02:31:00Z">
        <w:r w:rsidDel="000B262E">
          <w:rPr>
            <w:rStyle w:val="Hyperlink"/>
            <w:color w:val="70AD47" w:themeColor="accent6"/>
            <w:rPrChange w:id="290" w:author="Moses, Robinson" w:date="2023-04-13T02:34:00Z">
              <w:rPr/>
            </w:rPrChange>
          </w:rPr>
          <w:fldChar w:fldCharType="begin"/>
        </w:r>
        <w:r w:rsidRPr="000B262E" w:rsidDel="000B262E">
          <w:rPr>
            <w:rStyle w:val="Hyperlink"/>
            <w:color w:val="70AD47" w:themeColor="accent6"/>
            <w:rPrChange w:id="291" w:author="Moses, Robinson" w:date="2023-04-13T02:34:00Z">
              <w:rPr>
                <w:i w:val="0"/>
                <w:iCs w:val="0"/>
              </w:rPr>
            </w:rPrChange>
          </w:rPr>
          <w:delInstrText xml:space="preserve"> HYPERLINK \l "_ORDERS" </w:delInstrText>
        </w:r>
        <w:r w:rsidDel="000B262E">
          <w:rPr>
            <w:rStyle w:val="Hyperlink"/>
            <w:i w:val="0"/>
            <w:iCs w:val="0"/>
            <w:color w:val="70AD47" w:themeColor="accent6"/>
          </w:rPr>
          <w:fldChar w:fldCharType="separate"/>
        </w:r>
        <w:r w:rsidR="00570B77" w:rsidRPr="00BF2D7B" w:rsidDel="000B262E">
          <w:rPr>
            <w:rStyle w:val="Hyperlink"/>
            <w:color w:val="70AD47" w:themeColor="accent6"/>
          </w:rPr>
          <w:delText>Return to: Orders</w:delText>
        </w:r>
        <w:r w:rsidDel="000B262E">
          <w:rPr>
            <w:rStyle w:val="Hyperlink"/>
            <w:i w:val="0"/>
            <w:iCs w:val="0"/>
            <w:color w:val="70AD47" w:themeColor="accent6"/>
          </w:rPr>
          <w:fldChar w:fldCharType="end"/>
        </w:r>
        <w:r w:rsidR="00570B77" w:rsidRPr="000B262E" w:rsidDel="000B262E">
          <w:rPr>
            <w:rStyle w:val="Hyperlink"/>
            <w:color w:val="70AD47" w:themeColor="accent6"/>
            <w:rPrChange w:id="292" w:author="Moses, Robinson" w:date="2023-04-13T02:34:00Z">
              <w:rPr>
                <w:i w:val="0"/>
                <w:iCs w:val="0"/>
                <w:color w:val="70AD47" w:themeColor="accent6"/>
              </w:rPr>
            </w:rPrChange>
          </w:rPr>
          <w:delText xml:space="preserve"> </w:delText>
        </w:r>
      </w:del>
    </w:p>
    <w:p w14:paraId="6CBD8AD3" w14:textId="5DB12F5E" w:rsidR="000B262E" w:rsidRDefault="00570B77">
      <w:pPr>
        <w:pStyle w:val="Caption"/>
        <w:rPr>
          <w:ins w:id="293" w:author="Moses, Robinson" w:date="2023-04-13T02:31:00Z"/>
        </w:rPr>
        <w:pPrChange w:id="294" w:author="Moses, Robinson" w:date="2023-04-13T02:34:00Z">
          <w:pPr>
            <w:spacing w:after="0"/>
          </w:pPr>
        </w:pPrChange>
      </w:pPr>
      <w:del w:id="295" w:author="Moses, Robinson" w:date="2023-04-13T02:31:00Z">
        <w:r w:rsidRPr="000B262E" w:rsidDel="000B262E">
          <w:rPr>
            <w:rStyle w:val="Hyperlink"/>
            <w:color w:val="70AD47" w:themeColor="accent6"/>
            <w:rPrChange w:id="296" w:author="Moses, Robinson" w:date="2023-04-13T02:34:00Z">
              <w:rPr>
                <w:i/>
                <w:iCs/>
                <w:color w:val="622423"/>
                <w:sz w:val="24"/>
              </w:rPr>
            </w:rPrChange>
          </w:rPr>
          <w:delText xml:space="preserve"> </w:delText>
        </w:r>
      </w:del>
      <w:ins w:id="297" w:author="Moses, Robinson" w:date="2023-04-13T02:31:00Z">
        <w:r w:rsidR="000B262E" w:rsidRPr="000B262E">
          <w:rPr>
            <w:rStyle w:val="Hyperlink"/>
            <w:color w:val="70AD47" w:themeColor="accent6"/>
            <w:rPrChange w:id="298" w:author="Moses, Robinson" w:date="2023-04-13T02:34:00Z">
              <w:rPr>
                <w:i/>
                <w:iCs/>
              </w:rPr>
            </w:rPrChange>
          </w:rPr>
          <w:t xml:space="preserve">Return to: </w:t>
        </w:r>
        <w:r w:rsidR="000B262E" w:rsidRPr="000B262E">
          <w:rPr>
            <w:rStyle w:val="Hyperlink"/>
            <w:color w:val="70AD47" w:themeColor="accent6"/>
            <w:rPrChange w:id="299" w:author="Moses, Robinson" w:date="2023-04-13T02:34:00Z">
              <w:rPr>
                <w:i/>
                <w:iCs/>
              </w:rPr>
            </w:rPrChange>
          </w:rPr>
          <w:fldChar w:fldCharType="begin"/>
        </w:r>
        <w:r w:rsidR="000B262E" w:rsidRPr="000B262E">
          <w:rPr>
            <w:rStyle w:val="Hyperlink"/>
            <w:color w:val="70AD47" w:themeColor="accent6"/>
            <w:rPrChange w:id="300" w:author="Moses, Robinson" w:date="2023-04-13T02:34:00Z">
              <w:rPr>
                <w:i/>
                <w:iCs/>
              </w:rPr>
            </w:rPrChange>
          </w:rPr>
          <w:instrText xml:space="preserve"> REF _Ref132245506 \h </w:instrText>
        </w:r>
      </w:ins>
      <w:r w:rsidR="000B262E">
        <w:rPr>
          <w:rStyle w:val="Hyperlink"/>
          <w:color w:val="70AD47" w:themeColor="accent6"/>
        </w:rPr>
        <w:instrText xml:space="preserve"> \* MERGEFORMAT </w:instrText>
      </w:r>
      <w:r w:rsidR="000B262E" w:rsidRPr="00800DF5">
        <w:rPr>
          <w:rStyle w:val="Hyperlink"/>
          <w:color w:val="70AD47" w:themeColor="accent6"/>
        </w:rPr>
      </w:r>
      <w:r w:rsidR="000B262E" w:rsidRPr="000B262E">
        <w:rPr>
          <w:rStyle w:val="Hyperlink"/>
          <w:color w:val="70AD47" w:themeColor="accent6"/>
          <w:rPrChange w:id="301" w:author="Moses, Robinson" w:date="2023-04-13T02:34:00Z">
            <w:rPr>
              <w:i/>
              <w:iCs/>
            </w:rPr>
          </w:rPrChange>
        </w:rPr>
        <w:fldChar w:fldCharType="separate"/>
      </w:r>
      <w:ins w:id="302" w:author="Moses, Robinson" w:date="2023-04-13T02:31:00Z">
        <w:r w:rsidR="000B262E" w:rsidRPr="000B262E">
          <w:rPr>
            <w:rStyle w:val="Hyperlink"/>
            <w:color w:val="70AD47" w:themeColor="accent6"/>
            <w:rPrChange w:id="303" w:author="Moses, Robinson" w:date="2023-04-13T02:34:00Z">
              <w:rPr>
                <w:i/>
                <w:iCs/>
              </w:rPr>
            </w:rPrChange>
          </w:rPr>
          <w:t>CREATE ORDER</w:t>
        </w:r>
        <w:r w:rsidR="000B262E" w:rsidRPr="000B262E">
          <w:rPr>
            <w:rStyle w:val="Hyperlink"/>
            <w:color w:val="70AD47" w:themeColor="accent6"/>
            <w:rPrChange w:id="304" w:author="Moses, Robinson" w:date="2023-04-13T02:34:00Z">
              <w:rPr>
                <w:i/>
                <w:iCs/>
              </w:rPr>
            </w:rPrChange>
          </w:rPr>
          <w:fldChar w:fldCharType="end"/>
        </w:r>
      </w:ins>
    </w:p>
    <w:p w14:paraId="6EA12C98" w14:textId="3E839FBD" w:rsidR="00570B77" w:rsidRPr="00671EFD" w:rsidRDefault="00570B77" w:rsidP="00570B77">
      <w:pPr>
        <w:spacing w:after="190" w:line="263" w:lineRule="auto"/>
        <w:ind w:left="-5" w:hanging="10"/>
        <w:rPr>
          <w:color w:val="92D050"/>
        </w:rPr>
      </w:pPr>
    </w:p>
    <w:p w14:paraId="3838B735" w14:textId="77777777" w:rsidR="00570B77" w:rsidRDefault="00570B77">
      <w:pPr>
        <w:pStyle w:val="Heading1"/>
        <w:pPrChange w:id="305" w:author="Moses, Robinson" w:date="2023-04-13T02:25:00Z">
          <w:pPr>
            <w:pStyle w:val="Heading2"/>
          </w:pPr>
        </w:pPrChange>
      </w:pPr>
      <w:bookmarkStart w:id="306" w:name="_Toc111643056"/>
      <w:bookmarkStart w:id="307" w:name="_Ref132245523"/>
      <w:bookmarkStart w:id="308" w:name="_Ref132245538"/>
      <w:bookmarkStart w:id="309" w:name="_Toc132247983"/>
      <w:r>
        <w:lastRenderedPageBreak/>
        <w:t>LIST BY WORKFLOW</w:t>
      </w:r>
      <w:bookmarkEnd w:id="306"/>
      <w:bookmarkEnd w:id="307"/>
      <w:bookmarkEnd w:id="308"/>
      <w:bookmarkEnd w:id="309"/>
      <w:r>
        <w:t xml:space="preserve"> </w:t>
      </w:r>
    </w:p>
    <w:p w14:paraId="72D94CFC" w14:textId="56727954" w:rsidR="00570B77" w:rsidRDefault="00570B77" w:rsidP="00D125A8">
      <w:pPr>
        <w:pStyle w:val="BodyText"/>
      </w:pPr>
      <w:r>
        <w:t>List by Workflow provides a by-type view of all existing orders. Here</w:t>
      </w:r>
      <w:r w:rsidR="00C46DC9">
        <w:t>,</w:t>
      </w:r>
      <w:r>
        <w:t xml:space="preserve"> the user can also filter by </w:t>
      </w:r>
      <w:r w:rsidR="005D0A14">
        <w:rPr>
          <w:b/>
          <w:bCs/>
          <w:i/>
          <w:iCs/>
        </w:rPr>
        <w:t>C</w:t>
      </w:r>
      <w:r w:rsidRPr="00515C5A">
        <w:rPr>
          <w:b/>
          <w:bCs/>
          <w:i/>
          <w:iCs/>
        </w:rPr>
        <w:t xml:space="preserve">urrent state, </w:t>
      </w:r>
      <w:r w:rsidR="005D0A14">
        <w:rPr>
          <w:b/>
          <w:bCs/>
          <w:i/>
          <w:iCs/>
        </w:rPr>
        <w:t>O</w:t>
      </w:r>
      <w:r w:rsidRPr="00515C5A">
        <w:rPr>
          <w:b/>
          <w:bCs/>
          <w:i/>
          <w:iCs/>
        </w:rPr>
        <w:t xml:space="preserve">rder date, and </w:t>
      </w:r>
      <w:r w:rsidR="005D0A14">
        <w:rPr>
          <w:b/>
          <w:bCs/>
          <w:i/>
          <w:iCs/>
        </w:rPr>
        <w:t>D</w:t>
      </w:r>
      <w:r w:rsidRPr="00515C5A">
        <w:rPr>
          <w:b/>
          <w:bCs/>
          <w:i/>
          <w:iCs/>
        </w:rPr>
        <w:t>ue date</w:t>
      </w:r>
      <w:r>
        <w:t xml:space="preserve">. </w:t>
      </w:r>
    </w:p>
    <w:p w14:paraId="50625BCF" w14:textId="1FA64BEC" w:rsidR="00570B77" w:rsidRDefault="00570B77" w:rsidP="00D125A8">
      <w:pPr>
        <w:pStyle w:val="Caption"/>
      </w:pPr>
      <w:bookmarkStart w:id="310" w:name="_Toc65568948"/>
      <w:r>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964EF7">
        <w:rPr>
          <w:noProof/>
        </w:rPr>
        <w:t>12</w:t>
      </w:r>
      <w:r w:rsidRPr="36CE550C">
        <w:rPr>
          <w:noProof/>
        </w:rPr>
        <w:fldChar w:fldCharType="end"/>
      </w:r>
      <w:r>
        <w:t>: LIST ORDERS BY WORKFLOW SCREEN</w:t>
      </w:r>
      <w:bookmarkEnd w:id="310"/>
    </w:p>
    <w:p w14:paraId="6868EC76" w14:textId="65806233" w:rsidR="00570B77" w:rsidRDefault="00570B77" w:rsidP="00515C5A">
      <w:pPr>
        <w:pStyle w:val="BodyText"/>
      </w:pPr>
      <w:del w:id="311" w:author="Pinnu, Sainath" w:date="2023-04-11T18:57:00Z">
        <w:r w:rsidDel="008210FC">
          <w:rPr>
            <w:noProof/>
          </w:rPr>
          <w:lastRenderedPageBreak/>
          <w:drawing>
            <wp:inline distT="0" distB="0" distL="0" distR="0" wp14:anchorId="05E1EB56" wp14:editId="15929C16">
              <wp:extent cx="5378394" cy="6510655"/>
              <wp:effectExtent l="76200" t="76200" r="127635" b="1377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79451" cy="6511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312" w:author="Pinnu, Sainath" w:date="2023-04-11T18:57:00Z">
        <w:r w:rsidR="008210FC" w:rsidRPr="008210FC">
          <w:rPr>
            <w:noProof/>
          </w:rPr>
          <w:t xml:space="preserve"> </w:t>
        </w:r>
        <w:r w:rsidR="008210FC">
          <w:rPr>
            <w:noProof/>
          </w:rPr>
          <w:lastRenderedPageBreak/>
          <w:drawing>
            <wp:inline distT="0" distB="0" distL="0" distR="0" wp14:anchorId="2822C031" wp14:editId="6ADA6CBC">
              <wp:extent cx="5943600" cy="2917825"/>
              <wp:effectExtent l="0" t="0" r="0" b="0"/>
              <wp:docPr id="45418" name="Picture 4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17825"/>
                      </a:xfrm>
                      <a:prstGeom prst="rect">
                        <a:avLst/>
                      </a:prstGeom>
                    </pic:spPr>
                  </pic:pic>
                </a:graphicData>
              </a:graphic>
            </wp:inline>
          </w:drawing>
        </w:r>
      </w:ins>
      <w:ins w:id="313" w:author="Pinnu, Sainath" w:date="2023-04-11T18:58:00Z">
        <w:r w:rsidR="0042734B" w:rsidRPr="0042734B">
          <w:rPr>
            <w:noProof/>
          </w:rPr>
          <w:t xml:space="preserve"> </w:t>
        </w:r>
        <w:r w:rsidR="0042734B">
          <w:rPr>
            <w:noProof/>
          </w:rPr>
          <w:drawing>
            <wp:inline distT="0" distB="0" distL="0" distR="0" wp14:anchorId="08069FEA" wp14:editId="6575CA1A">
              <wp:extent cx="5943600" cy="2890520"/>
              <wp:effectExtent l="0" t="0" r="0" b="5080"/>
              <wp:docPr id="45419" name="Picture 45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890520"/>
                      </a:xfrm>
                      <a:prstGeom prst="rect">
                        <a:avLst/>
                      </a:prstGeom>
                    </pic:spPr>
                  </pic:pic>
                </a:graphicData>
              </a:graphic>
            </wp:inline>
          </w:drawing>
        </w:r>
      </w:ins>
    </w:p>
    <w:p w14:paraId="1C446A06" w14:textId="77777777" w:rsidR="00570B77" w:rsidRDefault="00570B77" w:rsidP="00570B77">
      <w:pPr>
        <w:spacing w:after="0"/>
        <w:ind w:right="1109"/>
        <w:jc w:val="right"/>
      </w:pPr>
      <w:r>
        <w:rPr>
          <w:sz w:val="18"/>
        </w:rPr>
        <w:t xml:space="preserve"> </w:t>
      </w:r>
    </w:p>
    <w:p w14:paraId="07A42506" w14:textId="41074687" w:rsidR="005D0A14" w:rsidRDefault="005D0A14">
      <w:pPr>
        <w:rPr>
          <w:i/>
          <w:iCs/>
          <w:color w:val="44546A" w:themeColor="text2"/>
          <w:sz w:val="18"/>
          <w:szCs w:val="18"/>
        </w:rPr>
      </w:pPr>
      <w:r>
        <w:br w:type="page"/>
      </w:r>
    </w:p>
    <w:p w14:paraId="3F2D1D8A" w14:textId="5310AB17" w:rsidR="00570B77" w:rsidRDefault="00570B77" w:rsidP="00D125A8">
      <w:pPr>
        <w:pStyle w:val="Caption"/>
      </w:pPr>
      <w:bookmarkStart w:id="314" w:name="_Toc65569014"/>
      <w:r>
        <w:lastRenderedPageBreak/>
        <w:t xml:space="preserve">TABLE </w:t>
      </w:r>
      <w:r w:rsidRPr="00B901A7">
        <w:rPr>
          <w:color w:val="auto"/>
        </w:rPr>
        <w:fldChar w:fldCharType="begin"/>
      </w:r>
      <w:r w:rsidRPr="00B901A7">
        <w:rPr>
          <w:color w:val="auto"/>
        </w:rPr>
        <w:instrText xml:space="preserve"> SEQ Table \* ARABIC </w:instrText>
      </w:r>
      <w:r w:rsidRPr="00B901A7">
        <w:rPr>
          <w:color w:val="auto"/>
        </w:rPr>
        <w:fldChar w:fldCharType="separate"/>
      </w:r>
      <w:r w:rsidR="00964EF7">
        <w:rPr>
          <w:noProof/>
          <w:color w:val="auto"/>
        </w:rPr>
        <w:t>13</w:t>
      </w:r>
      <w:r w:rsidRPr="00B901A7">
        <w:rPr>
          <w:color w:val="auto"/>
        </w:rPr>
        <w:fldChar w:fldCharType="end"/>
      </w:r>
      <w:r w:rsidRPr="00B901A7">
        <w:rPr>
          <w:color w:val="auto"/>
        </w:rPr>
        <w:t>:</w:t>
      </w:r>
      <w:r>
        <w:t xml:space="preserve"> LIST ORDERS BY WORKFLOW FIELD DESCRIPTIONS</w:t>
      </w:r>
      <w:bookmarkEnd w:id="314"/>
      <w:r>
        <w:t xml:space="preserve"> </w:t>
      </w:r>
      <w:r>
        <w:tab/>
        <w:t xml:space="preserve"> </w:t>
      </w:r>
    </w:p>
    <w:tbl>
      <w:tblPr>
        <w:tblStyle w:val="TableGrid1"/>
        <w:tblW w:w="8352" w:type="dxa"/>
        <w:tblInd w:w="460" w:type="dxa"/>
        <w:tblCellMar>
          <w:top w:w="94" w:type="dxa"/>
          <w:left w:w="5" w:type="dxa"/>
          <w:right w:w="241" w:type="dxa"/>
        </w:tblCellMar>
        <w:tblLook w:val="04A0" w:firstRow="1" w:lastRow="0" w:firstColumn="1" w:lastColumn="0" w:noHBand="0" w:noVBand="1"/>
      </w:tblPr>
      <w:tblGrid>
        <w:gridCol w:w="1945"/>
        <w:gridCol w:w="6407"/>
      </w:tblGrid>
      <w:tr w:rsidR="00570B77" w14:paraId="29F8A3FB" w14:textId="77777777" w:rsidTr="00515C5A">
        <w:trPr>
          <w:trHeight w:val="357"/>
        </w:trPr>
        <w:tc>
          <w:tcPr>
            <w:tcW w:w="1945" w:type="dxa"/>
            <w:tcBorders>
              <w:top w:val="single" w:sz="4" w:space="0" w:color="000000"/>
              <w:left w:val="single" w:sz="4" w:space="0" w:color="000000"/>
              <w:bottom w:val="single" w:sz="3" w:space="0" w:color="000000"/>
              <w:right w:val="single" w:sz="4" w:space="0" w:color="000000"/>
            </w:tcBorders>
            <w:shd w:val="clear" w:color="auto" w:fill="54B948"/>
          </w:tcPr>
          <w:p w14:paraId="40D3001D" w14:textId="77777777" w:rsidR="00570B77" w:rsidRDefault="00570B77" w:rsidP="00D125A8">
            <w:pPr>
              <w:pStyle w:val="TableHeading"/>
            </w:pPr>
            <w:r>
              <w:t xml:space="preserve">Field </w:t>
            </w:r>
          </w:p>
        </w:tc>
        <w:tc>
          <w:tcPr>
            <w:tcW w:w="6407" w:type="dxa"/>
            <w:tcBorders>
              <w:top w:val="single" w:sz="4" w:space="0" w:color="000000"/>
              <w:left w:val="single" w:sz="4" w:space="0" w:color="000000"/>
              <w:bottom w:val="single" w:sz="3" w:space="0" w:color="000000"/>
              <w:right w:val="single" w:sz="4" w:space="0" w:color="000000"/>
            </w:tcBorders>
            <w:shd w:val="clear" w:color="auto" w:fill="54B948"/>
          </w:tcPr>
          <w:p w14:paraId="79B82F39" w14:textId="77777777" w:rsidR="00570B77" w:rsidRDefault="00570B77" w:rsidP="00D125A8">
            <w:pPr>
              <w:pStyle w:val="TableHeading"/>
            </w:pPr>
            <w:r>
              <w:t xml:space="preserve">Description </w:t>
            </w:r>
          </w:p>
        </w:tc>
      </w:tr>
      <w:tr w:rsidR="00570B77" w14:paraId="0196B994" w14:textId="77777777" w:rsidTr="00515C5A">
        <w:trPr>
          <w:trHeight w:val="578"/>
        </w:trPr>
        <w:tc>
          <w:tcPr>
            <w:tcW w:w="1945" w:type="dxa"/>
            <w:tcBorders>
              <w:top w:val="single" w:sz="3" w:space="0" w:color="000000"/>
              <w:left w:val="single" w:sz="4" w:space="0" w:color="000000"/>
              <w:bottom w:val="single" w:sz="4" w:space="0" w:color="000000"/>
              <w:right w:val="single" w:sz="4" w:space="0" w:color="000000"/>
            </w:tcBorders>
          </w:tcPr>
          <w:p w14:paraId="42B79AD7" w14:textId="77777777" w:rsidR="00570B77" w:rsidRPr="00515C5A" w:rsidRDefault="00570B77" w:rsidP="003454CA">
            <w:pPr>
              <w:pStyle w:val="TableBody"/>
              <w:rPr>
                <w:b/>
                <w:bCs/>
              </w:rPr>
            </w:pPr>
            <w:r w:rsidRPr="00515C5A">
              <w:rPr>
                <w:b/>
                <w:bCs/>
              </w:rPr>
              <w:t xml:space="preserve">Status (filter) </w:t>
            </w:r>
          </w:p>
        </w:tc>
        <w:tc>
          <w:tcPr>
            <w:tcW w:w="6407" w:type="dxa"/>
            <w:tcBorders>
              <w:top w:val="single" w:sz="3" w:space="0" w:color="000000"/>
              <w:left w:val="single" w:sz="4" w:space="0" w:color="000000"/>
              <w:bottom w:val="single" w:sz="4" w:space="0" w:color="000000"/>
              <w:right w:val="single" w:sz="4" w:space="0" w:color="000000"/>
            </w:tcBorders>
          </w:tcPr>
          <w:p w14:paraId="04D26EF7" w14:textId="45A3B510" w:rsidR="005D0A14" w:rsidRDefault="00570B77" w:rsidP="005D0A14">
            <w:pPr>
              <w:pStyle w:val="TableBody"/>
            </w:pPr>
            <w:r w:rsidRPr="00515C5A">
              <w:t>User</w:t>
            </w:r>
            <w:r w:rsidR="0014696D" w:rsidRPr="00515C5A">
              <w:t>s</w:t>
            </w:r>
            <w:r w:rsidRPr="00515C5A">
              <w:t xml:space="preserve"> </w:t>
            </w:r>
            <w:r w:rsidR="00AC68AC" w:rsidRPr="00515C5A">
              <w:t>c</w:t>
            </w:r>
            <w:r w:rsidRPr="00515C5A">
              <w:t xml:space="preserve">an </w:t>
            </w:r>
            <w:r w:rsidR="00AC68AC" w:rsidRPr="00515C5A">
              <w:t>s</w:t>
            </w:r>
            <w:r w:rsidRPr="00515C5A">
              <w:t xml:space="preserve">elect </w:t>
            </w:r>
            <w:r w:rsidR="0014696D" w:rsidRPr="00515C5A">
              <w:t xml:space="preserve">the </w:t>
            </w:r>
            <w:r w:rsidRPr="00515C5A">
              <w:t xml:space="preserve">unique status they wish to view. </w:t>
            </w:r>
          </w:p>
          <w:p w14:paraId="18BC0EF6" w14:textId="4AB4DB80" w:rsidR="00570B77" w:rsidRPr="00515C5A" w:rsidRDefault="00200EFA" w:rsidP="005D0A14">
            <w:pPr>
              <w:pStyle w:val="TableBody"/>
            </w:pPr>
            <w:r w:rsidRPr="00515C5A">
              <w:rPr>
                <w:b/>
                <w:bCs/>
                <w:u w:val="single"/>
              </w:rPr>
              <w:t xml:space="preserve">For </w:t>
            </w:r>
            <w:r w:rsidR="00570B77" w:rsidRPr="00515C5A">
              <w:rPr>
                <w:b/>
                <w:bCs/>
                <w:u w:val="single"/>
              </w:rPr>
              <w:t>Example</w:t>
            </w:r>
            <w:r w:rsidR="005D0A14">
              <w:rPr>
                <w:b/>
                <w:bCs/>
                <w:u w:val="single"/>
              </w:rPr>
              <w:t>,</w:t>
            </w:r>
            <w:r w:rsidR="00570B77" w:rsidRPr="00515C5A">
              <w:t xml:space="preserve"> Ordered, In Transit, and cancelled. </w:t>
            </w:r>
          </w:p>
        </w:tc>
      </w:tr>
      <w:tr w:rsidR="00570B77" w14:paraId="6D059C02" w14:textId="77777777" w:rsidTr="00515C5A">
        <w:trPr>
          <w:trHeight w:val="544"/>
        </w:trPr>
        <w:tc>
          <w:tcPr>
            <w:tcW w:w="1945" w:type="dxa"/>
            <w:tcBorders>
              <w:top w:val="single" w:sz="4" w:space="0" w:color="000000"/>
              <w:left w:val="single" w:sz="4" w:space="0" w:color="000000"/>
              <w:bottom w:val="single" w:sz="4" w:space="0" w:color="000000"/>
              <w:right w:val="single" w:sz="4" w:space="0" w:color="000000"/>
            </w:tcBorders>
          </w:tcPr>
          <w:p w14:paraId="0E5A1DD0" w14:textId="77777777" w:rsidR="00570B77" w:rsidRPr="00515C5A" w:rsidRDefault="00570B77" w:rsidP="003454CA">
            <w:pPr>
              <w:pStyle w:val="TableBody"/>
              <w:rPr>
                <w:b/>
                <w:bCs/>
              </w:rPr>
            </w:pPr>
            <w:r w:rsidRPr="00515C5A">
              <w:rPr>
                <w:b/>
                <w:bCs/>
              </w:rPr>
              <w:t xml:space="preserve">Order Date (filter) </w:t>
            </w:r>
          </w:p>
        </w:tc>
        <w:tc>
          <w:tcPr>
            <w:tcW w:w="6407" w:type="dxa"/>
            <w:tcBorders>
              <w:top w:val="single" w:sz="4" w:space="0" w:color="000000"/>
              <w:left w:val="single" w:sz="4" w:space="0" w:color="000000"/>
              <w:bottom w:val="single" w:sz="4" w:space="0" w:color="000000"/>
              <w:right w:val="single" w:sz="4" w:space="0" w:color="000000"/>
            </w:tcBorders>
          </w:tcPr>
          <w:p w14:paraId="32366D23" w14:textId="1755989E" w:rsidR="00570B77" w:rsidRPr="00515C5A" w:rsidRDefault="00570B77" w:rsidP="005D0A14">
            <w:pPr>
              <w:pStyle w:val="TableBody"/>
            </w:pPr>
            <w:r w:rsidRPr="00515C5A">
              <w:t>User</w:t>
            </w:r>
            <w:r w:rsidR="0014696D" w:rsidRPr="00515C5A">
              <w:t>s</w:t>
            </w:r>
            <w:r w:rsidRPr="00515C5A">
              <w:t xml:space="preserve"> can select a unique Order Date. </w:t>
            </w:r>
          </w:p>
        </w:tc>
      </w:tr>
      <w:tr w:rsidR="00570B77" w14:paraId="75DAE0E2" w14:textId="77777777" w:rsidTr="00515C5A">
        <w:trPr>
          <w:trHeight w:val="579"/>
        </w:trPr>
        <w:tc>
          <w:tcPr>
            <w:tcW w:w="1945" w:type="dxa"/>
            <w:tcBorders>
              <w:top w:val="single" w:sz="4" w:space="0" w:color="000000"/>
              <w:left w:val="single" w:sz="4" w:space="0" w:color="000000"/>
              <w:bottom w:val="single" w:sz="4" w:space="0" w:color="000000"/>
              <w:right w:val="single" w:sz="4" w:space="0" w:color="000000"/>
            </w:tcBorders>
          </w:tcPr>
          <w:p w14:paraId="0B3EFB71" w14:textId="77777777" w:rsidR="00570B77" w:rsidRPr="00515C5A" w:rsidRDefault="00570B77" w:rsidP="003454CA">
            <w:pPr>
              <w:pStyle w:val="TableBody"/>
              <w:rPr>
                <w:b/>
                <w:bCs/>
              </w:rPr>
            </w:pPr>
            <w:r w:rsidRPr="00515C5A">
              <w:rPr>
                <w:b/>
                <w:bCs/>
              </w:rPr>
              <w:t xml:space="preserve">Due Date (filter) </w:t>
            </w:r>
          </w:p>
        </w:tc>
        <w:tc>
          <w:tcPr>
            <w:tcW w:w="6407" w:type="dxa"/>
            <w:tcBorders>
              <w:top w:val="single" w:sz="4" w:space="0" w:color="000000"/>
              <w:left w:val="single" w:sz="4" w:space="0" w:color="000000"/>
              <w:bottom w:val="single" w:sz="4" w:space="0" w:color="000000"/>
              <w:right w:val="single" w:sz="4" w:space="0" w:color="000000"/>
            </w:tcBorders>
          </w:tcPr>
          <w:p w14:paraId="0A40DFEB" w14:textId="49CC9414" w:rsidR="00570B77" w:rsidRPr="00515C5A" w:rsidRDefault="00570B77" w:rsidP="005D0A14">
            <w:pPr>
              <w:pStyle w:val="TableBody"/>
            </w:pPr>
            <w:r w:rsidRPr="00515C5A">
              <w:t>User</w:t>
            </w:r>
            <w:r w:rsidR="0014696D" w:rsidRPr="00515C5A">
              <w:t>s</w:t>
            </w:r>
            <w:r w:rsidRPr="00515C5A">
              <w:t xml:space="preserve"> can select a unique Due Day. </w:t>
            </w:r>
          </w:p>
        </w:tc>
      </w:tr>
      <w:tr w:rsidR="00570B77" w14:paraId="289115A2" w14:textId="77777777" w:rsidTr="00515C5A">
        <w:trPr>
          <w:trHeight w:val="579"/>
        </w:trPr>
        <w:tc>
          <w:tcPr>
            <w:tcW w:w="1945" w:type="dxa"/>
            <w:tcBorders>
              <w:top w:val="single" w:sz="4" w:space="0" w:color="000000"/>
              <w:left w:val="single" w:sz="4" w:space="0" w:color="000000"/>
              <w:bottom w:val="single" w:sz="4" w:space="0" w:color="000000"/>
              <w:right w:val="single" w:sz="4" w:space="0" w:color="000000"/>
            </w:tcBorders>
          </w:tcPr>
          <w:p w14:paraId="68F225E0" w14:textId="77777777" w:rsidR="00570B77" w:rsidRPr="00515C5A" w:rsidRDefault="00570B77" w:rsidP="003454CA">
            <w:pPr>
              <w:pStyle w:val="TableBody"/>
              <w:rPr>
                <w:b/>
                <w:bCs/>
              </w:rPr>
            </w:pPr>
            <w:r w:rsidRPr="00515C5A">
              <w:rPr>
                <w:b/>
                <w:bCs/>
              </w:rPr>
              <w:t xml:space="preserve">Workflow </w:t>
            </w:r>
          </w:p>
        </w:tc>
        <w:tc>
          <w:tcPr>
            <w:tcW w:w="6407" w:type="dxa"/>
            <w:tcBorders>
              <w:top w:val="single" w:sz="4" w:space="0" w:color="000000"/>
              <w:left w:val="single" w:sz="4" w:space="0" w:color="000000"/>
              <w:bottom w:val="single" w:sz="4" w:space="0" w:color="000000"/>
              <w:right w:val="single" w:sz="4" w:space="0" w:color="000000"/>
            </w:tcBorders>
          </w:tcPr>
          <w:p w14:paraId="2CA3F23F" w14:textId="77777777" w:rsidR="00570B77" w:rsidRPr="00515C5A" w:rsidRDefault="00570B77" w:rsidP="005D0A14">
            <w:pPr>
              <w:pStyle w:val="TableBody"/>
            </w:pPr>
            <w:r w:rsidRPr="00515C5A">
              <w:t xml:space="preserve">Shows the Workflow (or order type) for each order. </w:t>
            </w:r>
          </w:p>
        </w:tc>
      </w:tr>
      <w:tr w:rsidR="00570B77" w14:paraId="66CC8F15" w14:textId="77777777" w:rsidTr="00515C5A">
        <w:trPr>
          <w:trHeight w:val="579"/>
        </w:trPr>
        <w:tc>
          <w:tcPr>
            <w:tcW w:w="1945" w:type="dxa"/>
            <w:tcBorders>
              <w:top w:val="single" w:sz="4" w:space="0" w:color="000000"/>
              <w:left w:val="single" w:sz="4" w:space="0" w:color="000000"/>
              <w:bottom w:val="single" w:sz="4" w:space="0" w:color="000000"/>
              <w:right w:val="single" w:sz="4" w:space="0" w:color="000000"/>
            </w:tcBorders>
          </w:tcPr>
          <w:p w14:paraId="60F7AAE9" w14:textId="77777777" w:rsidR="00570B77" w:rsidRPr="00515C5A" w:rsidRDefault="00570B77" w:rsidP="003454CA">
            <w:pPr>
              <w:pStyle w:val="TableBody"/>
              <w:rPr>
                <w:b/>
                <w:bCs/>
              </w:rPr>
            </w:pPr>
            <w:r w:rsidRPr="00515C5A">
              <w:rPr>
                <w:b/>
                <w:bCs/>
              </w:rPr>
              <w:t xml:space="preserve">Cashpoint ID </w:t>
            </w:r>
          </w:p>
        </w:tc>
        <w:tc>
          <w:tcPr>
            <w:tcW w:w="6407" w:type="dxa"/>
            <w:tcBorders>
              <w:top w:val="single" w:sz="4" w:space="0" w:color="000000"/>
              <w:left w:val="single" w:sz="4" w:space="0" w:color="000000"/>
              <w:bottom w:val="single" w:sz="4" w:space="0" w:color="000000"/>
              <w:right w:val="single" w:sz="4" w:space="0" w:color="000000"/>
            </w:tcBorders>
          </w:tcPr>
          <w:p w14:paraId="18649C4A" w14:textId="77777777" w:rsidR="00570B77" w:rsidRPr="00515C5A" w:rsidRDefault="00570B77" w:rsidP="005D0A14">
            <w:pPr>
              <w:pStyle w:val="TableBody"/>
            </w:pPr>
            <w:r w:rsidRPr="00515C5A">
              <w:t xml:space="preserve">The unique cashpoint (ATM, Branch, Vault) identification. This will correlate with the cashpoint IDs defined in the OptiSuite software. </w:t>
            </w:r>
          </w:p>
        </w:tc>
      </w:tr>
      <w:tr w:rsidR="00570B77" w14:paraId="32D6CE50" w14:textId="77777777" w:rsidTr="00515C5A">
        <w:trPr>
          <w:trHeight w:val="579"/>
        </w:trPr>
        <w:tc>
          <w:tcPr>
            <w:tcW w:w="1945" w:type="dxa"/>
            <w:tcBorders>
              <w:top w:val="single" w:sz="4" w:space="0" w:color="000000"/>
              <w:left w:val="single" w:sz="4" w:space="0" w:color="000000"/>
              <w:bottom w:val="single" w:sz="4" w:space="0" w:color="000000"/>
              <w:right w:val="single" w:sz="4" w:space="0" w:color="000000"/>
            </w:tcBorders>
          </w:tcPr>
          <w:p w14:paraId="509A0E6A" w14:textId="77777777" w:rsidR="00570B77" w:rsidRPr="00515C5A" w:rsidRDefault="00570B77" w:rsidP="003454CA">
            <w:pPr>
              <w:pStyle w:val="TableBody"/>
              <w:rPr>
                <w:b/>
                <w:bCs/>
              </w:rPr>
            </w:pPr>
            <w:r w:rsidRPr="00515C5A">
              <w:rPr>
                <w:b/>
                <w:bCs/>
              </w:rPr>
              <w:t xml:space="preserve">Order Reference </w:t>
            </w:r>
          </w:p>
        </w:tc>
        <w:tc>
          <w:tcPr>
            <w:tcW w:w="6407" w:type="dxa"/>
            <w:tcBorders>
              <w:top w:val="single" w:sz="4" w:space="0" w:color="000000"/>
              <w:left w:val="single" w:sz="4" w:space="0" w:color="000000"/>
              <w:bottom w:val="single" w:sz="4" w:space="0" w:color="000000"/>
              <w:right w:val="single" w:sz="4" w:space="0" w:color="000000"/>
            </w:tcBorders>
          </w:tcPr>
          <w:p w14:paraId="4127E707" w14:textId="77777777" w:rsidR="00570B77" w:rsidRPr="00515C5A" w:rsidRDefault="00570B77" w:rsidP="005D0A14">
            <w:pPr>
              <w:pStyle w:val="TableBody"/>
            </w:pPr>
            <w:r w:rsidRPr="00515C5A">
              <w:t xml:space="preserve">Unique order identification number. </w:t>
            </w:r>
          </w:p>
        </w:tc>
      </w:tr>
      <w:tr w:rsidR="00570B77" w14:paraId="4C810A33" w14:textId="77777777" w:rsidTr="00515C5A">
        <w:trPr>
          <w:trHeight w:val="579"/>
        </w:trPr>
        <w:tc>
          <w:tcPr>
            <w:tcW w:w="1945" w:type="dxa"/>
            <w:tcBorders>
              <w:top w:val="single" w:sz="4" w:space="0" w:color="000000"/>
              <w:left w:val="single" w:sz="4" w:space="0" w:color="000000"/>
              <w:bottom w:val="single" w:sz="4" w:space="0" w:color="000000"/>
              <w:right w:val="single" w:sz="4" w:space="0" w:color="000000"/>
            </w:tcBorders>
          </w:tcPr>
          <w:p w14:paraId="75B59393" w14:textId="77777777" w:rsidR="00570B77" w:rsidRPr="00515C5A" w:rsidRDefault="00570B77" w:rsidP="003454CA">
            <w:pPr>
              <w:pStyle w:val="TableBody"/>
              <w:rPr>
                <w:b/>
                <w:bCs/>
              </w:rPr>
            </w:pPr>
            <w:r w:rsidRPr="00515C5A">
              <w:rPr>
                <w:b/>
                <w:bCs/>
              </w:rPr>
              <w:t xml:space="preserve">Order Date </w:t>
            </w:r>
          </w:p>
        </w:tc>
        <w:tc>
          <w:tcPr>
            <w:tcW w:w="6407" w:type="dxa"/>
            <w:tcBorders>
              <w:top w:val="single" w:sz="4" w:space="0" w:color="000000"/>
              <w:left w:val="single" w:sz="4" w:space="0" w:color="000000"/>
              <w:bottom w:val="single" w:sz="4" w:space="0" w:color="000000"/>
              <w:right w:val="single" w:sz="4" w:space="0" w:color="000000"/>
            </w:tcBorders>
          </w:tcPr>
          <w:p w14:paraId="51EB574D" w14:textId="4859A353" w:rsidR="00570B77" w:rsidRPr="00515C5A" w:rsidRDefault="0014696D" w:rsidP="005D0A14">
            <w:pPr>
              <w:pStyle w:val="TableBody"/>
            </w:pPr>
            <w:r w:rsidRPr="00515C5A">
              <w:t xml:space="preserve">The date </w:t>
            </w:r>
            <w:r w:rsidR="00570B77" w:rsidRPr="00515C5A">
              <w:t xml:space="preserve">Order was placed in OptiSuite </w:t>
            </w:r>
          </w:p>
        </w:tc>
      </w:tr>
      <w:tr w:rsidR="00570B77" w14:paraId="5684547B" w14:textId="77777777" w:rsidTr="00515C5A">
        <w:trPr>
          <w:trHeight w:val="579"/>
        </w:trPr>
        <w:tc>
          <w:tcPr>
            <w:tcW w:w="1945" w:type="dxa"/>
            <w:tcBorders>
              <w:top w:val="single" w:sz="4" w:space="0" w:color="000000"/>
              <w:left w:val="single" w:sz="4" w:space="0" w:color="000000"/>
              <w:bottom w:val="single" w:sz="4" w:space="0" w:color="000000"/>
              <w:right w:val="single" w:sz="4" w:space="0" w:color="000000"/>
            </w:tcBorders>
          </w:tcPr>
          <w:p w14:paraId="0D712F95" w14:textId="77777777" w:rsidR="00570B77" w:rsidRPr="00515C5A" w:rsidRDefault="00570B77" w:rsidP="003454CA">
            <w:pPr>
              <w:pStyle w:val="TableBody"/>
              <w:rPr>
                <w:b/>
                <w:bCs/>
              </w:rPr>
            </w:pPr>
            <w:r w:rsidRPr="00515C5A">
              <w:rPr>
                <w:b/>
                <w:bCs/>
              </w:rPr>
              <w:t xml:space="preserve">Due Date </w:t>
            </w:r>
          </w:p>
        </w:tc>
        <w:tc>
          <w:tcPr>
            <w:tcW w:w="6407" w:type="dxa"/>
            <w:tcBorders>
              <w:top w:val="single" w:sz="4" w:space="0" w:color="000000"/>
              <w:left w:val="single" w:sz="4" w:space="0" w:color="000000"/>
              <w:bottom w:val="single" w:sz="4" w:space="0" w:color="000000"/>
              <w:right w:val="single" w:sz="4" w:space="0" w:color="000000"/>
            </w:tcBorders>
          </w:tcPr>
          <w:p w14:paraId="4A3B0D91" w14:textId="31DB7BBF" w:rsidR="00570B77" w:rsidRPr="00515C5A" w:rsidRDefault="0014696D" w:rsidP="005D0A14">
            <w:pPr>
              <w:pStyle w:val="TableBody"/>
            </w:pPr>
            <w:r w:rsidRPr="00515C5A">
              <w:t xml:space="preserve">The date </w:t>
            </w:r>
            <w:r w:rsidR="00570B77" w:rsidRPr="00515C5A">
              <w:t xml:space="preserve">selected by OptiSuite users for actual physical delivery of currency. </w:t>
            </w:r>
          </w:p>
        </w:tc>
      </w:tr>
      <w:tr w:rsidR="00570B77" w14:paraId="29D7020A" w14:textId="77777777" w:rsidTr="00515C5A">
        <w:trPr>
          <w:trHeight w:val="579"/>
        </w:trPr>
        <w:tc>
          <w:tcPr>
            <w:tcW w:w="1945" w:type="dxa"/>
            <w:tcBorders>
              <w:top w:val="single" w:sz="4" w:space="0" w:color="000000"/>
              <w:left w:val="single" w:sz="4" w:space="0" w:color="000000"/>
              <w:bottom w:val="single" w:sz="4" w:space="0" w:color="000000"/>
              <w:right w:val="single" w:sz="4" w:space="0" w:color="000000"/>
            </w:tcBorders>
          </w:tcPr>
          <w:p w14:paraId="2DA9E699" w14:textId="77777777" w:rsidR="00570B77" w:rsidRPr="00515C5A" w:rsidRDefault="00570B77" w:rsidP="003454CA">
            <w:pPr>
              <w:pStyle w:val="TableBody"/>
              <w:rPr>
                <w:b/>
                <w:bCs/>
              </w:rPr>
            </w:pPr>
            <w:r w:rsidRPr="00515C5A">
              <w:rPr>
                <w:b/>
                <w:bCs/>
              </w:rPr>
              <w:t xml:space="preserve">Amount [crncy1] </w:t>
            </w:r>
          </w:p>
        </w:tc>
        <w:tc>
          <w:tcPr>
            <w:tcW w:w="6407" w:type="dxa"/>
            <w:tcBorders>
              <w:top w:val="single" w:sz="4" w:space="0" w:color="000000"/>
              <w:left w:val="single" w:sz="4" w:space="0" w:color="000000"/>
              <w:bottom w:val="single" w:sz="4" w:space="0" w:color="000000"/>
              <w:right w:val="single" w:sz="4" w:space="0" w:color="000000"/>
            </w:tcBorders>
          </w:tcPr>
          <w:p w14:paraId="6A005558" w14:textId="77777777" w:rsidR="00570B77" w:rsidRPr="00515C5A" w:rsidRDefault="00570B77" w:rsidP="005D0A14">
            <w:pPr>
              <w:pStyle w:val="TableBody"/>
            </w:pPr>
            <w:r w:rsidRPr="00515C5A">
              <w:t xml:space="preserve">Amount of the primary currency included in this order. </w:t>
            </w:r>
          </w:p>
        </w:tc>
      </w:tr>
      <w:tr w:rsidR="00570B77" w14:paraId="49D7A880" w14:textId="77777777" w:rsidTr="00515C5A">
        <w:trPr>
          <w:trHeight w:val="579"/>
        </w:trPr>
        <w:tc>
          <w:tcPr>
            <w:tcW w:w="1945" w:type="dxa"/>
            <w:tcBorders>
              <w:top w:val="single" w:sz="4" w:space="0" w:color="000000"/>
              <w:left w:val="single" w:sz="4" w:space="0" w:color="000000"/>
              <w:bottom w:val="single" w:sz="4" w:space="0" w:color="000000"/>
              <w:right w:val="single" w:sz="4" w:space="0" w:color="000000"/>
            </w:tcBorders>
          </w:tcPr>
          <w:p w14:paraId="3875F0C8" w14:textId="77777777" w:rsidR="00570B77" w:rsidRPr="00515C5A" w:rsidRDefault="00570B77" w:rsidP="003454CA">
            <w:pPr>
              <w:pStyle w:val="TableBody"/>
              <w:rPr>
                <w:b/>
                <w:bCs/>
              </w:rPr>
            </w:pPr>
            <w:r w:rsidRPr="00515C5A">
              <w:rPr>
                <w:b/>
                <w:bCs/>
              </w:rPr>
              <w:t xml:space="preserve">Amount [crncy2] </w:t>
            </w:r>
          </w:p>
        </w:tc>
        <w:tc>
          <w:tcPr>
            <w:tcW w:w="6407" w:type="dxa"/>
            <w:tcBorders>
              <w:top w:val="single" w:sz="4" w:space="0" w:color="000000"/>
              <w:left w:val="single" w:sz="4" w:space="0" w:color="000000"/>
              <w:bottom w:val="single" w:sz="4" w:space="0" w:color="000000"/>
              <w:right w:val="single" w:sz="4" w:space="0" w:color="000000"/>
            </w:tcBorders>
          </w:tcPr>
          <w:p w14:paraId="1FA2F682" w14:textId="77777777" w:rsidR="00570B77" w:rsidRPr="00515C5A" w:rsidRDefault="00570B77" w:rsidP="00187F59">
            <w:pPr>
              <w:pStyle w:val="TableBody"/>
            </w:pPr>
            <w:r w:rsidRPr="00515C5A">
              <w:t xml:space="preserve">Amount of the secondary currency included in this order. </w:t>
            </w:r>
          </w:p>
        </w:tc>
      </w:tr>
      <w:tr w:rsidR="00570B77" w14:paraId="5D43D657" w14:textId="77777777" w:rsidTr="00515C5A">
        <w:trPr>
          <w:trHeight w:val="579"/>
        </w:trPr>
        <w:tc>
          <w:tcPr>
            <w:tcW w:w="1945" w:type="dxa"/>
            <w:tcBorders>
              <w:top w:val="single" w:sz="4" w:space="0" w:color="000000"/>
              <w:left w:val="single" w:sz="4" w:space="0" w:color="000000"/>
              <w:bottom w:val="single" w:sz="4" w:space="0" w:color="000000"/>
              <w:right w:val="single" w:sz="4" w:space="0" w:color="000000"/>
            </w:tcBorders>
          </w:tcPr>
          <w:p w14:paraId="71681714" w14:textId="77777777" w:rsidR="00570B77" w:rsidRPr="00515C5A" w:rsidRDefault="00570B77" w:rsidP="003454CA">
            <w:pPr>
              <w:pStyle w:val="TableBody"/>
              <w:rPr>
                <w:b/>
                <w:bCs/>
              </w:rPr>
            </w:pPr>
            <w:r w:rsidRPr="00515C5A">
              <w:rPr>
                <w:b/>
                <w:bCs/>
              </w:rPr>
              <w:t xml:space="preserve">Status </w:t>
            </w:r>
          </w:p>
        </w:tc>
        <w:tc>
          <w:tcPr>
            <w:tcW w:w="6407" w:type="dxa"/>
            <w:tcBorders>
              <w:top w:val="single" w:sz="4" w:space="0" w:color="000000"/>
              <w:left w:val="single" w:sz="4" w:space="0" w:color="000000"/>
              <w:bottom w:val="single" w:sz="4" w:space="0" w:color="000000"/>
              <w:right w:val="single" w:sz="4" w:space="0" w:color="000000"/>
            </w:tcBorders>
          </w:tcPr>
          <w:p w14:paraId="414A5FA3" w14:textId="4540FBF1" w:rsidR="00570B77" w:rsidRPr="00515C5A" w:rsidRDefault="00570B77" w:rsidP="00737E3C">
            <w:pPr>
              <w:pStyle w:val="TableBody"/>
            </w:pPr>
            <w:r w:rsidRPr="00515C5A">
              <w:t xml:space="preserve">Describes </w:t>
            </w:r>
            <w:r w:rsidR="0014696D" w:rsidRPr="00515C5A">
              <w:t xml:space="preserve">the </w:t>
            </w:r>
            <w:r w:rsidRPr="00515C5A">
              <w:t xml:space="preserve">current State of the order </w:t>
            </w:r>
          </w:p>
        </w:tc>
      </w:tr>
      <w:tr w:rsidR="00570B77" w14:paraId="6CC87F20" w14:textId="77777777" w:rsidTr="00515C5A">
        <w:trPr>
          <w:trHeight w:val="579"/>
        </w:trPr>
        <w:tc>
          <w:tcPr>
            <w:tcW w:w="1945" w:type="dxa"/>
            <w:tcBorders>
              <w:top w:val="single" w:sz="4" w:space="0" w:color="000000"/>
              <w:left w:val="single" w:sz="4" w:space="0" w:color="000000"/>
              <w:bottom w:val="single" w:sz="4" w:space="0" w:color="000000"/>
              <w:right w:val="single" w:sz="4" w:space="0" w:color="000000"/>
            </w:tcBorders>
          </w:tcPr>
          <w:p w14:paraId="0E82B78D" w14:textId="77777777" w:rsidR="00570B77" w:rsidRPr="00515C5A" w:rsidRDefault="00570B77" w:rsidP="003454CA">
            <w:pPr>
              <w:pStyle w:val="TableBody"/>
              <w:rPr>
                <w:b/>
                <w:bCs/>
              </w:rPr>
            </w:pPr>
            <w:r w:rsidRPr="00515C5A">
              <w:rPr>
                <w:b/>
                <w:bCs/>
              </w:rPr>
              <w:t xml:space="preserve">Order Totals </w:t>
            </w:r>
          </w:p>
        </w:tc>
        <w:tc>
          <w:tcPr>
            <w:tcW w:w="6407" w:type="dxa"/>
            <w:tcBorders>
              <w:top w:val="single" w:sz="4" w:space="0" w:color="000000"/>
              <w:left w:val="single" w:sz="4" w:space="0" w:color="000000"/>
              <w:bottom w:val="single" w:sz="4" w:space="0" w:color="000000"/>
              <w:right w:val="single" w:sz="4" w:space="0" w:color="000000"/>
            </w:tcBorders>
          </w:tcPr>
          <w:p w14:paraId="47C85DEF" w14:textId="49ECA6C6" w:rsidR="00570B77" w:rsidRPr="00515C5A" w:rsidRDefault="00570B77" w:rsidP="00737E3C">
            <w:pPr>
              <w:pStyle w:val="TableBody"/>
            </w:pPr>
            <w:r w:rsidRPr="00515C5A">
              <w:t xml:space="preserve">Displays </w:t>
            </w:r>
            <w:r w:rsidR="0014696D" w:rsidRPr="00515C5A">
              <w:t xml:space="preserve">the </w:t>
            </w:r>
            <w:r w:rsidRPr="00515C5A">
              <w:t xml:space="preserve">total amount of all orders in the search results. Summed by Denomination (left box), Quality (middle box) and Currency (right box). </w:t>
            </w:r>
          </w:p>
        </w:tc>
      </w:tr>
      <w:tr w:rsidR="00570B77" w14:paraId="56311CD0" w14:textId="77777777" w:rsidTr="00515C5A">
        <w:trPr>
          <w:trHeight w:val="579"/>
        </w:trPr>
        <w:tc>
          <w:tcPr>
            <w:tcW w:w="1945" w:type="dxa"/>
            <w:tcBorders>
              <w:top w:val="single" w:sz="4" w:space="0" w:color="000000"/>
              <w:left w:val="single" w:sz="4" w:space="0" w:color="000000"/>
              <w:bottom w:val="single" w:sz="4" w:space="0" w:color="000000"/>
              <w:right w:val="single" w:sz="4" w:space="0" w:color="000000"/>
            </w:tcBorders>
          </w:tcPr>
          <w:p w14:paraId="62C1DEA4" w14:textId="77777777" w:rsidR="00570B77" w:rsidRPr="00515C5A" w:rsidRDefault="00570B77" w:rsidP="003454CA">
            <w:pPr>
              <w:pStyle w:val="TableBody"/>
              <w:rPr>
                <w:b/>
                <w:bCs/>
              </w:rPr>
            </w:pPr>
            <w:r w:rsidRPr="00515C5A">
              <w:rPr>
                <w:b/>
                <w:bCs/>
              </w:rPr>
              <w:t xml:space="preserve">Update Orders </w:t>
            </w:r>
          </w:p>
        </w:tc>
        <w:tc>
          <w:tcPr>
            <w:tcW w:w="6407" w:type="dxa"/>
            <w:tcBorders>
              <w:top w:val="single" w:sz="4" w:space="0" w:color="000000"/>
              <w:left w:val="single" w:sz="4" w:space="0" w:color="000000"/>
              <w:bottom w:val="single" w:sz="4" w:space="0" w:color="000000"/>
              <w:right w:val="single" w:sz="4" w:space="0" w:color="000000"/>
            </w:tcBorders>
          </w:tcPr>
          <w:p w14:paraId="47A8B36B" w14:textId="77777777" w:rsidR="00363AD9" w:rsidRPr="00515C5A" w:rsidRDefault="00570B77" w:rsidP="00737E3C">
            <w:pPr>
              <w:pStyle w:val="TableBody"/>
            </w:pPr>
            <w:r w:rsidRPr="00515C5A">
              <w:t xml:space="preserve">Allows to update the orders by changing status, edit amounts, add notes, etc. </w:t>
            </w:r>
          </w:p>
          <w:p w14:paraId="428728B2" w14:textId="15A965F6" w:rsidR="00570B77" w:rsidRPr="00F3161B" w:rsidRDefault="00DF4F7B" w:rsidP="00515C5A">
            <w:pPr>
              <w:pStyle w:val="TableNote"/>
            </w:pPr>
            <w:r w:rsidRPr="00515C5A">
              <w:rPr>
                <w:b/>
                <w:bCs/>
              </w:rPr>
              <w:t>N</w:t>
            </w:r>
            <w:r w:rsidR="00570B77" w:rsidRPr="00515C5A">
              <w:rPr>
                <w:b/>
                <w:bCs/>
              </w:rPr>
              <w:t>ote</w:t>
            </w:r>
            <w:r>
              <w:rPr>
                <w:b/>
                <w:bCs/>
              </w:rPr>
              <w:t>:</w:t>
            </w:r>
            <w:r w:rsidR="00570B77" w:rsidRPr="00F3161B">
              <w:t xml:space="preserve"> </w:t>
            </w:r>
            <w:r>
              <w:t>O</w:t>
            </w:r>
            <w:r w:rsidR="00570B77" w:rsidRPr="00F3161B">
              <w:t xml:space="preserve">ptions are available only if conditions permit (privilege granted, cut-off time not past, etc.) Merely select the orders which will be changed, add a Blog Entry (note), and click one of the task buttons. </w:t>
            </w:r>
          </w:p>
        </w:tc>
      </w:tr>
      <w:tr w:rsidR="00570B77" w14:paraId="55D7BC7E" w14:textId="77777777" w:rsidTr="00515C5A">
        <w:trPr>
          <w:trHeight w:val="579"/>
        </w:trPr>
        <w:tc>
          <w:tcPr>
            <w:tcW w:w="1945" w:type="dxa"/>
            <w:tcBorders>
              <w:top w:val="single" w:sz="4" w:space="0" w:color="000000"/>
              <w:left w:val="single" w:sz="4" w:space="0" w:color="000000"/>
              <w:bottom w:val="single" w:sz="4" w:space="0" w:color="000000"/>
              <w:right w:val="single" w:sz="4" w:space="0" w:color="000000"/>
            </w:tcBorders>
          </w:tcPr>
          <w:p w14:paraId="352B43D6" w14:textId="77777777" w:rsidR="00570B77" w:rsidRPr="00515C5A" w:rsidRDefault="00570B77" w:rsidP="003454CA">
            <w:pPr>
              <w:pStyle w:val="TableBody"/>
              <w:rPr>
                <w:b/>
                <w:bCs/>
              </w:rPr>
            </w:pPr>
            <w:r w:rsidRPr="00515C5A">
              <w:rPr>
                <w:b/>
                <w:bCs/>
              </w:rPr>
              <w:t xml:space="preserve">Batch Reports </w:t>
            </w:r>
          </w:p>
        </w:tc>
        <w:tc>
          <w:tcPr>
            <w:tcW w:w="6407" w:type="dxa"/>
            <w:tcBorders>
              <w:top w:val="single" w:sz="4" w:space="0" w:color="000000"/>
              <w:left w:val="single" w:sz="4" w:space="0" w:color="000000"/>
              <w:bottom w:val="single" w:sz="4" w:space="0" w:color="000000"/>
              <w:right w:val="single" w:sz="4" w:space="0" w:color="000000"/>
            </w:tcBorders>
          </w:tcPr>
          <w:p w14:paraId="57D62E46" w14:textId="77777777" w:rsidR="00570B77" w:rsidRPr="00515C5A" w:rsidRDefault="00570B77" w:rsidP="00187F59">
            <w:pPr>
              <w:pStyle w:val="TableBody"/>
            </w:pPr>
            <w:r w:rsidRPr="00515C5A">
              <w:t xml:space="preserve">Allows to generate two types of reports for either selected orders only or all results from the search criteria. </w:t>
            </w:r>
          </w:p>
          <w:p w14:paraId="4EBA22D9" w14:textId="77777777" w:rsidR="00570B77" w:rsidRPr="00515C5A" w:rsidRDefault="00570B77" w:rsidP="00187F59">
            <w:pPr>
              <w:pStyle w:val="TableBody"/>
            </w:pPr>
            <w:r w:rsidRPr="00515C5A">
              <w:lastRenderedPageBreak/>
              <w:t xml:space="preserve">Order Manifests and Order Notifications are the two report options. </w:t>
            </w:r>
          </w:p>
        </w:tc>
      </w:tr>
    </w:tbl>
    <w:p w14:paraId="33C84F61" w14:textId="052E17A2" w:rsidR="000B262E" w:rsidRPr="000B262E" w:rsidRDefault="00EF1D97">
      <w:pPr>
        <w:pStyle w:val="Caption"/>
        <w:rPr>
          <w:ins w:id="315" w:author="Moses, Robinson" w:date="2023-04-13T02:31:00Z"/>
          <w:rStyle w:val="Hyperlink"/>
          <w:color w:val="70AD47" w:themeColor="accent6"/>
          <w:rPrChange w:id="316" w:author="Moses, Robinson" w:date="2023-04-13T02:34:00Z">
            <w:rPr>
              <w:ins w:id="317" w:author="Moses, Robinson" w:date="2023-04-13T02:31:00Z"/>
            </w:rPr>
          </w:rPrChange>
        </w:rPr>
        <w:pPrChange w:id="318" w:author="Moses, Robinson" w:date="2023-04-13T02:34:00Z">
          <w:pPr>
            <w:spacing w:after="0"/>
          </w:pPr>
        </w:pPrChange>
      </w:pPr>
      <w:del w:id="319" w:author="Moses, Robinson" w:date="2023-04-13T02:31:00Z">
        <w:r w:rsidDel="000B262E">
          <w:rPr>
            <w:rStyle w:val="Hyperlink"/>
            <w:color w:val="70AD47" w:themeColor="accent6"/>
            <w:rPrChange w:id="320" w:author="Moses, Robinson" w:date="2023-04-13T02:34:00Z">
              <w:rPr/>
            </w:rPrChange>
          </w:rPr>
          <w:lastRenderedPageBreak/>
          <w:fldChar w:fldCharType="begin"/>
        </w:r>
        <w:r w:rsidRPr="000B262E" w:rsidDel="000B262E">
          <w:rPr>
            <w:rStyle w:val="Hyperlink"/>
            <w:color w:val="70AD47" w:themeColor="accent6"/>
            <w:rPrChange w:id="321" w:author="Moses, Robinson" w:date="2023-04-13T02:34:00Z">
              <w:rPr>
                <w:i/>
                <w:iCs/>
              </w:rPr>
            </w:rPrChange>
          </w:rPr>
          <w:delInstrText xml:space="preserve"> HYPERLINK \l "_ORDERS" </w:delInstrText>
        </w:r>
        <w:r w:rsidDel="000B262E">
          <w:rPr>
            <w:rStyle w:val="Hyperlink"/>
            <w:color w:val="70AD47" w:themeColor="accent6"/>
          </w:rPr>
          <w:fldChar w:fldCharType="separate"/>
        </w:r>
        <w:r w:rsidR="00570B77" w:rsidRPr="003454CA" w:rsidDel="000B262E">
          <w:rPr>
            <w:rStyle w:val="Hyperlink"/>
            <w:color w:val="70AD47" w:themeColor="accent6"/>
          </w:rPr>
          <w:delText>Return to: Orders</w:delText>
        </w:r>
        <w:r w:rsidDel="000B262E">
          <w:rPr>
            <w:rStyle w:val="Hyperlink"/>
            <w:color w:val="70AD47" w:themeColor="accent6"/>
          </w:rPr>
          <w:fldChar w:fldCharType="end"/>
        </w:r>
        <w:r w:rsidR="00570B77" w:rsidRPr="000B262E" w:rsidDel="000B262E">
          <w:rPr>
            <w:rStyle w:val="Hyperlink"/>
            <w:color w:val="70AD47" w:themeColor="accent6"/>
            <w:rPrChange w:id="322" w:author="Moses, Robinson" w:date="2023-04-13T02:34:00Z">
              <w:rPr>
                <w:i/>
                <w:iCs/>
                <w:color w:val="70AD47" w:themeColor="accent6"/>
              </w:rPr>
            </w:rPrChange>
          </w:rPr>
          <w:delText xml:space="preserve"> </w:delText>
        </w:r>
      </w:del>
      <w:ins w:id="323" w:author="Moses, Robinson" w:date="2023-04-13T02:31:00Z">
        <w:r w:rsidR="000B262E" w:rsidRPr="000B262E">
          <w:rPr>
            <w:rStyle w:val="Hyperlink"/>
            <w:color w:val="70AD47" w:themeColor="accent6"/>
            <w:rPrChange w:id="324" w:author="Moses, Robinson" w:date="2023-04-13T02:34:00Z">
              <w:rPr>
                <w:i/>
                <w:iCs/>
              </w:rPr>
            </w:rPrChange>
          </w:rPr>
          <w:t xml:space="preserve">Return to: </w:t>
        </w:r>
        <w:r w:rsidR="000B262E" w:rsidRPr="000B262E">
          <w:rPr>
            <w:rStyle w:val="Hyperlink"/>
            <w:color w:val="70AD47" w:themeColor="accent6"/>
            <w:rPrChange w:id="325" w:author="Moses, Robinson" w:date="2023-04-13T02:34:00Z">
              <w:rPr>
                <w:i/>
                <w:iCs/>
              </w:rPr>
            </w:rPrChange>
          </w:rPr>
          <w:fldChar w:fldCharType="begin"/>
        </w:r>
        <w:r w:rsidR="000B262E" w:rsidRPr="000B262E">
          <w:rPr>
            <w:rStyle w:val="Hyperlink"/>
            <w:color w:val="70AD47" w:themeColor="accent6"/>
            <w:rPrChange w:id="326" w:author="Moses, Robinson" w:date="2023-04-13T02:34:00Z">
              <w:rPr>
                <w:i/>
                <w:iCs/>
              </w:rPr>
            </w:rPrChange>
          </w:rPr>
          <w:instrText xml:space="preserve"> REF _Ref132245523 \h </w:instrText>
        </w:r>
      </w:ins>
      <w:r w:rsidR="000B262E">
        <w:rPr>
          <w:rStyle w:val="Hyperlink"/>
          <w:color w:val="70AD47" w:themeColor="accent6"/>
        </w:rPr>
        <w:instrText xml:space="preserve"> \* MERGEFORMAT </w:instrText>
      </w:r>
      <w:r w:rsidR="000B262E" w:rsidRPr="00800DF5">
        <w:rPr>
          <w:rStyle w:val="Hyperlink"/>
          <w:color w:val="70AD47" w:themeColor="accent6"/>
        </w:rPr>
      </w:r>
      <w:r w:rsidR="000B262E" w:rsidRPr="000B262E">
        <w:rPr>
          <w:rStyle w:val="Hyperlink"/>
          <w:color w:val="70AD47" w:themeColor="accent6"/>
          <w:rPrChange w:id="327" w:author="Moses, Robinson" w:date="2023-04-13T02:34:00Z">
            <w:rPr>
              <w:i/>
              <w:iCs/>
            </w:rPr>
          </w:rPrChange>
        </w:rPr>
        <w:fldChar w:fldCharType="separate"/>
      </w:r>
      <w:ins w:id="328" w:author="Moses, Robinson" w:date="2023-04-13T02:31:00Z">
        <w:r w:rsidR="000B262E" w:rsidRPr="000B262E">
          <w:rPr>
            <w:rStyle w:val="Hyperlink"/>
            <w:color w:val="70AD47" w:themeColor="accent6"/>
            <w:rPrChange w:id="329" w:author="Moses, Robinson" w:date="2023-04-13T02:34:00Z">
              <w:rPr>
                <w:i/>
                <w:iCs/>
              </w:rPr>
            </w:rPrChange>
          </w:rPr>
          <w:t>LIST BY WORKFLOW</w:t>
        </w:r>
        <w:r w:rsidR="000B262E" w:rsidRPr="000B262E">
          <w:rPr>
            <w:rStyle w:val="Hyperlink"/>
            <w:color w:val="70AD47" w:themeColor="accent6"/>
            <w:rPrChange w:id="330" w:author="Moses, Robinson" w:date="2023-04-13T02:34:00Z">
              <w:rPr>
                <w:i/>
                <w:iCs/>
              </w:rPr>
            </w:rPrChange>
          </w:rPr>
          <w:fldChar w:fldCharType="end"/>
        </w:r>
      </w:ins>
    </w:p>
    <w:p w14:paraId="5EF7909E" w14:textId="269A1E8C" w:rsidR="00570B77" w:rsidRDefault="00570B77" w:rsidP="003454CA">
      <w:pPr>
        <w:pStyle w:val="Caption"/>
        <w:rPr>
          <w:color w:val="70AD47" w:themeColor="accent6"/>
        </w:rPr>
      </w:pPr>
    </w:p>
    <w:p w14:paraId="46D5C06E" w14:textId="77777777" w:rsidR="00DB0012" w:rsidRPr="00515C5A" w:rsidRDefault="00DB0012" w:rsidP="00515C5A"/>
    <w:p w14:paraId="5A73D8A9" w14:textId="77777777" w:rsidR="00570B77" w:rsidRDefault="00570B77" w:rsidP="00570B77">
      <w:pPr>
        <w:pStyle w:val="Heading2"/>
      </w:pPr>
      <w:bookmarkStart w:id="331" w:name="_Toc111643057"/>
      <w:bookmarkStart w:id="332" w:name="_Toc132247984"/>
      <w:r>
        <w:t>SHOW MANIFEST</w:t>
      </w:r>
      <w:bookmarkEnd w:id="331"/>
      <w:bookmarkEnd w:id="332"/>
      <w:r>
        <w:t xml:space="preserve"> </w:t>
      </w:r>
    </w:p>
    <w:p w14:paraId="294BAE60" w14:textId="3F7CC273" w:rsidR="00570B77" w:rsidRPr="00561353" w:rsidRDefault="00570B77" w:rsidP="00561353">
      <w:pPr>
        <w:pStyle w:val="BodyText"/>
      </w:pPr>
      <w:r>
        <w:t xml:space="preserve">By clicking on the </w:t>
      </w:r>
      <w:r w:rsidRPr="00515C5A">
        <w:rPr>
          <w:b/>
          <w:bCs/>
        </w:rPr>
        <w:t>Show Manifest</w:t>
      </w:r>
      <w:r>
        <w:t xml:space="preserve"> icon</w:t>
      </w:r>
      <w:r w:rsidRPr="002C7A6D">
        <w:t xml:space="preserve"> </w:t>
      </w:r>
      <w:r w:rsidRPr="002C7A6D">
        <w:rPr>
          <w:noProof/>
        </w:rPr>
        <w:drawing>
          <wp:inline distT="0" distB="0" distL="0" distR="0" wp14:anchorId="7CEBED46" wp14:editId="01FA80E8">
            <wp:extent cx="141708" cy="146956"/>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4770" cy="160502"/>
                    </a:xfrm>
                    <a:prstGeom prst="rect">
                      <a:avLst/>
                    </a:prstGeom>
                    <a:noFill/>
                    <a:ln>
                      <a:noFill/>
                    </a:ln>
                  </pic:spPr>
                </pic:pic>
              </a:graphicData>
            </a:graphic>
          </wp:inline>
        </w:drawing>
      </w:r>
      <w:r>
        <w:t xml:space="preserve"> on the </w:t>
      </w:r>
      <w:r w:rsidRPr="000F6918">
        <w:t>List All Orders</w:t>
      </w:r>
      <w:r>
        <w:t xml:space="preserve"> screen, the user may access the order manifest for each unique order. </w:t>
      </w:r>
      <w:r w:rsidR="00561353">
        <w:t>S</w:t>
      </w:r>
      <w:r w:rsidR="0028353C">
        <w:t xml:space="preserve">electing </w:t>
      </w:r>
      <w:r>
        <w:t>the check boxes next to each field updat</w:t>
      </w:r>
      <w:r w:rsidR="00014BBC">
        <w:t>es</w:t>
      </w:r>
      <w:r>
        <w:t xml:space="preserve"> the value entered</w:t>
      </w:r>
      <w:r w:rsidR="00014BBC">
        <w:t>.</w:t>
      </w:r>
    </w:p>
    <w:p w14:paraId="1C890BA6" w14:textId="2FBF137B" w:rsidR="00570B77" w:rsidRPr="00C07B38" w:rsidRDefault="00570B77" w:rsidP="003454CA">
      <w:pPr>
        <w:pStyle w:val="Caption"/>
      </w:pPr>
      <w:bookmarkStart w:id="333" w:name="_Toc22305653"/>
      <w:bookmarkStart w:id="334" w:name="_Toc65568949"/>
      <w:r>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964EF7">
        <w:rPr>
          <w:noProof/>
        </w:rPr>
        <w:t>13</w:t>
      </w:r>
      <w:r w:rsidRPr="36CE550C">
        <w:rPr>
          <w:noProof/>
        </w:rPr>
        <w:fldChar w:fldCharType="end"/>
      </w:r>
      <w:r>
        <w:t>: SHOW MANIFEST SCREEN</w:t>
      </w:r>
      <w:bookmarkEnd w:id="333"/>
      <w:bookmarkEnd w:id="334"/>
    </w:p>
    <w:p w14:paraId="50908E82" w14:textId="56666686" w:rsidR="00570B77" w:rsidRDefault="00570B77" w:rsidP="00515C5A">
      <w:pPr>
        <w:pStyle w:val="BodyText"/>
      </w:pPr>
      <w:del w:id="335" w:author="Pinnu, Sainath" w:date="2023-04-11T18:59:00Z">
        <w:r w:rsidDel="00663F78">
          <w:rPr>
            <w:noProof/>
          </w:rPr>
          <w:lastRenderedPageBreak/>
          <w:drawing>
            <wp:inline distT="0" distB="0" distL="0" distR="0" wp14:anchorId="022FFC1B" wp14:editId="4C1A522C">
              <wp:extent cx="5449956" cy="4533900"/>
              <wp:effectExtent l="76200" t="76200" r="132080" b="133350"/>
              <wp:docPr id="955644889" name="Picture 955644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450916" cy="45346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336" w:author="Pinnu, Sainath" w:date="2023-04-11T18:59:00Z">
        <w:r w:rsidR="00663F78" w:rsidRPr="00663F78">
          <w:rPr>
            <w:noProof/>
          </w:rPr>
          <w:t xml:space="preserve"> </w:t>
        </w:r>
        <w:r w:rsidR="00663F78">
          <w:rPr>
            <w:noProof/>
          </w:rPr>
          <w:drawing>
            <wp:inline distT="0" distB="0" distL="0" distR="0" wp14:anchorId="5F1B5241" wp14:editId="56E3A6EB">
              <wp:extent cx="5943600" cy="2896235"/>
              <wp:effectExtent l="0" t="0" r="0" b="0"/>
              <wp:docPr id="45420" name="Picture 45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896235"/>
                      </a:xfrm>
                      <a:prstGeom prst="rect">
                        <a:avLst/>
                      </a:prstGeom>
                    </pic:spPr>
                  </pic:pic>
                </a:graphicData>
              </a:graphic>
            </wp:inline>
          </w:drawing>
        </w:r>
      </w:ins>
    </w:p>
    <w:p w14:paraId="722CB8ED" w14:textId="77777777" w:rsidR="000F6918" w:rsidRDefault="000F6918">
      <w:pPr>
        <w:rPr>
          <w:i/>
          <w:iCs/>
          <w:color w:val="44546A" w:themeColor="text2"/>
          <w:sz w:val="18"/>
          <w:szCs w:val="18"/>
        </w:rPr>
      </w:pPr>
      <w:bookmarkStart w:id="337" w:name="_Toc65569015"/>
      <w:r>
        <w:br w:type="page"/>
      </w:r>
    </w:p>
    <w:p w14:paraId="313FE023" w14:textId="66DB8C2E" w:rsidR="00570B77" w:rsidRDefault="00570B77" w:rsidP="003454CA">
      <w:pPr>
        <w:pStyle w:val="Caption"/>
      </w:pPr>
      <w:r>
        <w:lastRenderedPageBreak/>
        <w:t xml:space="preserve">TABLE </w:t>
      </w:r>
      <w:r w:rsidRPr="00B901A7">
        <w:rPr>
          <w:color w:val="auto"/>
        </w:rPr>
        <w:fldChar w:fldCharType="begin"/>
      </w:r>
      <w:r w:rsidRPr="00B901A7">
        <w:rPr>
          <w:color w:val="auto"/>
        </w:rPr>
        <w:instrText xml:space="preserve"> SEQ Table \* ARABIC </w:instrText>
      </w:r>
      <w:r w:rsidRPr="00B901A7">
        <w:rPr>
          <w:color w:val="auto"/>
        </w:rPr>
        <w:fldChar w:fldCharType="separate"/>
      </w:r>
      <w:r w:rsidR="00964EF7">
        <w:rPr>
          <w:noProof/>
          <w:color w:val="auto"/>
        </w:rPr>
        <w:t>14</w:t>
      </w:r>
      <w:r w:rsidRPr="00B901A7">
        <w:rPr>
          <w:color w:val="auto"/>
        </w:rPr>
        <w:fldChar w:fldCharType="end"/>
      </w:r>
      <w:r w:rsidRPr="00B901A7">
        <w:rPr>
          <w:color w:val="auto"/>
        </w:rPr>
        <w:t>:</w:t>
      </w:r>
      <w:r>
        <w:t xml:space="preserve"> MANIFEST FIELD DESCRIPTIONS</w:t>
      </w:r>
      <w:bookmarkEnd w:id="337"/>
      <w:r>
        <w:t xml:space="preserve"> </w:t>
      </w:r>
      <w:r>
        <w:tab/>
        <w:t xml:space="preserve"> </w:t>
      </w:r>
    </w:p>
    <w:tbl>
      <w:tblPr>
        <w:tblStyle w:val="TableGrid1"/>
        <w:tblW w:w="8075" w:type="dxa"/>
        <w:tblInd w:w="460" w:type="dxa"/>
        <w:tblCellMar>
          <w:top w:w="92" w:type="dxa"/>
          <w:left w:w="5" w:type="dxa"/>
          <w:right w:w="115" w:type="dxa"/>
        </w:tblCellMar>
        <w:tblLook w:val="04A0" w:firstRow="1" w:lastRow="0" w:firstColumn="1" w:lastColumn="0" w:noHBand="0" w:noVBand="1"/>
      </w:tblPr>
      <w:tblGrid>
        <w:gridCol w:w="1881"/>
        <w:gridCol w:w="6194"/>
      </w:tblGrid>
      <w:tr w:rsidR="00570B77" w14:paraId="0C29D2A6" w14:textId="77777777" w:rsidTr="003454CA">
        <w:trPr>
          <w:trHeight w:val="372"/>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7A867DF2" w14:textId="77777777" w:rsidR="00570B77" w:rsidRDefault="00570B77" w:rsidP="003454CA">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149AA7F3" w14:textId="77777777" w:rsidR="00570B77" w:rsidRDefault="00570B77" w:rsidP="003454CA">
            <w:pPr>
              <w:pStyle w:val="TableHeading"/>
            </w:pPr>
            <w:r>
              <w:t xml:space="preserve">Description </w:t>
            </w:r>
          </w:p>
        </w:tc>
      </w:tr>
      <w:tr w:rsidR="00570B77" w14:paraId="6E414A22"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3B82D4B7" w14:textId="77777777" w:rsidR="00570B77" w:rsidRPr="00515C5A" w:rsidRDefault="00570B77" w:rsidP="003454CA">
            <w:pPr>
              <w:pStyle w:val="TableBody"/>
              <w:rPr>
                <w:b/>
                <w:bCs/>
              </w:rPr>
            </w:pPr>
            <w:r w:rsidRPr="00515C5A">
              <w:rPr>
                <w:b/>
                <w:bCs/>
              </w:rPr>
              <w:t xml:space="preserve">Reference Number </w:t>
            </w:r>
          </w:p>
        </w:tc>
        <w:tc>
          <w:tcPr>
            <w:tcW w:w="6194" w:type="dxa"/>
            <w:tcBorders>
              <w:top w:val="single" w:sz="3" w:space="0" w:color="000000"/>
              <w:left w:val="single" w:sz="4" w:space="0" w:color="000000"/>
              <w:bottom w:val="single" w:sz="4" w:space="0" w:color="000000"/>
              <w:right w:val="single" w:sz="4" w:space="0" w:color="000000"/>
            </w:tcBorders>
          </w:tcPr>
          <w:p w14:paraId="252742FA" w14:textId="77777777" w:rsidR="00570B77" w:rsidRPr="00515C5A" w:rsidRDefault="00570B77" w:rsidP="003B0F3B">
            <w:pPr>
              <w:pStyle w:val="TableBody"/>
            </w:pPr>
            <w:r w:rsidRPr="00515C5A">
              <w:t xml:space="preserve">Order Reference Number corresponding to OptiSuite unique order ID </w:t>
            </w:r>
          </w:p>
        </w:tc>
      </w:tr>
      <w:tr w:rsidR="00570B77" w14:paraId="5DFF675A" w14:textId="77777777">
        <w:trPr>
          <w:trHeight w:val="351"/>
        </w:trPr>
        <w:tc>
          <w:tcPr>
            <w:tcW w:w="1881" w:type="dxa"/>
            <w:tcBorders>
              <w:top w:val="single" w:sz="4" w:space="0" w:color="000000"/>
              <w:left w:val="single" w:sz="4" w:space="0" w:color="000000"/>
              <w:bottom w:val="single" w:sz="4" w:space="0" w:color="000000"/>
              <w:right w:val="single" w:sz="4" w:space="0" w:color="000000"/>
            </w:tcBorders>
          </w:tcPr>
          <w:p w14:paraId="59C5E7F8" w14:textId="77777777" w:rsidR="00570B77" w:rsidRPr="00515C5A" w:rsidRDefault="00570B77" w:rsidP="003454CA">
            <w:pPr>
              <w:pStyle w:val="TableBody"/>
              <w:rPr>
                <w:b/>
                <w:bCs/>
              </w:rPr>
            </w:pPr>
            <w:r w:rsidRPr="00515C5A">
              <w:rPr>
                <w:b/>
                <w:bCs/>
              </w:rPr>
              <w:t xml:space="preserve">Date </w:t>
            </w:r>
          </w:p>
        </w:tc>
        <w:tc>
          <w:tcPr>
            <w:tcW w:w="6194" w:type="dxa"/>
            <w:tcBorders>
              <w:top w:val="single" w:sz="4" w:space="0" w:color="000000"/>
              <w:left w:val="single" w:sz="4" w:space="0" w:color="000000"/>
              <w:bottom w:val="single" w:sz="4" w:space="0" w:color="000000"/>
              <w:right w:val="single" w:sz="4" w:space="0" w:color="000000"/>
            </w:tcBorders>
          </w:tcPr>
          <w:p w14:paraId="18610B69" w14:textId="77777777" w:rsidR="00570B77" w:rsidRPr="00515C5A" w:rsidRDefault="00570B77" w:rsidP="003B0F3B">
            <w:pPr>
              <w:pStyle w:val="TableBody"/>
            </w:pPr>
            <w:r w:rsidRPr="00515C5A">
              <w:t xml:space="preserve">Current Business Day </w:t>
            </w:r>
          </w:p>
        </w:tc>
      </w:tr>
      <w:tr w:rsidR="00570B77" w14:paraId="1BB9390A" w14:textId="77777777">
        <w:trPr>
          <w:trHeight w:val="382"/>
        </w:trPr>
        <w:tc>
          <w:tcPr>
            <w:tcW w:w="1881" w:type="dxa"/>
            <w:tcBorders>
              <w:top w:val="single" w:sz="4" w:space="0" w:color="000000"/>
              <w:left w:val="single" w:sz="4" w:space="0" w:color="000000"/>
              <w:bottom w:val="single" w:sz="4" w:space="0" w:color="000000"/>
              <w:right w:val="single" w:sz="4" w:space="0" w:color="000000"/>
            </w:tcBorders>
          </w:tcPr>
          <w:p w14:paraId="2A2CC7FB" w14:textId="77777777" w:rsidR="00570B77" w:rsidRPr="00515C5A" w:rsidRDefault="00570B77" w:rsidP="003454CA">
            <w:pPr>
              <w:pStyle w:val="TableBody"/>
              <w:rPr>
                <w:b/>
                <w:bCs/>
              </w:rPr>
            </w:pPr>
            <w:r w:rsidRPr="00515C5A">
              <w:rPr>
                <w:b/>
                <w:bCs/>
              </w:rPr>
              <w:t xml:space="preserve">Source ID </w:t>
            </w:r>
          </w:p>
        </w:tc>
        <w:tc>
          <w:tcPr>
            <w:tcW w:w="6194" w:type="dxa"/>
            <w:tcBorders>
              <w:top w:val="single" w:sz="4" w:space="0" w:color="000000"/>
              <w:left w:val="single" w:sz="4" w:space="0" w:color="000000"/>
              <w:bottom w:val="single" w:sz="4" w:space="0" w:color="000000"/>
              <w:right w:val="single" w:sz="4" w:space="0" w:color="000000"/>
            </w:tcBorders>
          </w:tcPr>
          <w:p w14:paraId="1300AB53" w14:textId="0ACBCF29" w:rsidR="00570B77" w:rsidRPr="00515C5A" w:rsidRDefault="0014696D" w:rsidP="003B0F3B">
            <w:pPr>
              <w:pStyle w:val="TableBody"/>
            </w:pPr>
            <w:r w:rsidRPr="00515C5A">
              <w:t xml:space="preserve">The </w:t>
            </w:r>
            <w:r w:rsidR="00570B77" w:rsidRPr="00515C5A">
              <w:t xml:space="preserve">ID of </w:t>
            </w:r>
            <w:r w:rsidRPr="00515C5A">
              <w:t xml:space="preserve">the </w:t>
            </w:r>
            <w:r w:rsidR="00570B77" w:rsidRPr="00515C5A">
              <w:t xml:space="preserve">origination point of currency </w:t>
            </w:r>
          </w:p>
        </w:tc>
      </w:tr>
      <w:tr w:rsidR="00570B77" w14:paraId="6D6436CA"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2BCDFCB7" w14:textId="77777777" w:rsidR="00570B77" w:rsidRPr="00515C5A" w:rsidRDefault="00570B77" w:rsidP="003454CA">
            <w:pPr>
              <w:pStyle w:val="TableBody"/>
              <w:rPr>
                <w:b/>
                <w:bCs/>
              </w:rPr>
            </w:pPr>
            <w:r w:rsidRPr="00515C5A">
              <w:rPr>
                <w:b/>
                <w:bCs/>
              </w:rPr>
              <w:t xml:space="preserve">Destination ID </w:t>
            </w:r>
          </w:p>
        </w:tc>
        <w:tc>
          <w:tcPr>
            <w:tcW w:w="6194" w:type="dxa"/>
            <w:tcBorders>
              <w:top w:val="single" w:sz="4" w:space="0" w:color="000000"/>
              <w:left w:val="single" w:sz="4" w:space="0" w:color="000000"/>
              <w:bottom w:val="single" w:sz="4" w:space="0" w:color="000000"/>
              <w:right w:val="single" w:sz="4" w:space="0" w:color="000000"/>
            </w:tcBorders>
          </w:tcPr>
          <w:p w14:paraId="1864C848" w14:textId="77777777" w:rsidR="00570B77" w:rsidRPr="00515C5A" w:rsidRDefault="00570B77" w:rsidP="003B0F3B">
            <w:pPr>
              <w:pStyle w:val="TableBody"/>
            </w:pPr>
            <w:r w:rsidRPr="00515C5A">
              <w:t xml:space="preserve">Cashpoint (ATM, Branch, Commercial, Vault) OptiSuite Cashpoint ID </w:t>
            </w:r>
          </w:p>
        </w:tc>
      </w:tr>
      <w:tr w:rsidR="00570B77" w14:paraId="46552611"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3896CBE9" w14:textId="77777777" w:rsidR="00570B77" w:rsidRPr="00515C5A" w:rsidRDefault="00570B77" w:rsidP="003454CA">
            <w:pPr>
              <w:pStyle w:val="TableBody"/>
              <w:rPr>
                <w:b/>
                <w:bCs/>
              </w:rPr>
            </w:pPr>
            <w:r w:rsidRPr="00515C5A">
              <w:rPr>
                <w:b/>
                <w:bCs/>
              </w:rPr>
              <w:t xml:space="preserve">Chief Deputy </w:t>
            </w:r>
          </w:p>
        </w:tc>
        <w:tc>
          <w:tcPr>
            <w:tcW w:w="6194" w:type="dxa"/>
            <w:tcBorders>
              <w:top w:val="single" w:sz="4" w:space="0" w:color="000000"/>
              <w:left w:val="single" w:sz="4" w:space="0" w:color="000000"/>
              <w:bottom w:val="single" w:sz="4" w:space="0" w:color="000000"/>
              <w:right w:val="single" w:sz="4" w:space="0" w:color="000000"/>
            </w:tcBorders>
          </w:tcPr>
          <w:p w14:paraId="0C196C1C" w14:textId="22905405" w:rsidR="00570B77" w:rsidRPr="00515C5A" w:rsidRDefault="00570B77" w:rsidP="003B0F3B">
            <w:pPr>
              <w:pStyle w:val="TableBody"/>
            </w:pPr>
            <w:r w:rsidRPr="00515C5A">
              <w:t xml:space="preserve">Main Carrier Employee/Agent arriving at </w:t>
            </w:r>
            <w:r w:rsidR="0014696D" w:rsidRPr="00515C5A">
              <w:t xml:space="preserve">the </w:t>
            </w:r>
            <w:r w:rsidRPr="00515C5A">
              <w:t xml:space="preserve">service location </w:t>
            </w:r>
          </w:p>
        </w:tc>
      </w:tr>
      <w:tr w:rsidR="00570B77" w14:paraId="7E890FCD"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4BA24759" w14:textId="77777777" w:rsidR="00570B77" w:rsidRPr="00515C5A" w:rsidRDefault="00570B77" w:rsidP="003454CA">
            <w:pPr>
              <w:pStyle w:val="TableBody"/>
              <w:rPr>
                <w:b/>
                <w:bCs/>
              </w:rPr>
            </w:pPr>
            <w:r w:rsidRPr="00515C5A">
              <w:rPr>
                <w:b/>
                <w:bCs/>
              </w:rPr>
              <w:t xml:space="preserve">Assistant Deputy </w:t>
            </w:r>
          </w:p>
        </w:tc>
        <w:tc>
          <w:tcPr>
            <w:tcW w:w="6194" w:type="dxa"/>
            <w:tcBorders>
              <w:top w:val="single" w:sz="4" w:space="0" w:color="000000"/>
              <w:left w:val="single" w:sz="4" w:space="0" w:color="000000"/>
              <w:bottom w:val="single" w:sz="4" w:space="0" w:color="000000"/>
              <w:right w:val="single" w:sz="4" w:space="0" w:color="000000"/>
            </w:tcBorders>
          </w:tcPr>
          <w:p w14:paraId="2B97EDC3" w14:textId="37F8C4D3" w:rsidR="00570B77" w:rsidRPr="00515C5A" w:rsidRDefault="00570B77" w:rsidP="003B0F3B">
            <w:pPr>
              <w:pStyle w:val="TableBody"/>
            </w:pPr>
            <w:r w:rsidRPr="00515C5A">
              <w:t xml:space="preserve">Assistant Carrier Employee/Agent arriving at </w:t>
            </w:r>
            <w:r w:rsidR="0014696D" w:rsidRPr="00515C5A">
              <w:t xml:space="preserve">the </w:t>
            </w:r>
            <w:r w:rsidRPr="00515C5A">
              <w:t xml:space="preserve">service location </w:t>
            </w:r>
          </w:p>
        </w:tc>
      </w:tr>
      <w:tr w:rsidR="00570B77" w14:paraId="56863A62"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6B3033FD" w14:textId="77777777" w:rsidR="00570B77" w:rsidRPr="00515C5A" w:rsidRDefault="00570B77" w:rsidP="003454CA">
            <w:pPr>
              <w:pStyle w:val="TableBody"/>
              <w:rPr>
                <w:b/>
                <w:bCs/>
              </w:rPr>
            </w:pPr>
            <w:r w:rsidRPr="00515C5A">
              <w:rPr>
                <w:b/>
                <w:bCs/>
              </w:rPr>
              <w:t xml:space="preserve">Servicer ID </w:t>
            </w:r>
          </w:p>
        </w:tc>
        <w:tc>
          <w:tcPr>
            <w:tcW w:w="6194" w:type="dxa"/>
            <w:tcBorders>
              <w:top w:val="single" w:sz="4" w:space="0" w:color="000000"/>
              <w:left w:val="single" w:sz="4" w:space="0" w:color="000000"/>
              <w:bottom w:val="single" w:sz="4" w:space="0" w:color="000000"/>
              <w:right w:val="single" w:sz="4" w:space="0" w:color="000000"/>
            </w:tcBorders>
          </w:tcPr>
          <w:p w14:paraId="33476F51" w14:textId="486B6CA1" w:rsidR="00570B77" w:rsidRPr="00515C5A" w:rsidRDefault="0014696D" w:rsidP="003B0F3B">
            <w:pPr>
              <w:pStyle w:val="TableBody"/>
            </w:pPr>
            <w:r w:rsidRPr="00515C5A">
              <w:t xml:space="preserve">The </w:t>
            </w:r>
            <w:r w:rsidR="00570B77" w:rsidRPr="00515C5A">
              <w:t xml:space="preserve">ID of </w:t>
            </w:r>
            <w:r w:rsidR="00CF6772" w:rsidRPr="00515C5A">
              <w:t>Armoured</w:t>
            </w:r>
            <w:r w:rsidR="00570B77" w:rsidRPr="00515C5A">
              <w:t xml:space="preserve"> Car Vendor </w:t>
            </w:r>
          </w:p>
        </w:tc>
      </w:tr>
      <w:tr w:rsidR="00570B77" w14:paraId="0A8271CD"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767AB823" w14:textId="77777777" w:rsidR="00570B77" w:rsidRPr="00515C5A" w:rsidRDefault="00570B77" w:rsidP="003454CA">
            <w:pPr>
              <w:pStyle w:val="TableBody"/>
              <w:rPr>
                <w:b/>
                <w:bCs/>
              </w:rPr>
            </w:pPr>
            <w:r w:rsidRPr="00515C5A">
              <w:rPr>
                <w:b/>
                <w:bCs/>
              </w:rPr>
              <w:t xml:space="preserve">Order Description </w:t>
            </w:r>
          </w:p>
        </w:tc>
        <w:tc>
          <w:tcPr>
            <w:tcW w:w="6194" w:type="dxa"/>
            <w:tcBorders>
              <w:top w:val="single" w:sz="4" w:space="0" w:color="000000"/>
              <w:left w:val="single" w:sz="4" w:space="0" w:color="000000"/>
              <w:bottom w:val="single" w:sz="4" w:space="0" w:color="000000"/>
              <w:right w:val="single" w:sz="4" w:space="0" w:color="000000"/>
            </w:tcBorders>
          </w:tcPr>
          <w:p w14:paraId="5CF6FE30" w14:textId="77777777" w:rsidR="00570B77" w:rsidRPr="00515C5A" w:rsidRDefault="00570B77" w:rsidP="003B0F3B">
            <w:pPr>
              <w:pStyle w:val="TableBody"/>
            </w:pPr>
            <w:r w:rsidRPr="00515C5A">
              <w:t xml:space="preserve">Currency, Denomination, Denomination Type, and Amount of Order </w:t>
            </w:r>
          </w:p>
        </w:tc>
      </w:tr>
      <w:tr w:rsidR="00570B77" w14:paraId="431D41FD" w14:textId="77777777">
        <w:trPr>
          <w:trHeight w:val="355"/>
        </w:trPr>
        <w:tc>
          <w:tcPr>
            <w:tcW w:w="1881" w:type="dxa"/>
            <w:tcBorders>
              <w:top w:val="single" w:sz="4" w:space="0" w:color="000000"/>
              <w:left w:val="single" w:sz="4" w:space="0" w:color="000000"/>
              <w:bottom w:val="single" w:sz="4" w:space="0" w:color="000000"/>
              <w:right w:val="single" w:sz="4" w:space="0" w:color="000000"/>
            </w:tcBorders>
          </w:tcPr>
          <w:p w14:paraId="49546A56" w14:textId="77777777" w:rsidR="00570B77" w:rsidRPr="00515C5A" w:rsidRDefault="00570B77" w:rsidP="003454CA">
            <w:pPr>
              <w:pStyle w:val="TableBody"/>
              <w:rPr>
                <w:b/>
                <w:bCs/>
              </w:rPr>
            </w:pPr>
            <w:r w:rsidRPr="00515C5A">
              <w:rPr>
                <w:b/>
                <w:bCs/>
              </w:rPr>
              <w:t xml:space="preserve">Comment </w:t>
            </w:r>
          </w:p>
        </w:tc>
        <w:tc>
          <w:tcPr>
            <w:tcW w:w="6194" w:type="dxa"/>
            <w:tcBorders>
              <w:top w:val="single" w:sz="4" w:space="0" w:color="000000"/>
              <w:left w:val="single" w:sz="4" w:space="0" w:color="000000"/>
              <w:bottom w:val="single" w:sz="4" w:space="0" w:color="000000"/>
              <w:right w:val="single" w:sz="4" w:space="0" w:color="000000"/>
            </w:tcBorders>
          </w:tcPr>
          <w:p w14:paraId="46804D2B" w14:textId="77777777" w:rsidR="00570B77" w:rsidRPr="00515C5A" w:rsidRDefault="00570B77" w:rsidP="003B0F3B">
            <w:pPr>
              <w:pStyle w:val="TableBody"/>
            </w:pPr>
            <w:r w:rsidRPr="00515C5A">
              <w:t xml:space="preserve">Free text field for additional commentary </w:t>
            </w:r>
          </w:p>
        </w:tc>
      </w:tr>
      <w:tr w:rsidR="00570B77" w14:paraId="0BA76B38"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547958CE" w14:textId="77777777" w:rsidR="00570B77" w:rsidRPr="00515C5A" w:rsidRDefault="00570B77" w:rsidP="003454CA">
            <w:pPr>
              <w:pStyle w:val="TableBody"/>
              <w:rPr>
                <w:b/>
                <w:bCs/>
              </w:rPr>
            </w:pPr>
            <w:r w:rsidRPr="00515C5A">
              <w:rPr>
                <w:b/>
                <w:bCs/>
              </w:rPr>
              <w:t xml:space="preserve">Bag Number </w:t>
            </w:r>
          </w:p>
        </w:tc>
        <w:tc>
          <w:tcPr>
            <w:tcW w:w="6194" w:type="dxa"/>
            <w:tcBorders>
              <w:top w:val="single" w:sz="4" w:space="0" w:color="000000"/>
              <w:left w:val="single" w:sz="4" w:space="0" w:color="000000"/>
              <w:bottom w:val="single" w:sz="4" w:space="0" w:color="000000"/>
              <w:right w:val="single" w:sz="4" w:space="0" w:color="000000"/>
            </w:tcBorders>
          </w:tcPr>
          <w:p w14:paraId="4E50C521" w14:textId="77777777" w:rsidR="00570B77" w:rsidRPr="00515C5A" w:rsidRDefault="00570B77" w:rsidP="003B0F3B">
            <w:pPr>
              <w:pStyle w:val="TableBody"/>
            </w:pPr>
            <w:r w:rsidRPr="00515C5A">
              <w:t xml:space="preserve">Unique ID for each transported bag </w:t>
            </w:r>
          </w:p>
        </w:tc>
      </w:tr>
      <w:tr w:rsidR="00570B77" w14:paraId="3CEFD2AC" w14:textId="77777777">
        <w:trPr>
          <w:trHeight w:val="540"/>
        </w:trPr>
        <w:tc>
          <w:tcPr>
            <w:tcW w:w="1881" w:type="dxa"/>
            <w:tcBorders>
              <w:top w:val="single" w:sz="4" w:space="0" w:color="000000"/>
              <w:left w:val="single" w:sz="4" w:space="0" w:color="000000"/>
              <w:bottom w:val="single" w:sz="4" w:space="0" w:color="000000"/>
              <w:right w:val="single" w:sz="4" w:space="0" w:color="000000"/>
            </w:tcBorders>
          </w:tcPr>
          <w:p w14:paraId="30C8E9DC" w14:textId="77777777" w:rsidR="00570B77" w:rsidRPr="00515C5A" w:rsidRDefault="00570B77" w:rsidP="003454CA">
            <w:pPr>
              <w:pStyle w:val="TableBody"/>
              <w:rPr>
                <w:b/>
                <w:bCs/>
              </w:rPr>
            </w:pPr>
            <w:r w:rsidRPr="00515C5A">
              <w:rPr>
                <w:b/>
                <w:bCs/>
              </w:rPr>
              <w:t xml:space="preserve">Seal Number </w:t>
            </w:r>
          </w:p>
        </w:tc>
        <w:tc>
          <w:tcPr>
            <w:tcW w:w="6194" w:type="dxa"/>
            <w:tcBorders>
              <w:top w:val="single" w:sz="4" w:space="0" w:color="000000"/>
              <w:left w:val="single" w:sz="4" w:space="0" w:color="000000"/>
              <w:bottom w:val="single" w:sz="4" w:space="0" w:color="000000"/>
              <w:right w:val="single" w:sz="4" w:space="0" w:color="000000"/>
            </w:tcBorders>
          </w:tcPr>
          <w:p w14:paraId="26C05E56" w14:textId="77777777" w:rsidR="00570B77" w:rsidRPr="00515C5A" w:rsidRDefault="00570B77" w:rsidP="003B0F3B">
            <w:pPr>
              <w:pStyle w:val="TableBody"/>
            </w:pPr>
            <w:r w:rsidRPr="00515C5A">
              <w:t xml:space="preserve">Unique Seal ID for each unit transported. There could be multiple units contained within a single Bag. Each wallet or unit could require a unique seal </w:t>
            </w:r>
          </w:p>
        </w:tc>
      </w:tr>
      <w:tr w:rsidR="00570B77" w14:paraId="444B769B"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5771EA9F" w14:textId="77777777" w:rsidR="00570B77" w:rsidRPr="00515C5A" w:rsidRDefault="00570B77" w:rsidP="003454CA">
            <w:pPr>
              <w:pStyle w:val="TableBody"/>
              <w:rPr>
                <w:b/>
                <w:bCs/>
              </w:rPr>
            </w:pPr>
            <w:r w:rsidRPr="00515C5A">
              <w:rPr>
                <w:b/>
                <w:bCs/>
              </w:rPr>
              <w:t xml:space="preserve">Truck </w:t>
            </w:r>
          </w:p>
        </w:tc>
        <w:tc>
          <w:tcPr>
            <w:tcW w:w="6194" w:type="dxa"/>
            <w:tcBorders>
              <w:top w:val="single" w:sz="4" w:space="0" w:color="000000"/>
              <w:left w:val="single" w:sz="4" w:space="0" w:color="000000"/>
              <w:bottom w:val="single" w:sz="4" w:space="0" w:color="000000"/>
              <w:right w:val="single" w:sz="4" w:space="0" w:color="000000"/>
            </w:tcBorders>
          </w:tcPr>
          <w:p w14:paraId="4842C34F" w14:textId="77777777" w:rsidR="00570B77" w:rsidRPr="00515C5A" w:rsidRDefault="00570B77" w:rsidP="003B0F3B">
            <w:pPr>
              <w:pStyle w:val="TableBody"/>
            </w:pPr>
            <w:r w:rsidRPr="00515C5A">
              <w:t xml:space="preserve">Truck ID handling the service call </w:t>
            </w:r>
          </w:p>
        </w:tc>
      </w:tr>
      <w:tr w:rsidR="00570B77" w14:paraId="72E9E378"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1E11E809" w14:textId="5C334802" w:rsidR="00570B77" w:rsidRPr="00515C5A" w:rsidRDefault="0014696D" w:rsidP="003454CA">
            <w:pPr>
              <w:pStyle w:val="TableBody"/>
              <w:rPr>
                <w:b/>
                <w:bCs/>
              </w:rPr>
            </w:pPr>
            <w:r w:rsidRPr="00515C5A">
              <w:rPr>
                <w:b/>
                <w:bCs/>
              </w:rPr>
              <w:t>Check</w:t>
            </w:r>
            <w:r>
              <w:rPr>
                <w:b/>
                <w:bCs/>
              </w:rPr>
              <w:t>-</w:t>
            </w:r>
            <w:r w:rsidR="00570B77" w:rsidRPr="00515C5A">
              <w:rPr>
                <w:b/>
                <w:bCs/>
              </w:rPr>
              <w:t xml:space="preserve">In </w:t>
            </w:r>
          </w:p>
        </w:tc>
        <w:tc>
          <w:tcPr>
            <w:tcW w:w="6194" w:type="dxa"/>
            <w:tcBorders>
              <w:top w:val="single" w:sz="4" w:space="0" w:color="000000"/>
              <w:left w:val="single" w:sz="4" w:space="0" w:color="000000"/>
              <w:bottom w:val="single" w:sz="4" w:space="0" w:color="000000"/>
              <w:right w:val="single" w:sz="4" w:space="0" w:color="000000"/>
            </w:tcBorders>
          </w:tcPr>
          <w:p w14:paraId="2FFF5EF0" w14:textId="365E67AB" w:rsidR="00570B77" w:rsidRPr="00515C5A" w:rsidRDefault="0014696D" w:rsidP="003B0F3B">
            <w:pPr>
              <w:pStyle w:val="TableBody"/>
            </w:pPr>
            <w:r w:rsidRPr="00515C5A">
              <w:t xml:space="preserve">A timestamp </w:t>
            </w:r>
            <w:r w:rsidR="00570B77" w:rsidRPr="00515C5A">
              <w:t xml:space="preserve">that currency was checked in and verified </w:t>
            </w:r>
          </w:p>
        </w:tc>
      </w:tr>
      <w:tr w:rsidR="00570B77" w14:paraId="6FB6A1AF"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11C85AF9" w14:textId="77777777" w:rsidR="00570B77" w:rsidRPr="00515C5A" w:rsidRDefault="00570B77" w:rsidP="003454CA">
            <w:pPr>
              <w:pStyle w:val="TableBody"/>
              <w:rPr>
                <w:b/>
                <w:bCs/>
              </w:rPr>
            </w:pPr>
            <w:r w:rsidRPr="00515C5A">
              <w:rPr>
                <w:b/>
                <w:bCs/>
              </w:rPr>
              <w:t xml:space="preserve">Arrival </w:t>
            </w:r>
          </w:p>
        </w:tc>
        <w:tc>
          <w:tcPr>
            <w:tcW w:w="6194" w:type="dxa"/>
            <w:tcBorders>
              <w:top w:val="single" w:sz="4" w:space="0" w:color="000000"/>
              <w:left w:val="single" w:sz="4" w:space="0" w:color="000000"/>
              <w:bottom w:val="single" w:sz="4" w:space="0" w:color="000000"/>
              <w:right w:val="single" w:sz="4" w:space="0" w:color="000000"/>
            </w:tcBorders>
          </w:tcPr>
          <w:p w14:paraId="4E56B6FB" w14:textId="77777777" w:rsidR="00570B77" w:rsidRPr="00515C5A" w:rsidRDefault="00570B77" w:rsidP="003B0F3B">
            <w:pPr>
              <w:pStyle w:val="TableBody"/>
            </w:pPr>
            <w:r w:rsidRPr="00515C5A">
              <w:t xml:space="preserve">Arrival timestamp </w:t>
            </w:r>
          </w:p>
        </w:tc>
      </w:tr>
      <w:tr w:rsidR="00570B77" w14:paraId="7280A6DA" w14:textId="77777777">
        <w:trPr>
          <w:trHeight w:val="355"/>
        </w:trPr>
        <w:tc>
          <w:tcPr>
            <w:tcW w:w="1881" w:type="dxa"/>
            <w:tcBorders>
              <w:top w:val="single" w:sz="4" w:space="0" w:color="000000"/>
              <w:left w:val="single" w:sz="4" w:space="0" w:color="000000"/>
              <w:bottom w:val="single" w:sz="4" w:space="0" w:color="000000"/>
              <w:right w:val="single" w:sz="4" w:space="0" w:color="000000"/>
            </w:tcBorders>
          </w:tcPr>
          <w:p w14:paraId="4C65A2FF" w14:textId="77777777" w:rsidR="00570B77" w:rsidRPr="00515C5A" w:rsidRDefault="00570B77" w:rsidP="003454CA">
            <w:pPr>
              <w:pStyle w:val="TableBody"/>
              <w:rPr>
                <w:b/>
                <w:bCs/>
              </w:rPr>
            </w:pPr>
            <w:r w:rsidRPr="00515C5A">
              <w:rPr>
                <w:b/>
                <w:bCs/>
              </w:rPr>
              <w:t xml:space="preserve">Back </w:t>
            </w:r>
          </w:p>
        </w:tc>
        <w:tc>
          <w:tcPr>
            <w:tcW w:w="6194" w:type="dxa"/>
            <w:tcBorders>
              <w:top w:val="single" w:sz="4" w:space="0" w:color="000000"/>
              <w:left w:val="single" w:sz="4" w:space="0" w:color="000000"/>
              <w:bottom w:val="single" w:sz="4" w:space="0" w:color="000000"/>
              <w:right w:val="single" w:sz="4" w:space="0" w:color="000000"/>
            </w:tcBorders>
          </w:tcPr>
          <w:p w14:paraId="722AE42E" w14:textId="77777777" w:rsidR="00570B77" w:rsidRPr="00515C5A" w:rsidRDefault="00570B77" w:rsidP="003B0F3B">
            <w:pPr>
              <w:pStyle w:val="TableBody"/>
            </w:pPr>
            <w:r w:rsidRPr="00515C5A">
              <w:t xml:space="preserve">Allows users to migrate to the previous screen </w:t>
            </w:r>
          </w:p>
        </w:tc>
      </w:tr>
      <w:tr w:rsidR="00570B77" w14:paraId="45BDDAF5"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4C8DF9FF" w14:textId="77777777" w:rsidR="00570B77" w:rsidRPr="00515C5A" w:rsidRDefault="00570B77" w:rsidP="003454CA">
            <w:pPr>
              <w:pStyle w:val="TableBody"/>
              <w:rPr>
                <w:b/>
                <w:bCs/>
              </w:rPr>
            </w:pPr>
            <w:r w:rsidRPr="00515C5A">
              <w:rPr>
                <w:b/>
                <w:bCs/>
              </w:rPr>
              <w:t xml:space="preserve">Save </w:t>
            </w:r>
          </w:p>
        </w:tc>
        <w:tc>
          <w:tcPr>
            <w:tcW w:w="6194" w:type="dxa"/>
            <w:tcBorders>
              <w:top w:val="single" w:sz="4" w:space="0" w:color="000000"/>
              <w:left w:val="single" w:sz="4" w:space="0" w:color="000000"/>
              <w:bottom w:val="single" w:sz="4" w:space="0" w:color="000000"/>
              <w:right w:val="single" w:sz="4" w:space="0" w:color="000000"/>
            </w:tcBorders>
          </w:tcPr>
          <w:p w14:paraId="7DBC8EC3" w14:textId="77777777" w:rsidR="00570B77" w:rsidRPr="00515C5A" w:rsidRDefault="00570B77" w:rsidP="003B0F3B">
            <w:pPr>
              <w:pStyle w:val="TableBody"/>
            </w:pPr>
            <w:r w:rsidRPr="00515C5A">
              <w:t xml:space="preserve">Allows users to save a copy of the Orders Manifest as defined and displayed. </w:t>
            </w:r>
          </w:p>
        </w:tc>
      </w:tr>
      <w:tr w:rsidR="00570B77" w14:paraId="0FA682D7"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1F85B642" w14:textId="77777777" w:rsidR="00570B77" w:rsidRPr="00515C5A" w:rsidRDefault="00570B77" w:rsidP="003454CA">
            <w:pPr>
              <w:pStyle w:val="TableBody"/>
              <w:rPr>
                <w:b/>
                <w:bCs/>
              </w:rPr>
            </w:pPr>
            <w:r w:rsidRPr="00515C5A">
              <w:rPr>
                <w:b/>
                <w:bCs/>
              </w:rPr>
              <w:t xml:space="preserve">Get Manifest Document </w:t>
            </w:r>
          </w:p>
        </w:tc>
        <w:tc>
          <w:tcPr>
            <w:tcW w:w="6194" w:type="dxa"/>
            <w:tcBorders>
              <w:top w:val="single" w:sz="4" w:space="0" w:color="000000"/>
              <w:left w:val="single" w:sz="4" w:space="0" w:color="000000"/>
              <w:bottom w:val="single" w:sz="4" w:space="0" w:color="000000"/>
              <w:right w:val="single" w:sz="4" w:space="0" w:color="000000"/>
            </w:tcBorders>
          </w:tcPr>
          <w:p w14:paraId="67ADBFDE" w14:textId="68AA6FD9" w:rsidR="00570B77" w:rsidRPr="00515C5A" w:rsidRDefault="00570B77" w:rsidP="003B0F3B">
            <w:pPr>
              <w:pStyle w:val="TableBody"/>
            </w:pPr>
            <w:r w:rsidRPr="00515C5A">
              <w:t>User</w:t>
            </w:r>
            <w:r w:rsidR="0014696D" w:rsidRPr="00515C5A">
              <w:t>s</w:t>
            </w:r>
            <w:r w:rsidRPr="00515C5A">
              <w:t xml:space="preserve"> can access a pre-formatted printable version of the manifest </w:t>
            </w:r>
          </w:p>
        </w:tc>
      </w:tr>
    </w:tbl>
    <w:p w14:paraId="5B5FF30D" w14:textId="703B1F23" w:rsidR="00570B77" w:rsidRPr="000B262E" w:rsidDel="000B262E" w:rsidRDefault="00EF1D97" w:rsidP="009D4845">
      <w:pPr>
        <w:pStyle w:val="Caption"/>
        <w:rPr>
          <w:del w:id="338" w:author="Moses, Robinson" w:date="2023-04-13T02:31:00Z"/>
          <w:rStyle w:val="Hyperlink"/>
          <w:color w:val="70AD47" w:themeColor="accent6"/>
          <w:rPrChange w:id="339" w:author="Moses, Robinson" w:date="2023-04-13T02:34:00Z">
            <w:rPr>
              <w:del w:id="340" w:author="Moses, Robinson" w:date="2023-04-13T02:31:00Z"/>
              <w:color w:val="70AD47" w:themeColor="accent6"/>
            </w:rPr>
          </w:rPrChange>
        </w:rPr>
      </w:pPr>
      <w:del w:id="341" w:author="Moses, Robinson" w:date="2023-04-13T02:31:00Z">
        <w:r w:rsidDel="000B262E">
          <w:rPr>
            <w:rStyle w:val="Hyperlink"/>
            <w:color w:val="70AD47" w:themeColor="accent6"/>
            <w:rPrChange w:id="342" w:author="Moses, Robinson" w:date="2023-04-13T02:34:00Z">
              <w:rPr/>
            </w:rPrChange>
          </w:rPr>
          <w:fldChar w:fldCharType="begin"/>
        </w:r>
        <w:r w:rsidRPr="000B262E" w:rsidDel="000B262E">
          <w:rPr>
            <w:rStyle w:val="Hyperlink"/>
            <w:color w:val="70AD47" w:themeColor="accent6"/>
            <w:rPrChange w:id="343" w:author="Moses, Robinson" w:date="2023-04-13T02:34:00Z">
              <w:rPr>
                <w:i w:val="0"/>
                <w:iCs w:val="0"/>
              </w:rPr>
            </w:rPrChange>
          </w:rPr>
          <w:delInstrText xml:space="preserve"> HYPERLINK \l "_ORDERS" </w:delInstrText>
        </w:r>
        <w:r w:rsidDel="000B262E">
          <w:rPr>
            <w:rStyle w:val="Hyperlink"/>
            <w:i w:val="0"/>
            <w:iCs w:val="0"/>
            <w:color w:val="70AD47" w:themeColor="accent6"/>
          </w:rPr>
          <w:fldChar w:fldCharType="separate"/>
        </w:r>
        <w:r w:rsidR="00570B77" w:rsidRPr="0098109B" w:rsidDel="000B262E">
          <w:rPr>
            <w:rStyle w:val="Hyperlink"/>
            <w:color w:val="70AD47" w:themeColor="accent6"/>
          </w:rPr>
          <w:delText>Return to: Orders</w:delText>
        </w:r>
        <w:r w:rsidDel="000B262E">
          <w:rPr>
            <w:rStyle w:val="Hyperlink"/>
            <w:i w:val="0"/>
            <w:iCs w:val="0"/>
            <w:color w:val="70AD47" w:themeColor="accent6"/>
          </w:rPr>
          <w:fldChar w:fldCharType="end"/>
        </w:r>
        <w:r w:rsidR="00570B77" w:rsidRPr="000B262E" w:rsidDel="000B262E">
          <w:rPr>
            <w:rStyle w:val="Hyperlink"/>
            <w:color w:val="70AD47" w:themeColor="accent6"/>
            <w:rPrChange w:id="344" w:author="Moses, Robinson" w:date="2023-04-13T02:34:00Z">
              <w:rPr>
                <w:i w:val="0"/>
                <w:iCs w:val="0"/>
                <w:color w:val="70AD47" w:themeColor="accent6"/>
              </w:rPr>
            </w:rPrChange>
          </w:rPr>
          <w:delText xml:space="preserve"> </w:delText>
        </w:r>
      </w:del>
    </w:p>
    <w:p w14:paraId="3D6DCCD2" w14:textId="6384067E" w:rsidR="000B262E" w:rsidRPr="000B262E" w:rsidRDefault="000B262E">
      <w:pPr>
        <w:pStyle w:val="Caption"/>
        <w:rPr>
          <w:ins w:id="345" w:author="Moses, Robinson" w:date="2023-04-13T02:31:00Z"/>
          <w:rStyle w:val="Hyperlink"/>
          <w:color w:val="70AD47" w:themeColor="accent6"/>
          <w:rPrChange w:id="346" w:author="Moses, Robinson" w:date="2023-04-13T02:34:00Z">
            <w:rPr>
              <w:ins w:id="347" w:author="Moses, Robinson" w:date="2023-04-13T02:31:00Z"/>
            </w:rPr>
          </w:rPrChange>
        </w:rPr>
        <w:pPrChange w:id="348" w:author="Moses, Robinson" w:date="2023-04-13T02:34:00Z">
          <w:pPr>
            <w:spacing w:after="0"/>
          </w:pPr>
        </w:pPrChange>
      </w:pPr>
      <w:ins w:id="349" w:author="Moses, Robinson" w:date="2023-04-13T02:31:00Z">
        <w:r w:rsidRPr="000B262E">
          <w:rPr>
            <w:rStyle w:val="Hyperlink"/>
            <w:color w:val="70AD47" w:themeColor="accent6"/>
            <w:rPrChange w:id="350" w:author="Moses, Robinson" w:date="2023-04-13T02:34:00Z">
              <w:rPr>
                <w:i/>
                <w:iCs/>
              </w:rPr>
            </w:rPrChange>
          </w:rPr>
          <w:t xml:space="preserve">Return to: </w:t>
        </w:r>
      </w:ins>
      <w:ins w:id="351" w:author="Moses, Robinson" w:date="2023-04-13T02:32:00Z">
        <w:r w:rsidRPr="000B262E">
          <w:rPr>
            <w:rStyle w:val="Hyperlink"/>
            <w:color w:val="70AD47" w:themeColor="accent6"/>
            <w:rPrChange w:id="352" w:author="Moses, Robinson" w:date="2023-04-13T02:34:00Z">
              <w:rPr>
                <w:i/>
                <w:iCs/>
              </w:rPr>
            </w:rPrChange>
          </w:rPr>
          <w:fldChar w:fldCharType="begin"/>
        </w:r>
        <w:r w:rsidRPr="000B262E">
          <w:rPr>
            <w:rStyle w:val="Hyperlink"/>
            <w:color w:val="70AD47" w:themeColor="accent6"/>
            <w:rPrChange w:id="353" w:author="Moses, Robinson" w:date="2023-04-13T02:34:00Z">
              <w:rPr>
                <w:i/>
                <w:iCs/>
              </w:rPr>
            </w:rPrChange>
          </w:rPr>
          <w:instrText xml:space="preserve"> REF _Ref132245538 \h </w:instrText>
        </w:r>
      </w:ins>
      <w:r>
        <w:rPr>
          <w:rStyle w:val="Hyperlink"/>
          <w:color w:val="70AD47" w:themeColor="accent6"/>
        </w:rPr>
        <w:instrText xml:space="preserve"> \* MERGEFORMAT </w:instrText>
      </w:r>
      <w:r w:rsidRPr="00800DF5">
        <w:rPr>
          <w:rStyle w:val="Hyperlink"/>
          <w:color w:val="70AD47" w:themeColor="accent6"/>
        </w:rPr>
      </w:r>
      <w:r w:rsidRPr="000B262E">
        <w:rPr>
          <w:rStyle w:val="Hyperlink"/>
          <w:color w:val="70AD47" w:themeColor="accent6"/>
          <w:rPrChange w:id="354" w:author="Moses, Robinson" w:date="2023-04-13T02:34:00Z">
            <w:rPr>
              <w:i/>
              <w:iCs/>
            </w:rPr>
          </w:rPrChange>
        </w:rPr>
        <w:fldChar w:fldCharType="separate"/>
      </w:r>
      <w:ins w:id="355" w:author="Moses, Robinson" w:date="2023-04-13T02:32:00Z">
        <w:r w:rsidRPr="000B262E">
          <w:rPr>
            <w:rStyle w:val="Hyperlink"/>
            <w:color w:val="70AD47" w:themeColor="accent6"/>
            <w:rPrChange w:id="356" w:author="Moses, Robinson" w:date="2023-04-13T02:34:00Z">
              <w:rPr>
                <w:i/>
                <w:iCs/>
              </w:rPr>
            </w:rPrChange>
          </w:rPr>
          <w:t>LIST BY WORKFLOW</w:t>
        </w:r>
        <w:r w:rsidRPr="000B262E">
          <w:rPr>
            <w:rStyle w:val="Hyperlink"/>
            <w:color w:val="70AD47" w:themeColor="accent6"/>
            <w:rPrChange w:id="357" w:author="Moses, Robinson" w:date="2023-04-13T02:34:00Z">
              <w:rPr>
                <w:i/>
                <w:iCs/>
              </w:rPr>
            </w:rPrChange>
          </w:rPr>
          <w:fldChar w:fldCharType="end"/>
        </w:r>
      </w:ins>
    </w:p>
    <w:p w14:paraId="70DB07D2" w14:textId="77777777" w:rsidR="0098109B" w:rsidRPr="0098109B" w:rsidRDefault="0098109B" w:rsidP="0098109B"/>
    <w:p w14:paraId="79A3D640" w14:textId="77777777" w:rsidR="000B262E" w:rsidRDefault="000B262E" w:rsidP="000B262E">
      <w:pPr>
        <w:pStyle w:val="Heading1"/>
        <w:ind w:left="-5"/>
        <w:rPr>
          <w:ins w:id="358" w:author="Moses, Robinson" w:date="2023-04-13T02:28:00Z"/>
        </w:rPr>
      </w:pPr>
      <w:bookmarkStart w:id="359" w:name="_Ref132245598"/>
      <w:bookmarkStart w:id="360" w:name="_Toc132247985"/>
      <w:bookmarkStart w:id="361" w:name="_Toc111643058"/>
      <w:commentRangeStart w:id="362"/>
      <w:ins w:id="363" w:author="Moses, Robinson" w:date="2023-04-13T02:28:00Z">
        <w:r>
          <w:lastRenderedPageBreak/>
          <w:t>ORDERS</w:t>
        </w:r>
        <w:commentRangeEnd w:id="362"/>
        <w:r>
          <w:rPr>
            <w:rStyle w:val="CommentReference"/>
            <w:rFonts w:eastAsia="MS Mincho"/>
            <w:b w:val="0"/>
            <w:color w:val="auto"/>
            <w:lang w:val="en-US"/>
          </w:rPr>
          <w:commentReference w:id="362"/>
        </w:r>
        <w:bookmarkEnd w:id="359"/>
        <w:bookmarkEnd w:id="360"/>
      </w:ins>
    </w:p>
    <w:p w14:paraId="1D5F3D7A" w14:textId="77777777" w:rsidR="000B262E" w:rsidRDefault="000B262E" w:rsidP="000B262E">
      <w:pPr>
        <w:pStyle w:val="BodyText"/>
        <w:rPr>
          <w:ins w:id="364" w:author="Moses, Robinson" w:date="2023-04-13T02:28:00Z"/>
        </w:rPr>
      </w:pPr>
      <w:ins w:id="365" w:author="Moses, Robinson" w:date="2023-04-13T02:28:00Z">
        <w:r>
          <w:t xml:space="preserve">Orders are a gateway menu to </w:t>
        </w:r>
        <w:r w:rsidRPr="00515C5A">
          <w:rPr>
            <w:b/>
            <w:bCs/>
          </w:rPr>
          <w:t>Create, Edit, View, Action, Import, or Export orders</w:t>
        </w:r>
        <w:r>
          <w:t xml:space="preserve">. Orders are divided by types such as </w:t>
        </w:r>
        <w:r w:rsidRPr="00B03C14">
          <w:t>Deliveries or Returns f</w:t>
        </w:r>
        <w:r>
          <w:t xml:space="preserve">or ATM, Branch, Commercial, and Vault cashpoints. </w:t>
        </w:r>
      </w:ins>
    </w:p>
    <w:p w14:paraId="69C63E45" w14:textId="77777777" w:rsidR="000B262E" w:rsidRDefault="000B262E" w:rsidP="000B262E">
      <w:pPr>
        <w:pStyle w:val="BodyText"/>
        <w:rPr>
          <w:ins w:id="366" w:author="Moses, Robinson" w:date="2023-04-13T02:28:00Z"/>
        </w:rPr>
      </w:pPr>
      <w:ins w:id="367" w:author="Moses, Robinson" w:date="2023-04-13T02:28:00Z">
        <w:r>
          <w:t xml:space="preserve">Additionally, orders can be filtered by their present states such as </w:t>
        </w:r>
        <w:r w:rsidRPr="00515C5A">
          <w:rPr>
            <w:b/>
            <w:bCs/>
          </w:rPr>
          <w:t>In</w:t>
        </w:r>
        <w:r>
          <w:rPr>
            <w:b/>
            <w:bCs/>
          </w:rPr>
          <w:t>-</w:t>
        </w:r>
        <w:r w:rsidRPr="00515C5A">
          <w:rPr>
            <w:b/>
            <w:bCs/>
          </w:rPr>
          <w:t>Transit</w:t>
        </w:r>
        <w:r>
          <w:t xml:space="preserve"> or </w:t>
        </w:r>
        <w:r w:rsidRPr="00515C5A">
          <w:rPr>
            <w:b/>
            <w:bCs/>
          </w:rPr>
          <w:t>Ordered</w:t>
        </w:r>
        <w:r>
          <w:t>.</w:t>
        </w:r>
      </w:ins>
    </w:p>
    <w:p w14:paraId="0AFC0EB2" w14:textId="77777777" w:rsidR="00570B77" w:rsidRDefault="00570B77" w:rsidP="000B262E">
      <w:pPr>
        <w:pStyle w:val="Heading2"/>
      </w:pPr>
      <w:bookmarkStart w:id="368" w:name="_Toc132247986"/>
      <w:r>
        <w:t>SHOW ORDER</w:t>
      </w:r>
      <w:bookmarkEnd w:id="361"/>
      <w:bookmarkEnd w:id="368"/>
      <w:r>
        <w:t xml:space="preserve"> </w:t>
      </w:r>
    </w:p>
    <w:p w14:paraId="7C32CE56" w14:textId="69BCBB0C" w:rsidR="00570B77" w:rsidRDefault="00570B77" w:rsidP="00515C5A">
      <w:pPr>
        <w:pStyle w:val="BodyText"/>
      </w:pPr>
      <w:r w:rsidRPr="0074158B">
        <w:t xml:space="preserve">By clicking on the </w:t>
      </w:r>
      <w:r w:rsidRPr="00515C5A">
        <w:rPr>
          <w:b/>
          <w:bCs/>
        </w:rPr>
        <w:t>Show Order</w:t>
      </w:r>
      <w:r w:rsidRPr="0074158B">
        <w:t xml:space="preserve"> icon </w:t>
      </w:r>
      <w:r w:rsidRPr="0074158B">
        <w:rPr>
          <w:noProof/>
        </w:rPr>
        <w:drawing>
          <wp:inline distT="0" distB="0" distL="0" distR="0" wp14:anchorId="171A62DB" wp14:editId="6A4F1874">
            <wp:extent cx="127794" cy="133350"/>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36418" cy="142349"/>
                    </a:xfrm>
                    <a:prstGeom prst="rect">
                      <a:avLst/>
                    </a:prstGeom>
                    <a:noFill/>
                    <a:ln>
                      <a:noFill/>
                    </a:ln>
                  </pic:spPr>
                </pic:pic>
              </a:graphicData>
            </a:graphic>
          </wp:inline>
        </w:drawing>
      </w:r>
      <w:r w:rsidRPr="0074158B">
        <w:t xml:space="preserve">on the </w:t>
      </w:r>
      <w:r w:rsidRPr="00D23F0F">
        <w:t>List All Orders</w:t>
      </w:r>
      <w:r w:rsidRPr="0074158B">
        <w:t xml:space="preserve"> screen, the user can access detailed description</w:t>
      </w:r>
      <w:r w:rsidR="0014696D">
        <w:t>s</w:t>
      </w:r>
      <w:r w:rsidRPr="0074158B">
        <w:t xml:space="preserve"> and </w:t>
      </w:r>
      <w:r w:rsidR="0014696D">
        <w:t xml:space="preserve">the </w:t>
      </w:r>
      <w:r w:rsidRPr="0074158B">
        <w:t>current state of each unique order.</w:t>
      </w:r>
    </w:p>
    <w:p w14:paraId="4422BCAB" w14:textId="3A101E43" w:rsidR="00570B77" w:rsidRDefault="00570B77" w:rsidP="0098109B">
      <w:pPr>
        <w:pStyle w:val="Caption"/>
      </w:pPr>
      <w:bookmarkStart w:id="369" w:name="_Toc65568950"/>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964EF7">
        <w:rPr>
          <w:noProof/>
        </w:rPr>
        <w:t>14</w:t>
      </w:r>
      <w:r w:rsidRPr="36CE550C">
        <w:rPr>
          <w:noProof/>
        </w:rPr>
        <w:fldChar w:fldCharType="end"/>
      </w:r>
      <w:r w:rsidRPr="36CE550C">
        <w:t>: SHOW ORDER SCREEN</w:t>
      </w:r>
      <w:bookmarkEnd w:id="369"/>
    </w:p>
    <w:p w14:paraId="03ACCD9B" w14:textId="77777777" w:rsidR="00570B77" w:rsidRDefault="00570B77" w:rsidP="00515C5A">
      <w:pPr>
        <w:pStyle w:val="BodyText"/>
      </w:pPr>
      <w:r>
        <w:rPr>
          <w:noProof/>
        </w:rPr>
        <w:drawing>
          <wp:inline distT="0" distB="0" distL="0" distR="0" wp14:anchorId="776A034D" wp14:editId="1720CCBB">
            <wp:extent cx="5465859" cy="5352415"/>
            <wp:effectExtent l="76200" t="76200" r="135255" b="133985"/>
            <wp:docPr id="244575219" name="Picture 244575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467308" cy="53538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3AC9DF" w14:textId="4DEEE146" w:rsidR="00570B77" w:rsidRDefault="00570B77" w:rsidP="0098109B">
      <w:pPr>
        <w:pStyle w:val="Caption"/>
      </w:pPr>
      <w:bookmarkStart w:id="370" w:name="_Toc65569016"/>
      <w:r>
        <w:lastRenderedPageBreak/>
        <w:t xml:space="preserve">TABLE </w:t>
      </w:r>
      <w:r w:rsidRPr="00B901A7">
        <w:rPr>
          <w:color w:val="auto"/>
        </w:rPr>
        <w:fldChar w:fldCharType="begin"/>
      </w:r>
      <w:r w:rsidRPr="00B901A7">
        <w:rPr>
          <w:color w:val="auto"/>
        </w:rPr>
        <w:instrText xml:space="preserve"> SEQ Table \* ARABIC </w:instrText>
      </w:r>
      <w:r w:rsidRPr="00B901A7">
        <w:rPr>
          <w:color w:val="auto"/>
        </w:rPr>
        <w:fldChar w:fldCharType="separate"/>
      </w:r>
      <w:r w:rsidR="00964EF7">
        <w:rPr>
          <w:noProof/>
          <w:color w:val="auto"/>
        </w:rPr>
        <w:t>15</w:t>
      </w:r>
      <w:r w:rsidRPr="00B901A7">
        <w:rPr>
          <w:color w:val="auto"/>
        </w:rPr>
        <w:fldChar w:fldCharType="end"/>
      </w:r>
      <w:r w:rsidRPr="00B901A7">
        <w:rPr>
          <w:color w:val="auto"/>
        </w:rPr>
        <w:t>:</w:t>
      </w:r>
      <w:r>
        <w:t xml:space="preserve"> SHOW ORDER FIELD DESCRIPTIONS</w:t>
      </w:r>
      <w:bookmarkEnd w:id="370"/>
      <w:r>
        <w:t xml:space="preserve"> </w:t>
      </w:r>
      <w:r>
        <w:tab/>
        <w:t xml:space="preserve"> </w:t>
      </w:r>
    </w:p>
    <w:tbl>
      <w:tblPr>
        <w:tblStyle w:val="TableGrid1"/>
        <w:tblW w:w="8075" w:type="dxa"/>
        <w:tblInd w:w="460" w:type="dxa"/>
        <w:tblCellMar>
          <w:top w:w="92" w:type="dxa"/>
          <w:left w:w="5" w:type="dxa"/>
          <w:right w:w="115" w:type="dxa"/>
        </w:tblCellMar>
        <w:tblLook w:val="04A0" w:firstRow="1" w:lastRow="0" w:firstColumn="1" w:lastColumn="0" w:noHBand="0" w:noVBand="1"/>
      </w:tblPr>
      <w:tblGrid>
        <w:gridCol w:w="1881"/>
        <w:gridCol w:w="6194"/>
      </w:tblGrid>
      <w:tr w:rsidR="00570B77" w14:paraId="01A28A35" w14:textId="77777777" w:rsidTr="0098109B">
        <w:trPr>
          <w:trHeight w:val="372"/>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655F3E16" w14:textId="77777777" w:rsidR="00570B77" w:rsidRDefault="00570B77" w:rsidP="0098109B">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11DDB62D" w14:textId="77777777" w:rsidR="00570B77" w:rsidRDefault="00570B77" w:rsidP="0098109B">
            <w:pPr>
              <w:pStyle w:val="TableHeading"/>
            </w:pPr>
            <w:r>
              <w:t xml:space="preserve">Description </w:t>
            </w:r>
          </w:p>
        </w:tc>
      </w:tr>
      <w:tr w:rsidR="00570B77" w14:paraId="56446EFA"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539CCD06" w14:textId="77777777" w:rsidR="00570B77" w:rsidRPr="00515C5A" w:rsidRDefault="00570B77" w:rsidP="0098109B">
            <w:pPr>
              <w:pStyle w:val="TableBody"/>
              <w:rPr>
                <w:b/>
                <w:bCs/>
                <w:color w:val="000000" w:themeColor="text1"/>
              </w:rPr>
            </w:pPr>
            <w:r w:rsidRPr="00515C5A">
              <w:rPr>
                <w:b/>
                <w:bCs/>
                <w:color w:val="000000" w:themeColor="text1"/>
              </w:rPr>
              <w:t xml:space="preserve">Workflow </w:t>
            </w:r>
          </w:p>
        </w:tc>
        <w:tc>
          <w:tcPr>
            <w:tcW w:w="6194" w:type="dxa"/>
            <w:tcBorders>
              <w:top w:val="single" w:sz="3" w:space="0" w:color="000000"/>
              <w:left w:val="single" w:sz="4" w:space="0" w:color="000000"/>
              <w:bottom w:val="single" w:sz="4" w:space="0" w:color="000000"/>
              <w:right w:val="single" w:sz="4" w:space="0" w:color="000000"/>
            </w:tcBorders>
          </w:tcPr>
          <w:p w14:paraId="41723ABE" w14:textId="77777777" w:rsidR="00570B77" w:rsidRPr="00515C5A" w:rsidRDefault="00570B77" w:rsidP="00D23F0F">
            <w:pPr>
              <w:pStyle w:val="TableBody"/>
            </w:pPr>
            <w:r w:rsidRPr="00515C5A">
              <w:t xml:space="preserve">Shows the Workflow (or order type) for each order. Workflows include ATM Add, ATM Replace, ATM Emergency Add, ATM Emergency Replace, Branch Delivery, Branch Return, Branch Emergency Delivery, Branch Emergency Return, Branch Transfer, Commercial Client Delivery, Commercial Client Return, Vault Delivery, Vault Return, Emergency Vault Delivery, and Emergency Vault Return. </w:t>
            </w:r>
          </w:p>
        </w:tc>
      </w:tr>
      <w:tr w:rsidR="00570B77" w14:paraId="2FB5274B" w14:textId="77777777">
        <w:trPr>
          <w:trHeight w:val="351"/>
        </w:trPr>
        <w:tc>
          <w:tcPr>
            <w:tcW w:w="1881" w:type="dxa"/>
            <w:tcBorders>
              <w:top w:val="single" w:sz="4" w:space="0" w:color="000000"/>
              <w:left w:val="single" w:sz="4" w:space="0" w:color="000000"/>
              <w:bottom w:val="single" w:sz="4" w:space="0" w:color="000000"/>
              <w:right w:val="single" w:sz="4" w:space="0" w:color="000000"/>
            </w:tcBorders>
          </w:tcPr>
          <w:p w14:paraId="1A625280" w14:textId="77777777" w:rsidR="00570B77" w:rsidRPr="00515C5A" w:rsidRDefault="00570B77" w:rsidP="0098109B">
            <w:pPr>
              <w:pStyle w:val="TableBody"/>
              <w:rPr>
                <w:b/>
                <w:bCs/>
                <w:color w:val="000000" w:themeColor="text1"/>
              </w:rPr>
            </w:pPr>
            <w:r w:rsidRPr="00515C5A">
              <w:rPr>
                <w:b/>
                <w:bCs/>
                <w:color w:val="000000" w:themeColor="text1"/>
              </w:rPr>
              <w:t xml:space="preserve">Cashpoint ID </w:t>
            </w:r>
          </w:p>
        </w:tc>
        <w:tc>
          <w:tcPr>
            <w:tcW w:w="6194" w:type="dxa"/>
            <w:tcBorders>
              <w:top w:val="single" w:sz="4" w:space="0" w:color="000000"/>
              <w:left w:val="single" w:sz="4" w:space="0" w:color="000000"/>
              <w:bottom w:val="single" w:sz="4" w:space="0" w:color="000000"/>
              <w:right w:val="single" w:sz="4" w:space="0" w:color="000000"/>
            </w:tcBorders>
          </w:tcPr>
          <w:p w14:paraId="4903BEA2" w14:textId="77777777" w:rsidR="00570B77" w:rsidRPr="00515C5A" w:rsidRDefault="00570B77" w:rsidP="00D23F0F">
            <w:pPr>
              <w:pStyle w:val="TableBody"/>
            </w:pPr>
            <w:r w:rsidRPr="00515C5A">
              <w:t xml:space="preserve">Cashpoint ID to which this order belongs </w:t>
            </w:r>
          </w:p>
        </w:tc>
      </w:tr>
      <w:tr w:rsidR="00570B77" w14:paraId="1536C6AF" w14:textId="77777777">
        <w:trPr>
          <w:trHeight w:val="382"/>
        </w:trPr>
        <w:tc>
          <w:tcPr>
            <w:tcW w:w="1881" w:type="dxa"/>
            <w:tcBorders>
              <w:top w:val="single" w:sz="4" w:space="0" w:color="000000"/>
              <w:left w:val="single" w:sz="4" w:space="0" w:color="000000"/>
              <w:bottom w:val="single" w:sz="4" w:space="0" w:color="000000"/>
              <w:right w:val="single" w:sz="4" w:space="0" w:color="000000"/>
            </w:tcBorders>
          </w:tcPr>
          <w:p w14:paraId="53B124F0" w14:textId="77777777" w:rsidR="00570B77" w:rsidRPr="00515C5A" w:rsidRDefault="00570B77" w:rsidP="0098109B">
            <w:pPr>
              <w:pStyle w:val="TableBody"/>
              <w:rPr>
                <w:b/>
                <w:bCs/>
                <w:color w:val="000000" w:themeColor="text1"/>
              </w:rPr>
            </w:pPr>
            <w:r w:rsidRPr="00515C5A">
              <w:rPr>
                <w:b/>
                <w:bCs/>
                <w:color w:val="000000" w:themeColor="text1"/>
              </w:rPr>
              <w:t xml:space="preserve">Info Source </w:t>
            </w:r>
          </w:p>
        </w:tc>
        <w:tc>
          <w:tcPr>
            <w:tcW w:w="6194" w:type="dxa"/>
            <w:tcBorders>
              <w:top w:val="single" w:sz="4" w:space="0" w:color="000000"/>
              <w:left w:val="single" w:sz="4" w:space="0" w:color="000000"/>
              <w:bottom w:val="single" w:sz="4" w:space="0" w:color="000000"/>
              <w:right w:val="single" w:sz="4" w:space="0" w:color="000000"/>
            </w:tcBorders>
          </w:tcPr>
          <w:p w14:paraId="4DE2E9F9" w14:textId="77777777" w:rsidR="00570B77" w:rsidRPr="00515C5A" w:rsidRDefault="00570B77" w:rsidP="00D23F0F">
            <w:pPr>
              <w:pStyle w:val="TableBody"/>
            </w:pPr>
            <w:r w:rsidRPr="00515C5A">
              <w:t xml:space="preserve">Order source. OptiCash, OptiVault, or OptiNet </w:t>
            </w:r>
          </w:p>
        </w:tc>
      </w:tr>
      <w:tr w:rsidR="00570B77" w14:paraId="028EA0EC"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7170D727" w14:textId="77777777" w:rsidR="00570B77" w:rsidRPr="00515C5A" w:rsidRDefault="00570B77" w:rsidP="0098109B">
            <w:pPr>
              <w:pStyle w:val="TableBody"/>
              <w:rPr>
                <w:b/>
                <w:bCs/>
                <w:color w:val="000000" w:themeColor="text1"/>
              </w:rPr>
            </w:pPr>
            <w:r w:rsidRPr="00515C5A">
              <w:rPr>
                <w:b/>
                <w:bCs/>
                <w:color w:val="000000" w:themeColor="text1"/>
              </w:rPr>
              <w:t xml:space="preserve">Reference </w:t>
            </w:r>
          </w:p>
        </w:tc>
        <w:tc>
          <w:tcPr>
            <w:tcW w:w="6194" w:type="dxa"/>
            <w:tcBorders>
              <w:top w:val="single" w:sz="4" w:space="0" w:color="000000"/>
              <w:left w:val="single" w:sz="4" w:space="0" w:color="000000"/>
              <w:bottom w:val="single" w:sz="4" w:space="0" w:color="000000"/>
              <w:right w:val="single" w:sz="4" w:space="0" w:color="000000"/>
            </w:tcBorders>
          </w:tcPr>
          <w:p w14:paraId="10FADA1F" w14:textId="77777777" w:rsidR="00570B77" w:rsidRPr="00515C5A" w:rsidRDefault="00570B77" w:rsidP="00D23F0F">
            <w:pPr>
              <w:pStyle w:val="TableBody"/>
            </w:pPr>
            <w:r w:rsidRPr="00515C5A">
              <w:t xml:space="preserve">Unique Order Identification Number </w:t>
            </w:r>
          </w:p>
        </w:tc>
      </w:tr>
      <w:tr w:rsidR="00570B77" w14:paraId="455D6C50"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34C0200D" w14:textId="77777777" w:rsidR="00570B77" w:rsidRPr="00515C5A" w:rsidRDefault="00570B77" w:rsidP="0098109B">
            <w:pPr>
              <w:pStyle w:val="TableBody"/>
              <w:rPr>
                <w:b/>
                <w:bCs/>
                <w:color w:val="000000" w:themeColor="text1"/>
              </w:rPr>
            </w:pPr>
            <w:r w:rsidRPr="00515C5A">
              <w:rPr>
                <w:b/>
                <w:bCs/>
                <w:color w:val="000000" w:themeColor="text1"/>
              </w:rPr>
              <w:t xml:space="preserve">Username </w:t>
            </w:r>
          </w:p>
        </w:tc>
        <w:tc>
          <w:tcPr>
            <w:tcW w:w="6194" w:type="dxa"/>
            <w:tcBorders>
              <w:top w:val="single" w:sz="4" w:space="0" w:color="000000"/>
              <w:left w:val="single" w:sz="4" w:space="0" w:color="000000"/>
              <w:bottom w:val="single" w:sz="4" w:space="0" w:color="000000"/>
              <w:right w:val="single" w:sz="4" w:space="0" w:color="000000"/>
            </w:tcBorders>
          </w:tcPr>
          <w:p w14:paraId="499A73E8" w14:textId="4A72CF87" w:rsidR="00570B77" w:rsidRPr="00515C5A" w:rsidRDefault="00570B77" w:rsidP="00D23F0F">
            <w:pPr>
              <w:pStyle w:val="TableBody"/>
            </w:pPr>
            <w:r w:rsidRPr="00515C5A">
              <w:t xml:space="preserve">Username of who placed </w:t>
            </w:r>
            <w:r w:rsidR="00A50430" w:rsidRPr="00515C5A">
              <w:t xml:space="preserve">the </w:t>
            </w:r>
            <w:r w:rsidRPr="00515C5A">
              <w:t xml:space="preserve">order </w:t>
            </w:r>
          </w:p>
        </w:tc>
      </w:tr>
      <w:tr w:rsidR="00570B77" w14:paraId="312B80AC"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2C111B85" w14:textId="77777777" w:rsidR="00570B77" w:rsidRPr="00515C5A" w:rsidRDefault="00570B77" w:rsidP="0098109B">
            <w:pPr>
              <w:pStyle w:val="TableBody"/>
              <w:rPr>
                <w:b/>
                <w:bCs/>
                <w:color w:val="000000" w:themeColor="text1"/>
              </w:rPr>
            </w:pPr>
            <w:r w:rsidRPr="00515C5A">
              <w:rPr>
                <w:b/>
                <w:bCs/>
                <w:color w:val="000000" w:themeColor="text1"/>
              </w:rPr>
              <w:t xml:space="preserve">Order Date </w:t>
            </w:r>
          </w:p>
        </w:tc>
        <w:tc>
          <w:tcPr>
            <w:tcW w:w="6194" w:type="dxa"/>
            <w:tcBorders>
              <w:top w:val="single" w:sz="4" w:space="0" w:color="000000"/>
              <w:left w:val="single" w:sz="4" w:space="0" w:color="000000"/>
              <w:bottom w:val="single" w:sz="4" w:space="0" w:color="000000"/>
              <w:right w:val="single" w:sz="4" w:space="0" w:color="000000"/>
            </w:tcBorders>
          </w:tcPr>
          <w:p w14:paraId="27598AB8" w14:textId="0830AE9F" w:rsidR="00570B77" w:rsidRPr="00515C5A" w:rsidRDefault="00331511" w:rsidP="00D23F0F">
            <w:pPr>
              <w:pStyle w:val="TableBody"/>
            </w:pPr>
            <w:r w:rsidRPr="00515C5A">
              <w:t>W</w:t>
            </w:r>
            <w:r w:rsidR="00731E8C" w:rsidRPr="00515C5A">
              <w:t>hen</w:t>
            </w:r>
            <w:r w:rsidR="00E95327" w:rsidRPr="00515C5A">
              <w:t xml:space="preserve"> </w:t>
            </w:r>
            <w:r w:rsidRPr="00515C5A">
              <w:t xml:space="preserve">the </w:t>
            </w:r>
            <w:r w:rsidR="00731E8C" w:rsidRPr="00515C5A">
              <w:t>o</w:t>
            </w:r>
            <w:r w:rsidR="00570B77" w:rsidRPr="00515C5A">
              <w:t xml:space="preserve">rder was placed in </w:t>
            </w:r>
            <w:r w:rsidR="00745233" w:rsidRPr="00515C5A">
              <w:t xml:space="preserve">the </w:t>
            </w:r>
            <w:r w:rsidR="00570B77" w:rsidRPr="00515C5A">
              <w:t xml:space="preserve">system </w:t>
            </w:r>
          </w:p>
        </w:tc>
      </w:tr>
      <w:tr w:rsidR="00570B77" w14:paraId="38FE2740"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6CF4196D" w14:textId="77777777" w:rsidR="00570B77" w:rsidRPr="00515C5A" w:rsidRDefault="00570B77" w:rsidP="0098109B">
            <w:pPr>
              <w:pStyle w:val="TableBody"/>
              <w:rPr>
                <w:b/>
                <w:bCs/>
                <w:color w:val="000000" w:themeColor="text1"/>
              </w:rPr>
            </w:pPr>
            <w:r w:rsidRPr="00515C5A">
              <w:rPr>
                <w:b/>
                <w:bCs/>
                <w:color w:val="000000" w:themeColor="text1"/>
              </w:rPr>
              <w:t xml:space="preserve">Due Date </w:t>
            </w:r>
          </w:p>
        </w:tc>
        <w:tc>
          <w:tcPr>
            <w:tcW w:w="6194" w:type="dxa"/>
            <w:tcBorders>
              <w:top w:val="single" w:sz="4" w:space="0" w:color="000000"/>
              <w:left w:val="single" w:sz="4" w:space="0" w:color="000000"/>
              <w:bottom w:val="single" w:sz="4" w:space="0" w:color="000000"/>
              <w:right w:val="single" w:sz="4" w:space="0" w:color="000000"/>
            </w:tcBorders>
          </w:tcPr>
          <w:p w14:paraId="6B806DB8" w14:textId="1372A614" w:rsidR="00570B77" w:rsidRPr="00515C5A" w:rsidRDefault="00D4658A" w:rsidP="00D4658A">
            <w:pPr>
              <w:pStyle w:val="TableBody"/>
            </w:pPr>
            <w:r>
              <w:t>T</w:t>
            </w:r>
            <w:r w:rsidR="0014696D" w:rsidRPr="00515C5A">
              <w:t xml:space="preserve">he </w:t>
            </w:r>
            <w:r w:rsidR="00570B77" w:rsidRPr="00515C5A">
              <w:t>Order due</w:t>
            </w:r>
            <w:r w:rsidR="00A74AC8" w:rsidRPr="00515C5A">
              <w:t xml:space="preserve"> date</w:t>
            </w:r>
            <w:r w:rsidR="00570B77" w:rsidRPr="00515C5A">
              <w:t xml:space="preserve"> for physical delivery </w:t>
            </w:r>
          </w:p>
        </w:tc>
      </w:tr>
      <w:tr w:rsidR="00570B77" w14:paraId="7EA3D4BF"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0934A263" w14:textId="77777777" w:rsidR="00570B77" w:rsidRPr="00515C5A" w:rsidRDefault="00570B77" w:rsidP="0098109B">
            <w:pPr>
              <w:pStyle w:val="TableBody"/>
              <w:rPr>
                <w:b/>
                <w:bCs/>
                <w:color w:val="000000" w:themeColor="text1"/>
              </w:rPr>
            </w:pPr>
            <w:r w:rsidRPr="00515C5A">
              <w:rPr>
                <w:b/>
                <w:bCs/>
                <w:color w:val="000000" w:themeColor="text1"/>
              </w:rPr>
              <w:t xml:space="preserve">Status </w:t>
            </w:r>
          </w:p>
        </w:tc>
        <w:tc>
          <w:tcPr>
            <w:tcW w:w="6194" w:type="dxa"/>
            <w:tcBorders>
              <w:top w:val="single" w:sz="4" w:space="0" w:color="000000"/>
              <w:left w:val="single" w:sz="4" w:space="0" w:color="000000"/>
              <w:bottom w:val="single" w:sz="4" w:space="0" w:color="000000"/>
              <w:right w:val="single" w:sz="4" w:space="0" w:color="000000"/>
            </w:tcBorders>
          </w:tcPr>
          <w:p w14:paraId="4346652A" w14:textId="305A00E4" w:rsidR="00570B77" w:rsidRPr="00515C5A" w:rsidRDefault="00570B77" w:rsidP="00D4658A">
            <w:pPr>
              <w:pStyle w:val="TableBody"/>
            </w:pPr>
            <w:r w:rsidRPr="00515C5A">
              <w:t xml:space="preserve">Current Status of Order; Ordered, In Transit, </w:t>
            </w:r>
            <w:r w:rsidR="00AB5C10" w:rsidRPr="00515C5A">
              <w:t>etc</w:t>
            </w:r>
            <w:r w:rsidRPr="00515C5A">
              <w:t xml:space="preserve"> </w:t>
            </w:r>
          </w:p>
        </w:tc>
      </w:tr>
      <w:tr w:rsidR="00570B77" w14:paraId="35E14E84"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6E259114" w14:textId="77777777" w:rsidR="00570B77" w:rsidRPr="00515C5A" w:rsidRDefault="00570B77" w:rsidP="0098109B">
            <w:pPr>
              <w:pStyle w:val="TableBody"/>
              <w:rPr>
                <w:b/>
                <w:bCs/>
                <w:color w:val="000000" w:themeColor="text1"/>
              </w:rPr>
            </w:pPr>
            <w:r w:rsidRPr="00515C5A">
              <w:rPr>
                <w:b/>
                <w:bCs/>
                <w:color w:val="000000" w:themeColor="text1"/>
              </w:rPr>
              <w:t xml:space="preserve">Expiration Time </w:t>
            </w:r>
          </w:p>
        </w:tc>
        <w:tc>
          <w:tcPr>
            <w:tcW w:w="6194" w:type="dxa"/>
            <w:tcBorders>
              <w:top w:val="single" w:sz="4" w:space="0" w:color="000000"/>
              <w:left w:val="single" w:sz="4" w:space="0" w:color="000000"/>
              <w:bottom w:val="single" w:sz="4" w:space="0" w:color="000000"/>
              <w:right w:val="single" w:sz="4" w:space="0" w:color="000000"/>
            </w:tcBorders>
          </w:tcPr>
          <w:p w14:paraId="323BA979" w14:textId="24FDBF82" w:rsidR="00570B77" w:rsidRPr="00515C5A" w:rsidRDefault="00570B77" w:rsidP="00D4658A">
            <w:pPr>
              <w:pStyle w:val="TableBody"/>
            </w:pPr>
            <w:r w:rsidRPr="00515C5A">
              <w:t xml:space="preserve">Timestamp of </w:t>
            </w:r>
            <w:r w:rsidR="0014696D" w:rsidRPr="00515C5A">
              <w:t xml:space="preserve">the </w:t>
            </w:r>
            <w:r w:rsidRPr="00515C5A">
              <w:t xml:space="preserve">expiration time of </w:t>
            </w:r>
            <w:r w:rsidR="0014696D" w:rsidRPr="00515C5A">
              <w:t xml:space="preserve">the </w:t>
            </w:r>
            <w:r w:rsidRPr="00515C5A">
              <w:t xml:space="preserve">current state. </w:t>
            </w:r>
          </w:p>
        </w:tc>
      </w:tr>
      <w:tr w:rsidR="00570B77" w14:paraId="2A9B0E1C"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1F8DE357" w14:textId="77777777" w:rsidR="00570B77" w:rsidRPr="00515C5A" w:rsidRDefault="00570B77" w:rsidP="0098109B">
            <w:pPr>
              <w:pStyle w:val="TableBody"/>
              <w:rPr>
                <w:b/>
                <w:bCs/>
                <w:color w:val="000000" w:themeColor="text1"/>
              </w:rPr>
            </w:pPr>
            <w:r w:rsidRPr="00515C5A">
              <w:rPr>
                <w:b/>
                <w:bCs/>
                <w:color w:val="000000" w:themeColor="text1"/>
              </w:rPr>
              <w:t xml:space="preserve">Funding Source Type </w:t>
            </w:r>
          </w:p>
        </w:tc>
        <w:tc>
          <w:tcPr>
            <w:tcW w:w="6194" w:type="dxa"/>
            <w:tcBorders>
              <w:top w:val="single" w:sz="4" w:space="0" w:color="000000"/>
              <w:left w:val="single" w:sz="4" w:space="0" w:color="000000"/>
              <w:bottom w:val="single" w:sz="4" w:space="0" w:color="000000"/>
              <w:right w:val="single" w:sz="4" w:space="0" w:color="000000"/>
            </w:tcBorders>
          </w:tcPr>
          <w:p w14:paraId="21573BBA" w14:textId="07E10A71" w:rsidR="00570B77" w:rsidRPr="00515C5A" w:rsidRDefault="00570B77" w:rsidP="00D4658A">
            <w:pPr>
              <w:pStyle w:val="TableBody"/>
            </w:pPr>
            <w:r w:rsidRPr="00515C5A">
              <w:t xml:space="preserve">Depot, Vault, External Funding Source. </w:t>
            </w:r>
          </w:p>
        </w:tc>
      </w:tr>
      <w:tr w:rsidR="00570B77" w14:paraId="17B0167C"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19792336" w14:textId="77777777" w:rsidR="00570B77" w:rsidRPr="00515C5A" w:rsidRDefault="00570B77" w:rsidP="0098109B">
            <w:pPr>
              <w:pStyle w:val="TableBody"/>
              <w:rPr>
                <w:b/>
                <w:bCs/>
                <w:color w:val="000000" w:themeColor="text1"/>
              </w:rPr>
            </w:pPr>
            <w:r w:rsidRPr="00515C5A">
              <w:rPr>
                <w:b/>
                <w:bCs/>
                <w:color w:val="000000" w:themeColor="text1"/>
              </w:rPr>
              <w:t xml:space="preserve">Funding Source ID </w:t>
            </w:r>
          </w:p>
        </w:tc>
        <w:tc>
          <w:tcPr>
            <w:tcW w:w="6194" w:type="dxa"/>
            <w:tcBorders>
              <w:top w:val="single" w:sz="4" w:space="0" w:color="000000"/>
              <w:left w:val="single" w:sz="4" w:space="0" w:color="000000"/>
              <w:bottom w:val="single" w:sz="4" w:space="0" w:color="000000"/>
              <w:right w:val="single" w:sz="4" w:space="0" w:color="000000"/>
            </w:tcBorders>
          </w:tcPr>
          <w:p w14:paraId="57489CB1" w14:textId="7D431A46" w:rsidR="00570B77" w:rsidRPr="00515C5A" w:rsidRDefault="0014696D" w:rsidP="00D4658A">
            <w:pPr>
              <w:pStyle w:val="TableBody"/>
            </w:pPr>
            <w:r w:rsidRPr="00515C5A">
              <w:t xml:space="preserve">The </w:t>
            </w:r>
            <w:r w:rsidR="00570B77" w:rsidRPr="00515C5A">
              <w:t xml:space="preserve">ID of the other cashpoint involved in the order. This may be the source of cash, or in the case of a Return order the destination. </w:t>
            </w:r>
          </w:p>
        </w:tc>
      </w:tr>
      <w:tr w:rsidR="00570B77" w14:paraId="4EE8D449"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595B40E7" w14:textId="5184ACE6" w:rsidR="00570B77" w:rsidRPr="00515C5A" w:rsidRDefault="00570B77" w:rsidP="0098109B">
            <w:pPr>
              <w:pStyle w:val="TableBody"/>
              <w:rPr>
                <w:b/>
                <w:bCs/>
                <w:color w:val="000000" w:themeColor="text1"/>
              </w:rPr>
            </w:pPr>
            <w:r w:rsidRPr="00515C5A">
              <w:rPr>
                <w:b/>
                <w:bCs/>
                <w:color w:val="000000" w:themeColor="text1"/>
              </w:rPr>
              <w:t>Amount [</w:t>
            </w:r>
            <w:r w:rsidR="00FC6CCF" w:rsidRPr="00515C5A">
              <w:rPr>
                <w:b/>
                <w:bCs/>
                <w:color w:val="000000" w:themeColor="text1"/>
              </w:rPr>
              <w:t>currency</w:t>
            </w:r>
            <w:r w:rsidRPr="00515C5A">
              <w:rPr>
                <w:b/>
                <w:bCs/>
                <w:color w:val="000000" w:themeColor="text1"/>
              </w:rPr>
              <w:t xml:space="preserve">] </w:t>
            </w:r>
          </w:p>
        </w:tc>
        <w:tc>
          <w:tcPr>
            <w:tcW w:w="6194" w:type="dxa"/>
            <w:tcBorders>
              <w:top w:val="single" w:sz="4" w:space="0" w:color="000000"/>
              <w:left w:val="single" w:sz="4" w:space="0" w:color="000000"/>
              <w:bottom w:val="single" w:sz="4" w:space="0" w:color="000000"/>
              <w:right w:val="single" w:sz="4" w:space="0" w:color="000000"/>
            </w:tcBorders>
          </w:tcPr>
          <w:p w14:paraId="1CD5BE0E" w14:textId="6F477F61" w:rsidR="00570B77" w:rsidRPr="00515C5A" w:rsidRDefault="00570B77" w:rsidP="00D4658A">
            <w:pPr>
              <w:pStyle w:val="TableBody"/>
            </w:pPr>
            <w:r w:rsidRPr="00515C5A">
              <w:t>T</w:t>
            </w:r>
            <w:r w:rsidR="0014696D" w:rsidRPr="00515C5A">
              <w:t>he t</w:t>
            </w:r>
            <w:r w:rsidRPr="00515C5A">
              <w:t xml:space="preserve">otal amount of the order in </w:t>
            </w:r>
            <w:r w:rsidR="0014696D" w:rsidRPr="00515C5A">
              <w:t xml:space="preserve">the </w:t>
            </w:r>
            <w:r w:rsidRPr="00515C5A">
              <w:t xml:space="preserve">primary currency. The primary currency is shown inside </w:t>
            </w:r>
            <w:r w:rsidRPr="00515C5A">
              <w:rPr>
                <w:b/>
                <w:bCs/>
              </w:rPr>
              <w:t>[</w:t>
            </w:r>
            <w:r w:rsidR="00AF6E76">
              <w:rPr>
                <w:b/>
                <w:bCs/>
              </w:rPr>
              <w:t xml:space="preserve"> </w:t>
            </w:r>
            <w:r w:rsidRPr="00515C5A">
              <w:rPr>
                <w:b/>
                <w:bCs/>
              </w:rPr>
              <w:t>].</w:t>
            </w:r>
            <w:r w:rsidRPr="00515C5A">
              <w:t xml:space="preserve"> </w:t>
            </w:r>
          </w:p>
        </w:tc>
      </w:tr>
      <w:tr w:rsidR="00570B77" w14:paraId="5DC50D13"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5524CD02" w14:textId="77777777" w:rsidR="00570B77" w:rsidRPr="00515C5A" w:rsidRDefault="00570B77" w:rsidP="0098109B">
            <w:pPr>
              <w:pStyle w:val="TableBody"/>
              <w:rPr>
                <w:b/>
                <w:bCs/>
                <w:color w:val="000000" w:themeColor="text1"/>
              </w:rPr>
            </w:pPr>
            <w:r w:rsidRPr="00515C5A">
              <w:rPr>
                <w:b/>
                <w:bCs/>
                <w:color w:val="000000" w:themeColor="text1"/>
              </w:rPr>
              <w:t xml:space="preserve">Denominations </w:t>
            </w:r>
          </w:p>
        </w:tc>
        <w:tc>
          <w:tcPr>
            <w:tcW w:w="6194" w:type="dxa"/>
            <w:tcBorders>
              <w:top w:val="single" w:sz="4" w:space="0" w:color="000000"/>
              <w:left w:val="single" w:sz="4" w:space="0" w:color="000000"/>
              <w:bottom w:val="single" w:sz="4" w:space="0" w:color="000000"/>
              <w:right w:val="single" w:sz="4" w:space="0" w:color="000000"/>
            </w:tcBorders>
          </w:tcPr>
          <w:p w14:paraId="7FD9B36B" w14:textId="5F5A3BD5" w:rsidR="00570B77" w:rsidRPr="00515C5A" w:rsidRDefault="00570B77" w:rsidP="00D4658A">
            <w:pPr>
              <w:pStyle w:val="TableBody"/>
            </w:pPr>
            <w:r w:rsidRPr="00515C5A">
              <w:t xml:space="preserve">Displays the full order by both Denomination and </w:t>
            </w:r>
            <w:r w:rsidR="00F15C77" w:rsidRPr="00515C5A">
              <w:t>A</w:t>
            </w:r>
            <w:r w:rsidRPr="00515C5A">
              <w:t xml:space="preserve">mount by denomination </w:t>
            </w:r>
          </w:p>
        </w:tc>
      </w:tr>
      <w:tr w:rsidR="00570B77" w14:paraId="45BE7C65"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6B937FD2" w14:textId="77777777" w:rsidR="00570B77" w:rsidRPr="00515C5A" w:rsidRDefault="00570B77" w:rsidP="0098109B">
            <w:pPr>
              <w:pStyle w:val="TableBody"/>
              <w:rPr>
                <w:b/>
                <w:bCs/>
                <w:color w:val="000000" w:themeColor="text1"/>
              </w:rPr>
            </w:pPr>
            <w:r w:rsidRPr="00515C5A">
              <w:rPr>
                <w:b/>
                <w:bCs/>
                <w:color w:val="000000" w:themeColor="text1"/>
              </w:rPr>
              <w:t xml:space="preserve">Order Log Entries </w:t>
            </w:r>
          </w:p>
        </w:tc>
        <w:tc>
          <w:tcPr>
            <w:tcW w:w="6194" w:type="dxa"/>
            <w:tcBorders>
              <w:top w:val="single" w:sz="4" w:space="0" w:color="000000"/>
              <w:left w:val="single" w:sz="4" w:space="0" w:color="000000"/>
              <w:bottom w:val="single" w:sz="4" w:space="0" w:color="000000"/>
              <w:right w:val="single" w:sz="4" w:space="0" w:color="000000"/>
            </w:tcBorders>
          </w:tcPr>
          <w:p w14:paraId="6BAF7C47" w14:textId="092AB2B8" w:rsidR="00163BE9" w:rsidRDefault="00570B77" w:rsidP="00D4658A">
            <w:pPr>
              <w:pStyle w:val="TableBody"/>
            </w:pPr>
            <w:r w:rsidRPr="00515C5A">
              <w:t xml:space="preserve">As the order moves through </w:t>
            </w:r>
            <w:r w:rsidR="0014696D" w:rsidRPr="00515C5A">
              <w:t xml:space="preserve">the </w:t>
            </w:r>
            <w:r w:rsidRPr="00515C5A">
              <w:t xml:space="preserve">workflow, </w:t>
            </w:r>
            <w:r w:rsidR="00810FB9" w:rsidRPr="00515C5A">
              <w:t xml:space="preserve">The </w:t>
            </w:r>
            <w:r w:rsidRPr="00515C5A">
              <w:t>log describ</w:t>
            </w:r>
            <w:r w:rsidR="00C04970" w:rsidRPr="00515C5A">
              <w:t>es</w:t>
            </w:r>
            <w:r w:rsidRPr="00515C5A">
              <w:t xml:space="preserve"> the actions that have occurred. </w:t>
            </w:r>
          </w:p>
          <w:p w14:paraId="149B870A" w14:textId="4616FB1C" w:rsidR="00570B77" w:rsidRPr="00515C5A" w:rsidRDefault="00570B77" w:rsidP="00D4658A">
            <w:pPr>
              <w:pStyle w:val="TableBody"/>
            </w:pPr>
            <w:r w:rsidRPr="00515C5A">
              <w:t xml:space="preserve">This </w:t>
            </w:r>
            <w:r w:rsidR="007F6895" w:rsidRPr="00515C5A">
              <w:t xml:space="preserve">field </w:t>
            </w:r>
            <w:r w:rsidRPr="00515C5A">
              <w:t xml:space="preserve">describes when, who, and what has occurred and any notes (Blog entries) along the way. </w:t>
            </w:r>
          </w:p>
          <w:p w14:paraId="6656969A" w14:textId="77777777" w:rsidR="007F6895" w:rsidRPr="00515C5A" w:rsidRDefault="00570B77" w:rsidP="00D4658A">
            <w:pPr>
              <w:pStyle w:val="TableBody"/>
            </w:pPr>
            <w:r w:rsidRPr="00515C5A">
              <w:t xml:space="preserve">The log maintains a full listing of all Blog entries including the ability to </w:t>
            </w:r>
            <w:r w:rsidRPr="00515C5A">
              <w:rPr>
                <w:b/>
                <w:bCs/>
              </w:rPr>
              <w:t>Edit</w:t>
            </w:r>
            <w:r w:rsidRPr="00515C5A">
              <w:t xml:space="preserve"> a past log note entry. </w:t>
            </w:r>
          </w:p>
          <w:p w14:paraId="2D9845E7" w14:textId="7AAC38D6" w:rsidR="00570B77" w:rsidRPr="00515C5A" w:rsidRDefault="00570B77" w:rsidP="00D4658A">
            <w:pPr>
              <w:pStyle w:val="TableBody"/>
            </w:pPr>
            <w:r w:rsidRPr="00515C5A">
              <w:lastRenderedPageBreak/>
              <w:t>Date</w:t>
            </w:r>
            <w:r w:rsidR="008306CA" w:rsidRPr="00515C5A">
              <w:t xml:space="preserve">, </w:t>
            </w:r>
            <w:r w:rsidRPr="00515C5A">
              <w:t>Time, and User entries cannot be edited, but notes added to a blog can be</w:t>
            </w:r>
            <w:r w:rsidR="00B955CE" w:rsidRPr="00515C5A">
              <w:t xml:space="preserve"> edited</w:t>
            </w:r>
            <w:r w:rsidRPr="00515C5A">
              <w:t xml:space="preserve">. </w:t>
            </w:r>
          </w:p>
        </w:tc>
      </w:tr>
    </w:tbl>
    <w:p w14:paraId="2F65E928" w14:textId="759797E0" w:rsidR="000B262E" w:rsidRPr="000B262E" w:rsidRDefault="000B262E">
      <w:pPr>
        <w:pStyle w:val="Caption"/>
        <w:rPr>
          <w:ins w:id="371" w:author="Moses, Robinson" w:date="2023-04-13T02:32:00Z"/>
          <w:rStyle w:val="Hyperlink"/>
          <w:color w:val="70AD47" w:themeColor="accent6"/>
          <w:rPrChange w:id="372" w:author="Moses, Robinson" w:date="2023-04-13T02:34:00Z">
            <w:rPr>
              <w:ins w:id="373" w:author="Moses, Robinson" w:date="2023-04-13T02:32:00Z"/>
            </w:rPr>
          </w:rPrChange>
        </w:rPr>
        <w:pPrChange w:id="374" w:author="Moses, Robinson" w:date="2023-04-13T02:34:00Z">
          <w:pPr>
            <w:spacing w:after="0"/>
          </w:pPr>
        </w:pPrChange>
      </w:pPr>
      <w:ins w:id="375" w:author="Moses, Robinson" w:date="2023-04-13T02:32:00Z">
        <w:r w:rsidRPr="000B262E">
          <w:rPr>
            <w:rStyle w:val="Hyperlink"/>
            <w:color w:val="70AD47" w:themeColor="accent6"/>
            <w:rPrChange w:id="376" w:author="Moses, Robinson" w:date="2023-04-13T02:34:00Z">
              <w:rPr>
                <w:i/>
                <w:iCs/>
              </w:rPr>
            </w:rPrChange>
          </w:rPr>
          <w:lastRenderedPageBreak/>
          <w:t xml:space="preserve">Return to: </w:t>
        </w:r>
      </w:ins>
      <w:ins w:id="377" w:author="Moses, Robinson" w:date="2023-04-13T02:33:00Z">
        <w:r w:rsidRPr="000B262E">
          <w:rPr>
            <w:rStyle w:val="Hyperlink"/>
            <w:color w:val="70AD47" w:themeColor="accent6"/>
            <w:rPrChange w:id="378" w:author="Moses, Robinson" w:date="2023-04-13T02:34:00Z">
              <w:rPr>
                <w:i/>
                <w:iCs/>
              </w:rPr>
            </w:rPrChange>
          </w:rPr>
          <w:fldChar w:fldCharType="begin"/>
        </w:r>
        <w:r w:rsidRPr="000B262E">
          <w:rPr>
            <w:rStyle w:val="Hyperlink"/>
            <w:color w:val="70AD47" w:themeColor="accent6"/>
            <w:rPrChange w:id="379" w:author="Moses, Robinson" w:date="2023-04-13T02:34:00Z">
              <w:rPr>
                <w:i/>
                <w:iCs/>
              </w:rPr>
            </w:rPrChange>
          </w:rPr>
          <w:instrText xml:space="preserve"> REF _Ref132245598 \h </w:instrText>
        </w:r>
      </w:ins>
      <w:r>
        <w:rPr>
          <w:rStyle w:val="Hyperlink"/>
          <w:color w:val="70AD47" w:themeColor="accent6"/>
        </w:rPr>
        <w:instrText xml:space="preserve"> \* MERGEFORMAT </w:instrText>
      </w:r>
      <w:r w:rsidRPr="00800DF5">
        <w:rPr>
          <w:rStyle w:val="Hyperlink"/>
          <w:color w:val="70AD47" w:themeColor="accent6"/>
        </w:rPr>
      </w:r>
      <w:r w:rsidRPr="000B262E">
        <w:rPr>
          <w:rStyle w:val="Hyperlink"/>
          <w:color w:val="70AD47" w:themeColor="accent6"/>
          <w:rPrChange w:id="380" w:author="Moses, Robinson" w:date="2023-04-13T02:34:00Z">
            <w:rPr>
              <w:i/>
              <w:iCs/>
            </w:rPr>
          </w:rPrChange>
        </w:rPr>
        <w:fldChar w:fldCharType="separate"/>
      </w:r>
      <w:ins w:id="381" w:author="Moses, Robinson" w:date="2023-04-13T02:33:00Z">
        <w:r w:rsidRPr="000B262E">
          <w:rPr>
            <w:rStyle w:val="Hyperlink"/>
            <w:color w:val="70AD47" w:themeColor="accent6"/>
            <w:rPrChange w:id="382" w:author="Moses, Robinson" w:date="2023-04-13T02:34:00Z">
              <w:rPr>
                <w:i/>
                <w:iCs/>
              </w:rPr>
            </w:rPrChange>
          </w:rPr>
          <w:t>ORDERS</w:t>
        </w:r>
        <w:r w:rsidRPr="000B262E">
          <w:rPr>
            <w:rStyle w:val="Hyperlink"/>
            <w:color w:val="70AD47" w:themeColor="accent6"/>
            <w:rPrChange w:id="383" w:author="Moses, Robinson" w:date="2023-04-13T02:34:00Z">
              <w:rPr>
                <w:i/>
                <w:iCs/>
              </w:rPr>
            </w:rPrChange>
          </w:rPr>
          <w:fldChar w:fldCharType="end"/>
        </w:r>
      </w:ins>
    </w:p>
    <w:p w14:paraId="02C0E73D" w14:textId="7DF4B237" w:rsidR="00570B77" w:rsidDel="000B262E" w:rsidRDefault="00EF1D97" w:rsidP="0098109B">
      <w:pPr>
        <w:pStyle w:val="Caption"/>
        <w:rPr>
          <w:del w:id="384" w:author="Moses, Robinson" w:date="2023-04-13T02:32:00Z"/>
          <w:color w:val="70AD47" w:themeColor="accent6"/>
        </w:rPr>
      </w:pPr>
      <w:del w:id="385" w:author="Moses, Robinson" w:date="2023-04-13T02:32:00Z">
        <w:r w:rsidDel="000B262E">
          <w:fldChar w:fldCharType="begin"/>
        </w:r>
        <w:r w:rsidDel="000B262E">
          <w:delInstrText xml:space="preserve"> HYPERLINK \l "_ORDERS" </w:delInstrText>
        </w:r>
        <w:r w:rsidDel="000B262E">
          <w:fldChar w:fldCharType="separate"/>
        </w:r>
        <w:r w:rsidR="00570B77" w:rsidRPr="0098109B" w:rsidDel="000B262E">
          <w:rPr>
            <w:rStyle w:val="Hyperlink"/>
            <w:color w:val="70AD47" w:themeColor="accent6"/>
          </w:rPr>
          <w:delText>Return to: Orders</w:delText>
        </w:r>
        <w:r w:rsidDel="000B262E">
          <w:rPr>
            <w:rStyle w:val="Hyperlink"/>
            <w:i w:val="0"/>
            <w:iCs w:val="0"/>
            <w:color w:val="70AD47" w:themeColor="accent6"/>
          </w:rPr>
          <w:fldChar w:fldCharType="end"/>
        </w:r>
        <w:r w:rsidR="00570B77" w:rsidRPr="0098109B" w:rsidDel="000B262E">
          <w:rPr>
            <w:color w:val="70AD47" w:themeColor="accent6"/>
          </w:rPr>
          <w:delText xml:space="preserve"> </w:delText>
        </w:r>
      </w:del>
    </w:p>
    <w:p w14:paraId="6E00D431" w14:textId="77777777" w:rsidR="0098109B" w:rsidRPr="0098109B" w:rsidRDefault="0098109B" w:rsidP="0098109B"/>
    <w:p w14:paraId="3D73C5EF" w14:textId="77777777" w:rsidR="00570B77" w:rsidRDefault="00570B77" w:rsidP="00570B77">
      <w:pPr>
        <w:pStyle w:val="Heading2"/>
      </w:pPr>
      <w:bookmarkStart w:id="386" w:name="_Toc111643059"/>
      <w:bookmarkStart w:id="387" w:name="_Toc132247987"/>
      <w:r>
        <w:t>EDIT ORDER</w:t>
      </w:r>
      <w:bookmarkEnd w:id="386"/>
      <w:bookmarkEnd w:id="387"/>
      <w:r>
        <w:t xml:space="preserve"> </w:t>
      </w:r>
    </w:p>
    <w:p w14:paraId="79EA0C52" w14:textId="77777777" w:rsidR="00EE6A0B" w:rsidRDefault="00570B77" w:rsidP="0098109B">
      <w:pPr>
        <w:pStyle w:val="BodyText"/>
      </w:pPr>
      <w:r>
        <w:t xml:space="preserve">By choosing the </w:t>
      </w:r>
      <w:r w:rsidRPr="00515C5A">
        <w:rPr>
          <w:b/>
          <w:bCs/>
        </w:rPr>
        <w:t>Edit</w:t>
      </w:r>
      <w:r>
        <w:t xml:space="preserve"> task on </w:t>
      </w:r>
      <w:r w:rsidR="0014696D">
        <w:t xml:space="preserve">the </w:t>
      </w:r>
      <w:r w:rsidRPr="00F11C28">
        <w:t>List All Orders</w:t>
      </w:r>
      <w:r>
        <w:t xml:space="preserve"> screen, users </w:t>
      </w:r>
      <w:r w:rsidR="0074644F">
        <w:t xml:space="preserve">can </w:t>
      </w:r>
      <w:r>
        <w:t xml:space="preserve">access the screen where an existing order can be edited. </w:t>
      </w:r>
    </w:p>
    <w:p w14:paraId="1D7D3333" w14:textId="025DA715" w:rsidR="00570B77" w:rsidRDefault="00570B77" w:rsidP="0098109B">
      <w:pPr>
        <w:pStyle w:val="BodyText"/>
      </w:pPr>
      <w:r>
        <w:t>Users can</w:t>
      </w:r>
      <w:r w:rsidR="00EE6A0B">
        <w:t xml:space="preserve"> perform below actions</w:t>
      </w:r>
      <w:r>
        <w:t xml:space="preserve">: </w:t>
      </w:r>
    </w:p>
    <w:p w14:paraId="6722000B" w14:textId="77777777" w:rsidR="00570B77" w:rsidRPr="00C1717B" w:rsidRDefault="00570B77" w:rsidP="0098109B">
      <w:pPr>
        <w:pStyle w:val="ListBullet"/>
      </w:pPr>
      <w:r w:rsidRPr="00C1717B">
        <w:t xml:space="preserve">Edit values in 1-10 Custom Fields </w:t>
      </w:r>
    </w:p>
    <w:p w14:paraId="1E68A201" w14:textId="77777777" w:rsidR="00570B77" w:rsidRPr="00C1717B" w:rsidRDefault="00570B77" w:rsidP="0098109B">
      <w:pPr>
        <w:pStyle w:val="ListBullet"/>
      </w:pPr>
      <w:r w:rsidRPr="00C1717B">
        <w:t xml:space="preserve">Alter denomination amounts </w:t>
      </w:r>
    </w:p>
    <w:p w14:paraId="2F1BCB71" w14:textId="77777777" w:rsidR="00570B77" w:rsidRPr="00C1717B" w:rsidRDefault="00570B77" w:rsidP="0098109B">
      <w:pPr>
        <w:pStyle w:val="ListBullet"/>
      </w:pPr>
      <w:r w:rsidRPr="00C1717B">
        <w:t xml:space="preserve">Add notes in the Blog field </w:t>
      </w:r>
    </w:p>
    <w:p w14:paraId="5858880A" w14:textId="66E31A79" w:rsidR="00570B77" w:rsidRDefault="00197245" w:rsidP="0098109B">
      <w:pPr>
        <w:pStyle w:val="Note"/>
      </w:pPr>
      <w:r w:rsidRPr="00515C5A">
        <w:rPr>
          <w:b/>
          <w:bCs/>
        </w:rPr>
        <w:t>N</w:t>
      </w:r>
      <w:r w:rsidR="00570B77" w:rsidRPr="00515C5A">
        <w:rPr>
          <w:b/>
          <w:bCs/>
        </w:rPr>
        <w:t>ote</w:t>
      </w:r>
      <w:r w:rsidR="00570B77">
        <w:t xml:space="preserve">: The Edit function is only available if </w:t>
      </w:r>
      <w:r w:rsidR="006C0D1E">
        <w:t>it</w:t>
      </w:r>
      <w:r w:rsidR="0014696D">
        <w:t>'</w:t>
      </w:r>
      <w:r w:rsidR="00D8502F">
        <w:t xml:space="preserve">s </w:t>
      </w:r>
      <w:r w:rsidR="00570B77">
        <w:t xml:space="preserve">enabled by </w:t>
      </w:r>
      <w:r w:rsidR="0014696D">
        <w:t xml:space="preserve">the </w:t>
      </w:r>
      <w:r w:rsidR="00570B77">
        <w:t xml:space="preserve">system administrator. </w:t>
      </w:r>
    </w:p>
    <w:p w14:paraId="72DCF96E" w14:textId="77777777" w:rsidR="004349B8" w:rsidRPr="00515C5A" w:rsidRDefault="004349B8" w:rsidP="00515C5A">
      <w:pPr>
        <w:pStyle w:val="BodyText"/>
      </w:pPr>
    </w:p>
    <w:p w14:paraId="5767C73D" w14:textId="2B3573F6" w:rsidR="00570B77" w:rsidRDefault="00570B77" w:rsidP="0098109B">
      <w:pPr>
        <w:pStyle w:val="Caption"/>
      </w:pPr>
      <w:bookmarkStart w:id="388" w:name="_Toc65568951"/>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964EF7">
        <w:rPr>
          <w:noProof/>
        </w:rPr>
        <w:t>15</w:t>
      </w:r>
      <w:r w:rsidRPr="36CE550C">
        <w:rPr>
          <w:noProof/>
        </w:rPr>
        <w:fldChar w:fldCharType="end"/>
      </w:r>
      <w:r w:rsidRPr="36CE550C">
        <w:t>: EDIT ORDER SCREEN</w:t>
      </w:r>
      <w:bookmarkEnd w:id="388"/>
    </w:p>
    <w:p w14:paraId="435366AC" w14:textId="77777777" w:rsidR="00570B77" w:rsidRDefault="00570B77" w:rsidP="00515C5A">
      <w:pPr>
        <w:pStyle w:val="BodyText"/>
      </w:pPr>
      <w:r>
        <w:rPr>
          <w:noProof/>
        </w:rPr>
        <w:lastRenderedPageBreak/>
        <w:drawing>
          <wp:inline distT="0" distB="0" distL="0" distR="0" wp14:anchorId="57A892A7" wp14:editId="4580FFFD">
            <wp:extent cx="5109754" cy="4692130"/>
            <wp:effectExtent l="76200" t="76200" r="129540" b="127635"/>
            <wp:docPr id="1074522629" name="Picture 1074522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110870" cy="4693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96A375" w14:textId="77777777" w:rsidR="00570B77" w:rsidRDefault="00570B77" w:rsidP="00570B77">
      <w:pPr>
        <w:spacing w:after="0"/>
        <w:rPr>
          <w:color w:val="76923C"/>
        </w:rPr>
      </w:pPr>
    </w:p>
    <w:p w14:paraId="352233DF" w14:textId="77777777" w:rsidR="004349B8" w:rsidRDefault="004349B8">
      <w:pPr>
        <w:rPr>
          <w:i/>
          <w:iCs/>
          <w:color w:val="44546A" w:themeColor="text2"/>
          <w:sz w:val="18"/>
          <w:szCs w:val="18"/>
        </w:rPr>
      </w:pPr>
      <w:bookmarkStart w:id="389" w:name="_Toc65569017"/>
      <w:r>
        <w:br w:type="page"/>
      </w:r>
    </w:p>
    <w:p w14:paraId="3B09AA94" w14:textId="4508E254" w:rsidR="00570B77" w:rsidRDefault="00570B77" w:rsidP="0098109B">
      <w:pPr>
        <w:pStyle w:val="Caption"/>
      </w:pPr>
      <w:r>
        <w:lastRenderedPageBreak/>
        <w:t xml:space="preserve">TABLE </w:t>
      </w:r>
      <w:r w:rsidRPr="00B901A7">
        <w:rPr>
          <w:color w:val="auto"/>
        </w:rPr>
        <w:fldChar w:fldCharType="begin"/>
      </w:r>
      <w:r w:rsidRPr="00B901A7">
        <w:rPr>
          <w:color w:val="auto"/>
        </w:rPr>
        <w:instrText xml:space="preserve"> SEQ Table \* ARABIC </w:instrText>
      </w:r>
      <w:r w:rsidRPr="00B901A7">
        <w:rPr>
          <w:color w:val="auto"/>
        </w:rPr>
        <w:fldChar w:fldCharType="separate"/>
      </w:r>
      <w:r w:rsidR="00964EF7">
        <w:rPr>
          <w:noProof/>
          <w:color w:val="auto"/>
        </w:rPr>
        <w:t>16</w:t>
      </w:r>
      <w:r w:rsidRPr="00B901A7">
        <w:rPr>
          <w:color w:val="auto"/>
        </w:rPr>
        <w:fldChar w:fldCharType="end"/>
      </w:r>
      <w:r w:rsidRPr="00B901A7">
        <w:rPr>
          <w:color w:val="auto"/>
        </w:rPr>
        <w:t>:</w:t>
      </w:r>
      <w:r>
        <w:t xml:space="preserve"> SHOW ORDER FIELD DESCRIPTIONS</w:t>
      </w:r>
      <w:bookmarkEnd w:id="389"/>
      <w:r>
        <w:t xml:space="preserve"> </w:t>
      </w:r>
      <w:r>
        <w:tab/>
        <w:t xml:space="preserve"> </w:t>
      </w:r>
    </w:p>
    <w:tbl>
      <w:tblPr>
        <w:tblStyle w:val="TableGrid1"/>
        <w:tblW w:w="8075" w:type="dxa"/>
        <w:tblInd w:w="460" w:type="dxa"/>
        <w:tblCellMar>
          <w:top w:w="92" w:type="dxa"/>
          <w:left w:w="5" w:type="dxa"/>
          <w:right w:w="115" w:type="dxa"/>
        </w:tblCellMar>
        <w:tblLook w:val="04A0" w:firstRow="1" w:lastRow="0" w:firstColumn="1" w:lastColumn="0" w:noHBand="0" w:noVBand="1"/>
      </w:tblPr>
      <w:tblGrid>
        <w:gridCol w:w="1881"/>
        <w:gridCol w:w="6194"/>
      </w:tblGrid>
      <w:tr w:rsidR="00570B77" w14:paraId="658872D8" w14:textId="77777777" w:rsidTr="0098109B">
        <w:trPr>
          <w:trHeight w:val="372"/>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7CE1B8F8" w14:textId="77777777" w:rsidR="00570B77" w:rsidRDefault="00570B77" w:rsidP="0098109B">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7A81EDB0" w14:textId="77777777" w:rsidR="00570B77" w:rsidRDefault="00570B77" w:rsidP="0098109B">
            <w:pPr>
              <w:pStyle w:val="TableHeading"/>
            </w:pPr>
            <w:r>
              <w:t xml:space="preserve">Description </w:t>
            </w:r>
          </w:p>
        </w:tc>
      </w:tr>
      <w:tr w:rsidR="00570B77" w14:paraId="5263D229"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3EAAB6B0" w14:textId="77777777" w:rsidR="00570B77" w:rsidRPr="00515C5A" w:rsidRDefault="00570B77" w:rsidP="0098109B">
            <w:pPr>
              <w:pStyle w:val="TableBody"/>
              <w:rPr>
                <w:b/>
                <w:bCs/>
              </w:rPr>
            </w:pPr>
            <w:r w:rsidRPr="00515C5A">
              <w:rPr>
                <w:b/>
                <w:bCs/>
              </w:rPr>
              <w:t xml:space="preserve">Workflow </w:t>
            </w:r>
          </w:p>
        </w:tc>
        <w:tc>
          <w:tcPr>
            <w:tcW w:w="6194" w:type="dxa"/>
            <w:tcBorders>
              <w:top w:val="single" w:sz="3" w:space="0" w:color="000000"/>
              <w:left w:val="single" w:sz="4" w:space="0" w:color="000000"/>
              <w:bottom w:val="single" w:sz="4" w:space="0" w:color="000000"/>
              <w:right w:val="single" w:sz="4" w:space="0" w:color="000000"/>
            </w:tcBorders>
          </w:tcPr>
          <w:p w14:paraId="362F5F32" w14:textId="77777777" w:rsidR="00570B77" w:rsidRPr="00515C5A" w:rsidRDefault="00570B77" w:rsidP="0006437A">
            <w:pPr>
              <w:pStyle w:val="TableBody"/>
            </w:pPr>
            <w:r w:rsidRPr="00515C5A">
              <w:t xml:space="preserve">Shows the Workflow (or order type) for each order. </w:t>
            </w:r>
          </w:p>
        </w:tc>
      </w:tr>
      <w:tr w:rsidR="00570B77" w14:paraId="7DDF52B1" w14:textId="77777777">
        <w:trPr>
          <w:trHeight w:val="351"/>
        </w:trPr>
        <w:tc>
          <w:tcPr>
            <w:tcW w:w="1881" w:type="dxa"/>
            <w:tcBorders>
              <w:top w:val="single" w:sz="4" w:space="0" w:color="000000"/>
              <w:left w:val="single" w:sz="4" w:space="0" w:color="000000"/>
              <w:bottom w:val="single" w:sz="4" w:space="0" w:color="000000"/>
              <w:right w:val="single" w:sz="4" w:space="0" w:color="000000"/>
            </w:tcBorders>
          </w:tcPr>
          <w:p w14:paraId="5A82564B" w14:textId="77777777" w:rsidR="00570B77" w:rsidRPr="00515C5A" w:rsidRDefault="00570B77" w:rsidP="0098109B">
            <w:pPr>
              <w:pStyle w:val="TableBody"/>
              <w:rPr>
                <w:b/>
                <w:bCs/>
              </w:rPr>
            </w:pPr>
            <w:r w:rsidRPr="00515C5A">
              <w:rPr>
                <w:b/>
                <w:bCs/>
              </w:rPr>
              <w:t xml:space="preserve">Cashpoint ID </w:t>
            </w:r>
          </w:p>
        </w:tc>
        <w:tc>
          <w:tcPr>
            <w:tcW w:w="6194" w:type="dxa"/>
            <w:tcBorders>
              <w:top w:val="single" w:sz="4" w:space="0" w:color="000000"/>
              <w:left w:val="single" w:sz="4" w:space="0" w:color="000000"/>
              <w:bottom w:val="single" w:sz="4" w:space="0" w:color="000000"/>
              <w:right w:val="single" w:sz="4" w:space="0" w:color="000000"/>
            </w:tcBorders>
          </w:tcPr>
          <w:p w14:paraId="55356E8F" w14:textId="77777777" w:rsidR="00570B77" w:rsidRPr="00515C5A" w:rsidRDefault="00570B77" w:rsidP="0006437A">
            <w:pPr>
              <w:pStyle w:val="TableBody"/>
            </w:pPr>
            <w:r w:rsidRPr="00515C5A">
              <w:t xml:space="preserve">Cashpoint ID to which this order belongs </w:t>
            </w:r>
          </w:p>
        </w:tc>
      </w:tr>
      <w:tr w:rsidR="00570B77" w14:paraId="317B8910" w14:textId="77777777">
        <w:trPr>
          <w:trHeight w:val="382"/>
        </w:trPr>
        <w:tc>
          <w:tcPr>
            <w:tcW w:w="1881" w:type="dxa"/>
            <w:tcBorders>
              <w:top w:val="single" w:sz="4" w:space="0" w:color="000000"/>
              <w:left w:val="single" w:sz="4" w:space="0" w:color="000000"/>
              <w:bottom w:val="single" w:sz="4" w:space="0" w:color="000000"/>
              <w:right w:val="single" w:sz="4" w:space="0" w:color="000000"/>
            </w:tcBorders>
          </w:tcPr>
          <w:p w14:paraId="7B743BF8" w14:textId="77777777" w:rsidR="00570B77" w:rsidRPr="00515C5A" w:rsidRDefault="00570B77" w:rsidP="0098109B">
            <w:pPr>
              <w:pStyle w:val="TableBody"/>
              <w:rPr>
                <w:b/>
                <w:bCs/>
              </w:rPr>
            </w:pPr>
            <w:r w:rsidRPr="00515C5A">
              <w:rPr>
                <w:b/>
                <w:bCs/>
              </w:rPr>
              <w:t xml:space="preserve">Order Reference </w:t>
            </w:r>
          </w:p>
        </w:tc>
        <w:tc>
          <w:tcPr>
            <w:tcW w:w="6194" w:type="dxa"/>
            <w:tcBorders>
              <w:top w:val="single" w:sz="4" w:space="0" w:color="000000"/>
              <w:left w:val="single" w:sz="4" w:space="0" w:color="000000"/>
              <w:bottom w:val="single" w:sz="4" w:space="0" w:color="000000"/>
              <w:right w:val="single" w:sz="4" w:space="0" w:color="000000"/>
            </w:tcBorders>
          </w:tcPr>
          <w:p w14:paraId="352D9A0C" w14:textId="77777777" w:rsidR="00570B77" w:rsidRPr="00515C5A" w:rsidRDefault="00570B77" w:rsidP="0006437A">
            <w:pPr>
              <w:pStyle w:val="TableBody"/>
            </w:pPr>
            <w:r w:rsidRPr="00515C5A">
              <w:t xml:space="preserve">Unique Order Identification Number generated by OptiSuite </w:t>
            </w:r>
          </w:p>
        </w:tc>
      </w:tr>
      <w:tr w:rsidR="00570B77" w14:paraId="1850C3B7"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6B460852" w14:textId="77777777" w:rsidR="00570B77" w:rsidRPr="00515C5A" w:rsidRDefault="00570B77" w:rsidP="0098109B">
            <w:pPr>
              <w:pStyle w:val="TableBody"/>
              <w:rPr>
                <w:b/>
                <w:bCs/>
              </w:rPr>
            </w:pPr>
            <w:r w:rsidRPr="00515C5A">
              <w:rPr>
                <w:b/>
                <w:bCs/>
              </w:rPr>
              <w:t xml:space="preserve">Order Date </w:t>
            </w:r>
          </w:p>
        </w:tc>
        <w:tc>
          <w:tcPr>
            <w:tcW w:w="6194" w:type="dxa"/>
            <w:tcBorders>
              <w:top w:val="single" w:sz="4" w:space="0" w:color="000000"/>
              <w:left w:val="single" w:sz="4" w:space="0" w:color="000000"/>
              <w:bottom w:val="single" w:sz="4" w:space="0" w:color="000000"/>
              <w:right w:val="single" w:sz="4" w:space="0" w:color="000000"/>
            </w:tcBorders>
          </w:tcPr>
          <w:p w14:paraId="78BA2600" w14:textId="7C60125F" w:rsidR="00570B77" w:rsidRPr="00515C5A" w:rsidRDefault="00323C31" w:rsidP="0006437A">
            <w:pPr>
              <w:pStyle w:val="TableBody"/>
            </w:pPr>
            <w:r w:rsidRPr="00515C5A">
              <w:t xml:space="preserve">When the </w:t>
            </w:r>
            <w:r w:rsidR="00570B77" w:rsidRPr="00515C5A">
              <w:t xml:space="preserve">Order was placed in </w:t>
            </w:r>
            <w:r w:rsidRPr="00515C5A">
              <w:t xml:space="preserve">the </w:t>
            </w:r>
            <w:r w:rsidR="00570B77" w:rsidRPr="00515C5A">
              <w:t xml:space="preserve">system </w:t>
            </w:r>
          </w:p>
        </w:tc>
      </w:tr>
      <w:tr w:rsidR="00570B77" w14:paraId="76407044"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6D7104BE" w14:textId="77777777" w:rsidR="00570B77" w:rsidRPr="00515C5A" w:rsidRDefault="00570B77" w:rsidP="0098109B">
            <w:pPr>
              <w:pStyle w:val="TableBody"/>
              <w:rPr>
                <w:b/>
                <w:bCs/>
              </w:rPr>
            </w:pPr>
            <w:r w:rsidRPr="00515C5A">
              <w:rPr>
                <w:b/>
                <w:bCs/>
              </w:rPr>
              <w:t xml:space="preserve">Due Date </w:t>
            </w:r>
          </w:p>
        </w:tc>
        <w:tc>
          <w:tcPr>
            <w:tcW w:w="6194" w:type="dxa"/>
            <w:tcBorders>
              <w:top w:val="single" w:sz="4" w:space="0" w:color="000000"/>
              <w:left w:val="single" w:sz="4" w:space="0" w:color="000000"/>
              <w:bottom w:val="single" w:sz="4" w:space="0" w:color="000000"/>
              <w:right w:val="single" w:sz="4" w:space="0" w:color="000000"/>
            </w:tcBorders>
          </w:tcPr>
          <w:p w14:paraId="23CFCEE2" w14:textId="00F53482" w:rsidR="00570B77" w:rsidRPr="00515C5A" w:rsidRDefault="0014696D" w:rsidP="0006437A">
            <w:pPr>
              <w:pStyle w:val="TableBody"/>
            </w:pPr>
            <w:r w:rsidRPr="00515C5A">
              <w:t xml:space="preserve">The </w:t>
            </w:r>
            <w:r w:rsidR="00570B77" w:rsidRPr="00515C5A">
              <w:t>Order</w:t>
            </w:r>
            <w:r w:rsidR="00EE4792" w:rsidRPr="00515C5A">
              <w:t xml:space="preserve"> </w:t>
            </w:r>
            <w:r w:rsidR="00570B77" w:rsidRPr="00515C5A">
              <w:t xml:space="preserve">due </w:t>
            </w:r>
            <w:r w:rsidR="00EE4792" w:rsidRPr="00515C5A">
              <w:t xml:space="preserve">date </w:t>
            </w:r>
            <w:r w:rsidR="00570B77" w:rsidRPr="00515C5A">
              <w:t xml:space="preserve">for physical delivery </w:t>
            </w:r>
          </w:p>
        </w:tc>
      </w:tr>
      <w:tr w:rsidR="00570B77" w14:paraId="43F0F8C1"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211FDB70" w14:textId="77777777" w:rsidR="00570B77" w:rsidRPr="00515C5A" w:rsidRDefault="00570B77" w:rsidP="0098109B">
            <w:pPr>
              <w:pStyle w:val="TableBody"/>
              <w:rPr>
                <w:b/>
                <w:bCs/>
              </w:rPr>
            </w:pPr>
            <w:r w:rsidRPr="00515C5A">
              <w:rPr>
                <w:b/>
                <w:bCs/>
              </w:rPr>
              <w:t xml:space="preserve">Currency </w:t>
            </w:r>
          </w:p>
        </w:tc>
        <w:tc>
          <w:tcPr>
            <w:tcW w:w="6194" w:type="dxa"/>
            <w:tcBorders>
              <w:top w:val="single" w:sz="4" w:space="0" w:color="000000"/>
              <w:left w:val="single" w:sz="4" w:space="0" w:color="000000"/>
              <w:bottom w:val="single" w:sz="4" w:space="0" w:color="000000"/>
              <w:right w:val="single" w:sz="4" w:space="0" w:color="000000"/>
            </w:tcBorders>
          </w:tcPr>
          <w:p w14:paraId="5E321F8B" w14:textId="59EC146D" w:rsidR="00570B77" w:rsidRPr="00515C5A" w:rsidRDefault="00570B77" w:rsidP="0006437A">
            <w:pPr>
              <w:pStyle w:val="TableBody"/>
            </w:pPr>
            <w:r w:rsidRPr="00515C5A">
              <w:t xml:space="preserve">Currency ISO code order describes (USD, EUR, GBP, </w:t>
            </w:r>
            <w:r w:rsidR="0030354C" w:rsidRPr="00515C5A">
              <w:t>etc</w:t>
            </w:r>
            <w:r w:rsidRPr="00515C5A">
              <w:t xml:space="preserve">) </w:t>
            </w:r>
          </w:p>
        </w:tc>
      </w:tr>
      <w:tr w:rsidR="00570B77" w14:paraId="1ED2265B"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0E83D51D" w14:textId="77777777" w:rsidR="00570B77" w:rsidRPr="00515C5A" w:rsidRDefault="00570B77" w:rsidP="0098109B">
            <w:pPr>
              <w:pStyle w:val="TableBody"/>
              <w:rPr>
                <w:b/>
                <w:bCs/>
              </w:rPr>
            </w:pPr>
            <w:r w:rsidRPr="00515C5A">
              <w:rPr>
                <w:b/>
                <w:bCs/>
              </w:rPr>
              <w:t xml:space="preserve">Total Amount </w:t>
            </w:r>
          </w:p>
        </w:tc>
        <w:tc>
          <w:tcPr>
            <w:tcW w:w="6194" w:type="dxa"/>
            <w:tcBorders>
              <w:top w:val="single" w:sz="4" w:space="0" w:color="000000"/>
              <w:left w:val="single" w:sz="4" w:space="0" w:color="000000"/>
              <w:bottom w:val="single" w:sz="4" w:space="0" w:color="000000"/>
              <w:right w:val="single" w:sz="4" w:space="0" w:color="000000"/>
            </w:tcBorders>
          </w:tcPr>
          <w:p w14:paraId="72937A92" w14:textId="51A4EEB7" w:rsidR="00570B77" w:rsidRPr="00515C5A" w:rsidRDefault="00570B77" w:rsidP="0006437A">
            <w:pPr>
              <w:pStyle w:val="TableBody"/>
            </w:pPr>
            <w:r w:rsidRPr="00515C5A">
              <w:t xml:space="preserve">Total Currency Amount of </w:t>
            </w:r>
            <w:r w:rsidR="0006437A">
              <w:t xml:space="preserve">the </w:t>
            </w:r>
            <w:r w:rsidRPr="00515C5A">
              <w:t xml:space="preserve">Order </w:t>
            </w:r>
          </w:p>
        </w:tc>
      </w:tr>
      <w:tr w:rsidR="00570B77" w14:paraId="036B32FB"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7F163983" w14:textId="77777777" w:rsidR="00570B77" w:rsidRPr="00515C5A" w:rsidRDefault="00570B77" w:rsidP="0098109B">
            <w:pPr>
              <w:pStyle w:val="TableBody"/>
              <w:rPr>
                <w:b/>
                <w:bCs/>
              </w:rPr>
            </w:pPr>
            <w:r w:rsidRPr="00515C5A">
              <w:rPr>
                <w:b/>
                <w:bCs/>
              </w:rPr>
              <w:t xml:space="preserve">Status </w:t>
            </w:r>
          </w:p>
        </w:tc>
        <w:tc>
          <w:tcPr>
            <w:tcW w:w="6194" w:type="dxa"/>
            <w:tcBorders>
              <w:top w:val="single" w:sz="4" w:space="0" w:color="000000"/>
              <w:left w:val="single" w:sz="4" w:space="0" w:color="000000"/>
              <w:bottom w:val="single" w:sz="4" w:space="0" w:color="000000"/>
              <w:right w:val="single" w:sz="4" w:space="0" w:color="000000"/>
            </w:tcBorders>
          </w:tcPr>
          <w:p w14:paraId="12A9493C" w14:textId="50D87217" w:rsidR="00570B77" w:rsidRPr="00515C5A" w:rsidRDefault="00570B77" w:rsidP="0006437A">
            <w:pPr>
              <w:pStyle w:val="TableBody"/>
            </w:pPr>
            <w:r w:rsidRPr="00515C5A">
              <w:t>Current Status of Order; Ordered, In Transit, et</w:t>
            </w:r>
            <w:r w:rsidR="00DD7021" w:rsidRPr="00515C5A">
              <w:t>c</w:t>
            </w:r>
            <w:r w:rsidRPr="00515C5A">
              <w:t xml:space="preserve"> </w:t>
            </w:r>
          </w:p>
        </w:tc>
      </w:tr>
      <w:tr w:rsidR="00570B77" w14:paraId="1C40320C"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428F72CB" w14:textId="77777777" w:rsidR="00570B77" w:rsidRPr="00515C5A" w:rsidRDefault="00570B77" w:rsidP="0098109B">
            <w:pPr>
              <w:pStyle w:val="TableBody"/>
              <w:rPr>
                <w:b/>
                <w:bCs/>
              </w:rPr>
            </w:pPr>
            <w:r w:rsidRPr="00515C5A">
              <w:rPr>
                <w:b/>
                <w:bCs/>
              </w:rPr>
              <w:t xml:space="preserve">Custom Field 1-10 </w:t>
            </w:r>
          </w:p>
        </w:tc>
        <w:tc>
          <w:tcPr>
            <w:tcW w:w="6194" w:type="dxa"/>
            <w:tcBorders>
              <w:top w:val="single" w:sz="4" w:space="0" w:color="000000"/>
              <w:left w:val="single" w:sz="4" w:space="0" w:color="000000"/>
              <w:bottom w:val="single" w:sz="4" w:space="0" w:color="000000"/>
              <w:right w:val="single" w:sz="4" w:space="0" w:color="000000"/>
            </w:tcBorders>
          </w:tcPr>
          <w:p w14:paraId="381A0075" w14:textId="77777777" w:rsidR="00252598" w:rsidRDefault="00570B77" w:rsidP="0006437A">
            <w:pPr>
              <w:pStyle w:val="TableBody"/>
            </w:pPr>
            <w:r w:rsidRPr="00515C5A">
              <w:t xml:space="preserve">OptiSuite software provides users with up to 10 Custom Fields that are defined by the financial institution. </w:t>
            </w:r>
          </w:p>
          <w:p w14:paraId="1433A4A6" w14:textId="5EC96784" w:rsidR="00570B77" w:rsidRPr="00515C5A" w:rsidRDefault="00570B77" w:rsidP="0006437A">
            <w:pPr>
              <w:pStyle w:val="TableBody"/>
            </w:pPr>
            <w:r w:rsidRPr="00515C5A">
              <w:t>Th</w:t>
            </w:r>
            <w:r w:rsidR="00252598">
              <w:t>is</w:t>
            </w:r>
            <w:r w:rsidRPr="00515C5A">
              <w:t xml:space="preserve"> field </w:t>
            </w:r>
            <w:r w:rsidR="00252598">
              <w:t>is</w:t>
            </w:r>
            <w:r w:rsidR="00252598" w:rsidRPr="00515C5A">
              <w:t xml:space="preserve"> </w:t>
            </w:r>
            <w:r w:rsidRPr="00515C5A">
              <w:t xml:space="preserve">provided to add additional information or instruction regarding orders and their delivery </w:t>
            </w:r>
          </w:p>
        </w:tc>
      </w:tr>
      <w:tr w:rsidR="00570B77" w14:paraId="70312E48"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65CCC39C" w14:textId="77777777" w:rsidR="00570B77" w:rsidRPr="00515C5A" w:rsidRDefault="00570B77" w:rsidP="0098109B">
            <w:pPr>
              <w:pStyle w:val="TableBody"/>
              <w:rPr>
                <w:b/>
                <w:bCs/>
              </w:rPr>
            </w:pPr>
            <w:r w:rsidRPr="00515C5A">
              <w:rPr>
                <w:b/>
                <w:bCs/>
              </w:rPr>
              <w:t xml:space="preserve">Denominations </w:t>
            </w:r>
          </w:p>
        </w:tc>
        <w:tc>
          <w:tcPr>
            <w:tcW w:w="6194" w:type="dxa"/>
            <w:tcBorders>
              <w:top w:val="single" w:sz="4" w:space="0" w:color="000000"/>
              <w:left w:val="single" w:sz="4" w:space="0" w:color="000000"/>
              <w:bottom w:val="single" w:sz="4" w:space="0" w:color="000000"/>
              <w:right w:val="single" w:sz="4" w:space="0" w:color="000000"/>
            </w:tcBorders>
          </w:tcPr>
          <w:p w14:paraId="7B791BEC" w14:textId="77777777" w:rsidR="00570B77" w:rsidRPr="00515C5A" w:rsidRDefault="00570B77" w:rsidP="0006437A">
            <w:pPr>
              <w:pStyle w:val="TableBody"/>
            </w:pPr>
            <w:r w:rsidRPr="00515C5A">
              <w:t xml:space="preserve">Displays the denomination detail of cash amounts associated with this order. </w:t>
            </w:r>
          </w:p>
        </w:tc>
      </w:tr>
    </w:tbl>
    <w:p w14:paraId="53DBEFAC" w14:textId="1A364026" w:rsidR="000B262E" w:rsidRPr="000B262E" w:rsidRDefault="000B262E">
      <w:pPr>
        <w:pStyle w:val="Caption"/>
        <w:rPr>
          <w:ins w:id="390" w:author="Moses, Robinson" w:date="2023-04-13T02:33:00Z"/>
          <w:rStyle w:val="Hyperlink"/>
          <w:color w:val="70AD47" w:themeColor="accent6"/>
          <w:rPrChange w:id="391" w:author="Moses, Robinson" w:date="2023-04-13T02:35:00Z">
            <w:rPr>
              <w:ins w:id="392" w:author="Moses, Robinson" w:date="2023-04-13T02:33:00Z"/>
            </w:rPr>
          </w:rPrChange>
        </w:rPr>
        <w:pPrChange w:id="393" w:author="Moses, Robinson" w:date="2023-04-13T02:35:00Z">
          <w:pPr>
            <w:spacing w:after="0"/>
          </w:pPr>
        </w:pPrChange>
      </w:pPr>
      <w:ins w:id="394" w:author="Moses, Robinson" w:date="2023-04-13T02:33:00Z">
        <w:r w:rsidRPr="000B262E">
          <w:rPr>
            <w:rStyle w:val="Hyperlink"/>
            <w:color w:val="70AD47" w:themeColor="accent6"/>
            <w:rPrChange w:id="395" w:author="Moses, Robinson" w:date="2023-04-13T02:35:00Z">
              <w:rPr>
                <w:i/>
                <w:iCs/>
              </w:rPr>
            </w:rPrChange>
          </w:rPr>
          <w:t xml:space="preserve">Return to: </w:t>
        </w:r>
        <w:r w:rsidRPr="000B262E">
          <w:rPr>
            <w:rStyle w:val="Hyperlink"/>
            <w:color w:val="70AD47" w:themeColor="accent6"/>
            <w:rPrChange w:id="396" w:author="Moses, Robinson" w:date="2023-04-13T02:35:00Z">
              <w:rPr>
                <w:i/>
                <w:iCs/>
              </w:rPr>
            </w:rPrChange>
          </w:rPr>
          <w:fldChar w:fldCharType="begin"/>
        </w:r>
        <w:r w:rsidRPr="000B262E">
          <w:rPr>
            <w:rStyle w:val="Hyperlink"/>
            <w:color w:val="70AD47" w:themeColor="accent6"/>
            <w:rPrChange w:id="397" w:author="Moses, Robinson" w:date="2023-04-13T02:35:00Z">
              <w:rPr>
                <w:i/>
                <w:iCs/>
              </w:rPr>
            </w:rPrChange>
          </w:rPr>
          <w:instrText xml:space="preserve"> REF _Ref132245598 \h </w:instrText>
        </w:r>
      </w:ins>
      <w:r>
        <w:rPr>
          <w:rStyle w:val="Hyperlink"/>
          <w:color w:val="70AD47" w:themeColor="accent6"/>
        </w:rPr>
        <w:instrText xml:space="preserve"> \* MERGEFORMAT </w:instrText>
      </w:r>
      <w:r w:rsidRPr="00800DF5">
        <w:rPr>
          <w:rStyle w:val="Hyperlink"/>
          <w:color w:val="70AD47" w:themeColor="accent6"/>
        </w:rPr>
      </w:r>
      <w:r w:rsidRPr="000B262E">
        <w:rPr>
          <w:rStyle w:val="Hyperlink"/>
          <w:color w:val="70AD47" w:themeColor="accent6"/>
          <w:rPrChange w:id="398" w:author="Moses, Robinson" w:date="2023-04-13T02:35:00Z">
            <w:rPr>
              <w:i/>
              <w:iCs/>
            </w:rPr>
          </w:rPrChange>
        </w:rPr>
        <w:fldChar w:fldCharType="separate"/>
      </w:r>
      <w:ins w:id="399" w:author="Moses, Robinson" w:date="2023-04-13T02:33:00Z">
        <w:r w:rsidRPr="000B262E">
          <w:rPr>
            <w:rStyle w:val="Hyperlink"/>
            <w:color w:val="70AD47" w:themeColor="accent6"/>
            <w:rPrChange w:id="400" w:author="Moses, Robinson" w:date="2023-04-13T02:35:00Z">
              <w:rPr>
                <w:i/>
                <w:iCs/>
              </w:rPr>
            </w:rPrChange>
          </w:rPr>
          <w:t>ORDERS</w:t>
        </w:r>
        <w:r w:rsidRPr="000B262E">
          <w:rPr>
            <w:rStyle w:val="Hyperlink"/>
            <w:color w:val="70AD47" w:themeColor="accent6"/>
            <w:rPrChange w:id="401" w:author="Moses, Robinson" w:date="2023-04-13T02:35:00Z">
              <w:rPr>
                <w:i/>
                <w:iCs/>
              </w:rPr>
            </w:rPrChange>
          </w:rPr>
          <w:fldChar w:fldCharType="end"/>
        </w:r>
      </w:ins>
    </w:p>
    <w:p w14:paraId="32A4574A" w14:textId="65ADB3E9" w:rsidR="00570B77" w:rsidDel="000B262E" w:rsidRDefault="00EF1D97" w:rsidP="0098109B">
      <w:pPr>
        <w:pStyle w:val="Caption"/>
        <w:rPr>
          <w:del w:id="402" w:author="Moses, Robinson" w:date="2023-04-13T02:33:00Z"/>
          <w:color w:val="70AD47" w:themeColor="accent6"/>
        </w:rPr>
      </w:pPr>
      <w:del w:id="403" w:author="Moses, Robinson" w:date="2023-04-13T02:33:00Z">
        <w:r w:rsidDel="000B262E">
          <w:fldChar w:fldCharType="begin"/>
        </w:r>
        <w:r w:rsidDel="000B262E">
          <w:delInstrText xml:space="preserve"> HYPERLINK \l "_ORDERS" </w:delInstrText>
        </w:r>
        <w:r w:rsidDel="000B262E">
          <w:fldChar w:fldCharType="separate"/>
        </w:r>
        <w:r w:rsidR="00570B77" w:rsidRPr="0098109B" w:rsidDel="000B262E">
          <w:rPr>
            <w:rStyle w:val="Hyperlink"/>
            <w:color w:val="70AD47" w:themeColor="accent6"/>
          </w:rPr>
          <w:delText>Return to: Orders</w:delText>
        </w:r>
        <w:r w:rsidDel="000B262E">
          <w:rPr>
            <w:rStyle w:val="Hyperlink"/>
            <w:i w:val="0"/>
            <w:iCs w:val="0"/>
            <w:color w:val="70AD47" w:themeColor="accent6"/>
          </w:rPr>
          <w:fldChar w:fldCharType="end"/>
        </w:r>
        <w:r w:rsidR="00570B77" w:rsidRPr="0098109B" w:rsidDel="000B262E">
          <w:rPr>
            <w:color w:val="70AD47" w:themeColor="accent6"/>
          </w:rPr>
          <w:delText xml:space="preserve"> </w:delText>
        </w:r>
      </w:del>
    </w:p>
    <w:p w14:paraId="70551AB2" w14:textId="77777777" w:rsidR="0098109B" w:rsidRPr="0098109B" w:rsidRDefault="0098109B" w:rsidP="0098109B"/>
    <w:p w14:paraId="65B589B2" w14:textId="77777777" w:rsidR="00570B77" w:rsidRDefault="00570B77" w:rsidP="00570B77">
      <w:pPr>
        <w:pStyle w:val="Heading2"/>
      </w:pPr>
      <w:bookmarkStart w:id="404" w:name="_Toc111643060"/>
      <w:bookmarkStart w:id="405" w:name="_Toc132247988"/>
      <w:r>
        <w:t>SEARCH ORDERS</w:t>
      </w:r>
      <w:bookmarkEnd w:id="404"/>
      <w:bookmarkEnd w:id="405"/>
    </w:p>
    <w:p w14:paraId="00706D60" w14:textId="6F9516D4" w:rsidR="00570B77" w:rsidRPr="0074158B" w:rsidRDefault="00570B77" w:rsidP="0098109B">
      <w:pPr>
        <w:pStyle w:val="BodyText"/>
      </w:pPr>
      <w:r w:rsidRPr="00515C5A">
        <w:rPr>
          <w:i/>
          <w:iCs/>
        </w:rPr>
        <w:t>Orders</w:t>
      </w:r>
      <w:r w:rsidRPr="00515C5A">
        <w:rPr>
          <w:rFonts w:ascii="Wingdings" w:eastAsia="Wingdings" w:hAnsi="Wingdings" w:cs="Wingdings"/>
          <w:i/>
          <w:iCs/>
          <w:sz w:val="16"/>
        </w:rPr>
        <w:t></w:t>
      </w:r>
      <w:r w:rsidRPr="00515C5A">
        <w:rPr>
          <w:i/>
          <w:iCs/>
        </w:rPr>
        <w:t>Search</w:t>
      </w:r>
      <w:r>
        <w:t xml:space="preserve"> allows users to locate orders based </w:t>
      </w:r>
      <w:r w:rsidR="008473A9">
        <w:t xml:space="preserve">on </w:t>
      </w:r>
      <w:r>
        <w:t>one or multiple criteria.</w:t>
      </w:r>
    </w:p>
    <w:p w14:paraId="245008BE" w14:textId="332DC434" w:rsidR="00570B77" w:rsidRDefault="00570B77" w:rsidP="00570B77">
      <w:pPr>
        <w:rPr>
          <w:sz w:val="18"/>
        </w:rPr>
      </w:pPr>
      <w:bookmarkStart w:id="406" w:name="_Toc65568952"/>
      <w:r w:rsidRPr="36CE550C">
        <w:rPr>
          <w:sz w:val="18"/>
          <w:szCs w:val="18"/>
        </w:rPr>
        <w:t xml:space="preserve">FIGURE </w:t>
      </w:r>
      <w:r w:rsidRPr="36CE550C">
        <w:rPr>
          <w:noProof/>
          <w:sz w:val="18"/>
          <w:szCs w:val="18"/>
        </w:rPr>
        <w:fldChar w:fldCharType="begin"/>
      </w:r>
      <w:r w:rsidRPr="36CE550C">
        <w:rPr>
          <w:noProof/>
          <w:sz w:val="18"/>
          <w:szCs w:val="18"/>
        </w:rPr>
        <w:instrText xml:space="preserve"> SEQ Figure \* ARABIC </w:instrText>
      </w:r>
      <w:r w:rsidRPr="36CE550C">
        <w:rPr>
          <w:noProof/>
          <w:sz w:val="18"/>
          <w:szCs w:val="18"/>
        </w:rPr>
        <w:fldChar w:fldCharType="separate"/>
      </w:r>
      <w:r w:rsidR="00964EF7">
        <w:rPr>
          <w:noProof/>
          <w:sz w:val="18"/>
          <w:szCs w:val="18"/>
        </w:rPr>
        <w:t>16</w:t>
      </w:r>
      <w:r w:rsidRPr="36CE550C">
        <w:rPr>
          <w:noProof/>
          <w:sz w:val="18"/>
          <w:szCs w:val="18"/>
        </w:rPr>
        <w:fldChar w:fldCharType="end"/>
      </w:r>
      <w:r w:rsidRPr="36CE550C">
        <w:rPr>
          <w:sz w:val="18"/>
          <w:szCs w:val="18"/>
        </w:rPr>
        <w:t>: SEARCH ORDERS SCREEN</w:t>
      </w:r>
      <w:bookmarkEnd w:id="406"/>
    </w:p>
    <w:p w14:paraId="2D6C2463" w14:textId="3F51B754" w:rsidR="00570B77" w:rsidRPr="00C1717B" w:rsidRDefault="00570B77" w:rsidP="00515C5A">
      <w:pPr>
        <w:pStyle w:val="BodyText"/>
      </w:pPr>
      <w:del w:id="407" w:author="Pinnu, Sainath" w:date="2023-04-11T19:00:00Z">
        <w:r w:rsidDel="00352396">
          <w:rPr>
            <w:noProof/>
          </w:rPr>
          <w:lastRenderedPageBreak/>
          <w:drawing>
            <wp:inline distT="0" distB="0" distL="0" distR="0" wp14:anchorId="4DB45E79" wp14:editId="6C3D3C54">
              <wp:extent cx="4919796" cy="3540046"/>
              <wp:effectExtent l="76200" t="76200" r="128905" b="137160"/>
              <wp:docPr id="1147865303" name="Picture 114786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919796" cy="35400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408" w:author="Pinnu, Sainath" w:date="2023-04-11T19:00:00Z">
        <w:r w:rsidR="00352396" w:rsidRPr="00352396">
          <w:rPr>
            <w:noProof/>
          </w:rPr>
          <w:t xml:space="preserve"> </w:t>
        </w:r>
        <w:r w:rsidR="00352396">
          <w:rPr>
            <w:noProof/>
          </w:rPr>
          <w:drawing>
            <wp:inline distT="0" distB="0" distL="0" distR="0" wp14:anchorId="48301A67" wp14:editId="3067AEC0">
              <wp:extent cx="4641621" cy="3601720"/>
              <wp:effectExtent l="0" t="0" r="6985" b="0"/>
              <wp:docPr id="45421" name="Picture 4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51653" cy="3609504"/>
                      </a:xfrm>
                      <a:prstGeom prst="rect">
                        <a:avLst/>
                      </a:prstGeom>
                    </pic:spPr>
                  </pic:pic>
                </a:graphicData>
              </a:graphic>
            </wp:inline>
          </w:drawing>
        </w:r>
      </w:ins>
    </w:p>
    <w:p w14:paraId="604ED32D" w14:textId="71277294" w:rsidR="004354C2" w:rsidRDefault="004354C2">
      <w:pPr>
        <w:rPr>
          <w:i/>
          <w:iCs/>
          <w:color w:val="44546A" w:themeColor="text2"/>
          <w:sz w:val="18"/>
          <w:szCs w:val="18"/>
        </w:rPr>
      </w:pPr>
      <w:bookmarkStart w:id="409" w:name="_Toc65569018"/>
    </w:p>
    <w:p w14:paraId="4A000D16" w14:textId="37E02996" w:rsidR="00570B77" w:rsidRDefault="00570B77" w:rsidP="0098109B">
      <w:pPr>
        <w:pStyle w:val="Caption"/>
      </w:pPr>
      <w:r>
        <w:t xml:space="preserve">TABLE </w:t>
      </w:r>
      <w:r w:rsidRPr="00B901A7">
        <w:rPr>
          <w:color w:val="auto"/>
        </w:rPr>
        <w:fldChar w:fldCharType="begin"/>
      </w:r>
      <w:r w:rsidRPr="00B901A7">
        <w:rPr>
          <w:color w:val="auto"/>
        </w:rPr>
        <w:instrText xml:space="preserve"> SEQ Table \* ARABIC </w:instrText>
      </w:r>
      <w:r w:rsidRPr="00B901A7">
        <w:rPr>
          <w:color w:val="auto"/>
        </w:rPr>
        <w:fldChar w:fldCharType="separate"/>
      </w:r>
      <w:r w:rsidR="00964EF7">
        <w:rPr>
          <w:noProof/>
          <w:color w:val="auto"/>
        </w:rPr>
        <w:t>17</w:t>
      </w:r>
      <w:r w:rsidRPr="00B901A7">
        <w:rPr>
          <w:color w:val="auto"/>
        </w:rPr>
        <w:fldChar w:fldCharType="end"/>
      </w:r>
      <w:r w:rsidRPr="00B901A7">
        <w:rPr>
          <w:color w:val="auto"/>
        </w:rPr>
        <w:t>:</w:t>
      </w:r>
      <w:r>
        <w:t xml:space="preserve"> SEARCH ORDERS FIELD DESCRIPTIONS</w:t>
      </w:r>
      <w:bookmarkEnd w:id="409"/>
      <w:r>
        <w:t xml:space="preserve"> </w:t>
      </w:r>
      <w:r>
        <w:tab/>
        <w:t xml:space="preserve"> </w:t>
      </w:r>
    </w:p>
    <w:tbl>
      <w:tblPr>
        <w:tblStyle w:val="TableGrid1"/>
        <w:tblW w:w="8075" w:type="dxa"/>
        <w:tblInd w:w="460" w:type="dxa"/>
        <w:tblCellMar>
          <w:top w:w="92" w:type="dxa"/>
          <w:left w:w="5" w:type="dxa"/>
          <w:right w:w="115" w:type="dxa"/>
        </w:tblCellMar>
        <w:tblLook w:val="04A0" w:firstRow="1" w:lastRow="0" w:firstColumn="1" w:lastColumn="0" w:noHBand="0" w:noVBand="1"/>
      </w:tblPr>
      <w:tblGrid>
        <w:gridCol w:w="1881"/>
        <w:gridCol w:w="6194"/>
      </w:tblGrid>
      <w:tr w:rsidR="00570B77" w14:paraId="7FB829A3" w14:textId="77777777" w:rsidTr="0098109B">
        <w:trPr>
          <w:trHeight w:val="372"/>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7F02E56C" w14:textId="77777777" w:rsidR="00570B77" w:rsidRDefault="00570B77" w:rsidP="0098109B">
            <w:pPr>
              <w:pStyle w:val="TableHeading"/>
            </w:pPr>
            <w:r>
              <w:lastRenderedPageBreak/>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2D2857AC" w14:textId="77777777" w:rsidR="00570B77" w:rsidRDefault="00570B77" w:rsidP="0098109B">
            <w:pPr>
              <w:pStyle w:val="TableHeading"/>
            </w:pPr>
            <w:r>
              <w:t xml:space="preserve">Description </w:t>
            </w:r>
          </w:p>
        </w:tc>
      </w:tr>
      <w:tr w:rsidR="00570B77" w14:paraId="02340C1D"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57224F58" w14:textId="77777777" w:rsidR="00570B77" w:rsidRPr="00515C5A" w:rsidRDefault="00570B77" w:rsidP="0098109B">
            <w:pPr>
              <w:pStyle w:val="TableBody"/>
              <w:rPr>
                <w:b/>
                <w:bCs/>
              </w:rPr>
            </w:pPr>
            <w:r w:rsidRPr="00515C5A">
              <w:rPr>
                <w:b/>
                <w:bCs/>
              </w:rPr>
              <w:t xml:space="preserve">Workflow </w:t>
            </w:r>
          </w:p>
        </w:tc>
        <w:tc>
          <w:tcPr>
            <w:tcW w:w="6194" w:type="dxa"/>
            <w:tcBorders>
              <w:top w:val="single" w:sz="3" w:space="0" w:color="000000"/>
              <w:left w:val="single" w:sz="4" w:space="0" w:color="000000"/>
              <w:bottom w:val="single" w:sz="4" w:space="0" w:color="000000"/>
              <w:right w:val="single" w:sz="4" w:space="0" w:color="000000"/>
            </w:tcBorders>
          </w:tcPr>
          <w:p w14:paraId="5A4AC9FE" w14:textId="12D12956" w:rsidR="00570B77" w:rsidRPr="00515C5A" w:rsidRDefault="00570B77" w:rsidP="006C640C">
            <w:pPr>
              <w:pStyle w:val="TableBody"/>
            </w:pPr>
            <w:r w:rsidRPr="00515C5A">
              <w:t xml:space="preserve">Users can designate </w:t>
            </w:r>
            <w:r w:rsidRPr="00515C5A">
              <w:rPr>
                <w:b/>
                <w:bCs/>
              </w:rPr>
              <w:t>ANY</w:t>
            </w:r>
            <w:r w:rsidRPr="00515C5A">
              <w:t xml:space="preserve"> or a </w:t>
            </w:r>
            <w:r w:rsidR="006C640C" w:rsidRPr="00515C5A">
              <w:rPr>
                <w:b/>
                <w:bCs/>
              </w:rPr>
              <w:t>S</w:t>
            </w:r>
            <w:r w:rsidRPr="00515C5A">
              <w:rPr>
                <w:b/>
                <w:bCs/>
              </w:rPr>
              <w:t>pecific</w:t>
            </w:r>
            <w:r w:rsidRPr="00515C5A">
              <w:t xml:space="preserve"> workflow (order type). Workflows include ATM Add, ATM Replace, ATM Emergency Add, ATM Emergency Replace, Branch Delivery, Branch Return, Branch Emergency Delivery, Branch Emergency Return, Commercial Client Delivery, Commercial Client Return, Vault Delivery, Vault Return, Emergency Vault Delivery, and Emergency Vault Return. </w:t>
            </w:r>
          </w:p>
        </w:tc>
      </w:tr>
      <w:tr w:rsidR="00570B77" w14:paraId="6143E4A3" w14:textId="77777777">
        <w:trPr>
          <w:trHeight w:val="351"/>
        </w:trPr>
        <w:tc>
          <w:tcPr>
            <w:tcW w:w="1881" w:type="dxa"/>
            <w:tcBorders>
              <w:top w:val="single" w:sz="4" w:space="0" w:color="000000"/>
              <w:left w:val="single" w:sz="4" w:space="0" w:color="000000"/>
              <w:bottom w:val="single" w:sz="4" w:space="0" w:color="000000"/>
              <w:right w:val="single" w:sz="4" w:space="0" w:color="000000"/>
            </w:tcBorders>
          </w:tcPr>
          <w:p w14:paraId="21C16B29" w14:textId="77777777" w:rsidR="00570B77" w:rsidRPr="00515C5A" w:rsidRDefault="00570B77" w:rsidP="0098109B">
            <w:pPr>
              <w:pStyle w:val="TableBody"/>
              <w:rPr>
                <w:b/>
                <w:bCs/>
              </w:rPr>
            </w:pPr>
            <w:r w:rsidRPr="00515C5A">
              <w:rPr>
                <w:b/>
                <w:bCs/>
              </w:rPr>
              <w:t xml:space="preserve">Status </w:t>
            </w:r>
          </w:p>
        </w:tc>
        <w:tc>
          <w:tcPr>
            <w:tcW w:w="6194" w:type="dxa"/>
            <w:tcBorders>
              <w:top w:val="single" w:sz="4" w:space="0" w:color="000000"/>
              <w:left w:val="single" w:sz="4" w:space="0" w:color="000000"/>
              <w:bottom w:val="single" w:sz="4" w:space="0" w:color="000000"/>
              <w:right w:val="single" w:sz="4" w:space="0" w:color="000000"/>
            </w:tcBorders>
          </w:tcPr>
          <w:p w14:paraId="1438C756" w14:textId="7D2B8E39" w:rsidR="00570B77" w:rsidRPr="00515C5A" w:rsidRDefault="00570B77" w:rsidP="006C640C">
            <w:pPr>
              <w:pStyle w:val="TableBody"/>
            </w:pPr>
            <w:r w:rsidRPr="00515C5A">
              <w:t xml:space="preserve">Users can designate </w:t>
            </w:r>
            <w:r w:rsidRPr="00515C5A">
              <w:rPr>
                <w:b/>
                <w:bCs/>
              </w:rPr>
              <w:t>ANY</w:t>
            </w:r>
            <w:r w:rsidRPr="00515C5A">
              <w:t xml:space="preserve"> or </w:t>
            </w:r>
            <w:r w:rsidR="00121470" w:rsidRPr="00515C5A">
              <w:rPr>
                <w:b/>
                <w:bCs/>
              </w:rPr>
              <w:t>S</w:t>
            </w:r>
            <w:r w:rsidRPr="00515C5A">
              <w:rPr>
                <w:b/>
                <w:bCs/>
              </w:rPr>
              <w:t>pecific</w:t>
            </w:r>
            <w:r w:rsidRPr="00515C5A">
              <w:t xml:space="preserve"> status </w:t>
            </w:r>
          </w:p>
        </w:tc>
      </w:tr>
      <w:tr w:rsidR="00570B77" w14:paraId="70209C19" w14:textId="77777777">
        <w:trPr>
          <w:trHeight w:val="382"/>
        </w:trPr>
        <w:tc>
          <w:tcPr>
            <w:tcW w:w="1881" w:type="dxa"/>
            <w:tcBorders>
              <w:top w:val="single" w:sz="4" w:space="0" w:color="000000"/>
              <w:left w:val="single" w:sz="4" w:space="0" w:color="000000"/>
              <w:bottom w:val="single" w:sz="4" w:space="0" w:color="000000"/>
              <w:right w:val="single" w:sz="4" w:space="0" w:color="000000"/>
            </w:tcBorders>
          </w:tcPr>
          <w:p w14:paraId="04A73C7A" w14:textId="77777777" w:rsidR="00570B77" w:rsidRPr="00515C5A" w:rsidRDefault="00570B77" w:rsidP="0098109B">
            <w:pPr>
              <w:pStyle w:val="TableBody"/>
              <w:rPr>
                <w:b/>
                <w:bCs/>
              </w:rPr>
            </w:pPr>
            <w:r w:rsidRPr="00515C5A">
              <w:rPr>
                <w:b/>
                <w:bCs/>
              </w:rPr>
              <w:t xml:space="preserve">From/To Order Date </w:t>
            </w:r>
          </w:p>
        </w:tc>
        <w:tc>
          <w:tcPr>
            <w:tcW w:w="6194" w:type="dxa"/>
            <w:tcBorders>
              <w:top w:val="single" w:sz="4" w:space="0" w:color="000000"/>
              <w:left w:val="single" w:sz="4" w:space="0" w:color="000000"/>
              <w:bottom w:val="single" w:sz="4" w:space="0" w:color="000000"/>
              <w:right w:val="single" w:sz="4" w:space="0" w:color="000000"/>
            </w:tcBorders>
          </w:tcPr>
          <w:p w14:paraId="1EC7C015" w14:textId="0AFC1393" w:rsidR="00570B77" w:rsidRPr="00515C5A" w:rsidRDefault="00570B77" w:rsidP="006C640C">
            <w:pPr>
              <w:pStyle w:val="TableBody"/>
            </w:pPr>
            <w:r w:rsidRPr="00515C5A">
              <w:t xml:space="preserve">Users can select a specific </w:t>
            </w:r>
            <w:r w:rsidR="001E3545" w:rsidRPr="00515C5A">
              <w:t>O</w:t>
            </w:r>
            <w:r w:rsidRPr="00515C5A">
              <w:t xml:space="preserve">rder date range, minimum date, or maximum date. Users may also leave date fields blank to select all orders regardless of Order Date </w:t>
            </w:r>
          </w:p>
        </w:tc>
      </w:tr>
      <w:tr w:rsidR="00570B77" w14:paraId="77A098FA"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2E116D4F" w14:textId="77777777" w:rsidR="00570B77" w:rsidRPr="00515C5A" w:rsidRDefault="00570B77" w:rsidP="0098109B">
            <w:pPr>
              <w:pStyle w:val="TableBody"/>
              <w:rPr>
                <w:b/>
                <w:bCs/>
              </w:rPr>
            </w:pPr>
            <w:r w:rsidRPr="00515C5A">
              <w:rPr>
                <w:b/>
                <w:bCs/>
              </w:rPr>
              <w:t xml:space="preserve">From/To Due Date </w:t>
            </w:r>
          </w:p>
        </w:tc>
        <w:tc>
          <w:tcPr>
            <w:tcW w:w="6194" w:type="dxa"/>
            <w:tcBorders>
              <w:top w:val="single" w:sz="4" w:space="0" w:color="000000"/>
              <w:left w:val="single" w:sz="4" w:space="0" w:color="000000"/>
              <w:bottom w:val="single" w:sz="4" w:space="0" w:color="000000"/>
              <w:right w:val="single" w:sz="4" w:space="0" w:color="000000"/>
            </w:tcBorders>
          </w:tcPr>
          <w:p w14:paraId="6D9B3DD9" w14:textId="0387B36A" w:rsidR="00570B77" w:rsidRPr="00515C5A" w:rsidRDefault="00570B77" w:rsidP="006C640C">
            <w:pPr>
              <w:pStyle w:val="TableBody"/>
            </w:pPr>
            <w:r w:rsidRPr="00515C5A">
              <w:t xml:space="preserve">Users can select a specific </w:t>
            </w:r>
            <w:r w:rsidR="001E3545" w:rsidRPr="00515C5A">
              <w:t>D</w:t>
            </w:r>
            <w:r w:rsidRPr="00515C5A">
              <w:t xml:space="preserve">ue date range, minimum date, or maximum date. Users may also leave date fields blank to select all orders regardless of Due Date </w:t>
            </w:r>
          </w:p>
        </w:tc>
      </w:tr>
      <w:tr w:rsidR="00570B77" w14:paraId="4F7E5473"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6719A56E" w14:textId="77777777" w:rsidR="00570B77" w:rsidRPr="00515C5A" w:rsidRDefault="00570B77" w:rsidP="0098109B">
            <w:pPr>
              <w:pStyle w:val="TableBody"/>
              <w:rPr>
                <w:b/>
                <w:bCs/>
              </w:rPr>
            </w:pPr>
            <w:r w:rsidRPr="00515C5A">
              <w:rPr>
                <w:b/>
                <w:bCs/>
              </w:rPr>
              <w:t xml:space="preserve">Cashpoint ID </w:t>
            </w:r>
          </w:p>
        </w:tc>
        <w:tc>
          <w:tcPr>
            <w:tcW w:w="6194" w:type="dxa"/>
            <w:tcBorders>
              <w:top w:val="single" w:sz="4" w:space="0" w:color="000000"/>
              <w:left w:val="single" w:sz="4" w:space="0" w:color="000000"/>
              <w:bottom w:val="single" w:sz="4" w:space="0" w:color="000000"/>
              <w:right w:val="single" w:sz="4" w:space="0" w:color="000000"/>
            </w:tcBorders>
          </w:tcPr>
          <w:p w14:paraId="5DEC5B7B" w14:textId="5A7F7C71" w:rsidR="00570B77" w:rsidRPr="00515C5A" w:rsidRDefault="00570B77" w:rsidP="006C640C">
            <w:pPr>
              <w:pStyle w:val="TableBody"/>
            </w:pPr>
            <w:r w:rsidRPr="00515C5A">
              <w:t xml:space="preserve">Search for Orders </w:t>
            </w:r>
            <w:r w:rsidR="0014696D" w:rsidRPr="00515C5A">
              <w:t>of</w:t>
            </w:r>
            <w:r w:rsidRPr="00515C5A">
              <w:t xml:space="preserve"> a specific </w:t>
            </w:r>
            <w:r w:rsidR="00B66C52" w:rsidRPr="00515C5A">
              <w:rPr>
                <w:b/>
                <w:bCs/>
              </w:rPr>
              <w:t>C</w:t>
            </w:r>
            <w:r w:rsidRPr="00515C5A">
              <w:rPr>
                <w:b/>
                <w:bCs/>
              </w:rPr>
              <w:t>ashpoint</w:t>
            </w:r>
            <w:r w:rsidRPr="00515C5A">
              <w:t xml:space="preserve"> </w:t>
            </w:r>
          </w:p>
        </w:tc>
      </w:tr>
      <w:tr w:rsidR="00570B77" w14:paraId="7C3EC8E7"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3C7AA6A8" w14:textId="77777777" w:rsidR="00570B77" w:rsidRPr="00515C5A" w:rsidRDefault="00570B77" w:rsidP="0098109B">
            <w:pPr>
              <w:pStyle w:val="TableBody"/>
              <w:rPr>
                <w:b/>
                <w:bCs/>
              </w:rPr>
            </w:pPr>
            <w:r w:rsidRPr="00515C5A">
              <w:rPr>
                <w:b/>
                <w:bCs/>
              </w:rPr>
              <w:t xml:space="preserve">Depot ID </w:t>
            </w:r>
          </w:p>
        </w:tc>
        <w:tc>
          <w:tcPr>
            <w:tcW w:w="6194" w:type="dxa"/>
            <w:tcBorders>
              <w:top w:val="single" w:sz="4" w:space="0" w:color="000000"/>
              <w:left w:val="single" w:sz="4" w:space="0" w:color="000000"/>
              <w:bottom w:val="single" w:sz="4" w:space="0" w:color="000000"/>
              <w:right w:val="single" w:sz="4" w:space="0" w:color="000000"/>
            </w:tcBorders>
          </w:tcPr>
          <w:p w14:paraId="48583D91" w14:textId="1235366A" w:rsidR="00570B77" w:rsidRPr="00515C5A" w:rsidRDefault="00570B77" w:rsidP="006C640C">
            <w:pPr>
              <w:pStyle w:val="TableBody"/>
            </w:pPr>
            <w:r w:rsidRPr="00515C5A">
              <w:t xml:space="preserve">Search for Orders </w:t>
            </w:r>
            <w:r w:rsidR="0014696D" w:rsidRPr="00515C5A">
              <w:t>of</w:t>
            </w:r>
            <w:r w:rsidRPr="00515C5A">
              <w:t xml:space="preserve"> a specific </w:t>
            </w:r>
            <w:r w:rsidRPr="00515C5A">
              <w:rPr>
                <w:b/>
                <w:bCs/>
              </w:rPr>
              <w:t>Depot</w:t>
            </w:r>
            <w:r w:rsidRPr="00515C5A">
              <w:t xml:space="preserve"> </w:t>
            </w:r>
          </w:p>
        </w:tc>
      </w:tr>
      <w:tr w:rsidR="00570B77" w14:paraId="20976DBE"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0FAE2EF9" w14:textId="77777777" w:rsidR="00570B77" w:rsidRPr="00515C5A" w:rsidRDefault="00570B77" w:rsidP="0098109B">
            <w:pPr>
              <w:pStyle w:val="TableBody"/>
              <w:rPr>
                <w:b/>
                <w:bCs/>
              </w:rPr>
            </w:pPr>
            <w:r w:rsidRPr="00515C5A">
              <w:rPr>
                <w:b/>
                <w:bCs/>
              </w:rPr>
              <w:t xml:space="preserve">Vault ID </w:t>
            </w:r>
          </w:p>
        </w:tc>
        <w:tc>
          <w:tcPr>
            <w:tcW w:w="6194" w:type="dxa"/>
            <w:tcBorders>
              <w:top w:val="single" w:sz="4" w:space="0" w:color="000000"/>
              <w:left w:val="single" w:sz="4" w:space="0" w:color="000000"/>
              <w:bottom w:val="single" w:sz="4" w:space="0" w:color="000000"/>
              <w:right w:val="single" w:sz="4" w:space="0" w:color="000000"/>
            </w:tcBorders>
          </w:tcPr>
          <w:p w14:paraId="284CAD0C" w14:textId="14D8F3DF" w:rsidR="00570B77" w:rsidRPr="00515C5A" w:rsidRDefault="00570B77" w:rsidP="003F69ED">
            <w:pPr>
              <w:pStyle w:val="TableBody"/>
            </w:pPr>
            <w:r w:rsidRPr="00515C5A">
              <w:t xml:space="preserve">Search for Orders </w:t>
            </w:r>
            <w:r w:rsidR="0014696D" w:rsidRPr="00515C5A">
              <w:t>of</w:t>
            </w:r>
            <w:r w:rsidRPr="00515C5A">
              <w:t xml:space="preserve"> a specific </w:t>
            </w:r>
            <w:r w:rsidRPr="00515C5A">
              <w:rPr>
                <w:b/>
                <w:bCs/>
              </w:rPr>
              <w:t>Vault</w:t>
            </w:r>
            <w:r w:rsidRPr="00515C5A">
              <w:t xml:space="preserve"> </w:t>
            </w:r>
          </w:p>
        </w:tc>
      </w:tr>
      <w:tr w:rsidR="00570B77" w14:paraId="0F16905B"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6C59D754" w14:textId="77777777" w:rsidR="00570B77" w:rsidRPr="00515C5A" w:rsidRDefault="00570B77" w:rsidP="0098109B">
            <w:pPr>
              <w:pStyle w:val="TableBody"/>
              <w:rPr>
                <w:b/>
                <w:bCs/>
              </w:rPr>
            </w:pPr>
            <w:r w:rsidRPr="00515C5A">
              <w:rPr>
                <w:b/>
                <w:bCs/>
              </w:rPr>
              <w:t xml:space="preserve">Custom Field 1-10 </w:t>
            </w:r>
          </w:p>
        </w:tc>
        <w:tc>
          <w:tcPr>
            <w:tcW w:w="6194" w:type="dxa"/>
            <w:tcBorders>
              <w:top w:val="single" w:sz="4" w:space="0" w:color="000000"/>
              <w:left w:val="single" w:sz="4" w:space="0" w:color="000000"/>
              <w:bottom w:val="single" w:sz="4" w:space="0" w:color="000000"/>
              <w:right w:val="single" w:sz="4" w:space="0" w:color="000000"/>
            </w:tcBorders>
          </w:tcPr>
          <w:p w14:paraId="354035E9" w14:textId="6210779E" w:rsidR="00C969A5" w:rsidRPr="00515C5A" w:rsidRDefault="00570B77" w:rsidP="003F69ED">
            <w:pPr>
              <w:pStyle w:val="TableBody"/>
            </w:pPr>
            <w:r w:rsidRPr="00515C5A">
              <w:t xml:space="preserve">Search for Orders </w:t>
            </w:r>
            <w:r w:rsidR="0014696D" w:rsidRPr="00515C5A">
              <w:t xml:space="preserve">of </w:t>
            </w:r>
            <w:r w:rsidRPr="00515C5A">
              <w:t xml:space="preserve">specified values in the respective custom fields. </w:t>
            </w:r>
          </w:p>
          <w:p w14:paraId="4DA6B264" w14:textId="57749E8F" w:rsidR="00570B77" w:rsidRPr="00C1717B" w:rsidRDefault="00C969A5" w:rsidP="00515C5A">
            <w:pPr>
              <w:pStyle w:val="TableNote"/>
              <w:rPr>
                <w:rFonts w:cstheme="minorHAnsi"/>
              </w:rPr>
            </w:pPr>
            <w:r w:rsidRPr="00515C5A">
              <w:rPr>
                <w:b/>
                <w:bCs/>
              </w:rPr>
              <w:t>N</w:t>
            </w:r>
            <w:r w:rsidR="00570B77" w:rsidRPr="00515C5A">
              <w:rPr>
                <w:b/>
                <w:bCs/>
              </w:rPr>
              <w:t>ote:</w:t>
            </w:r>
            <w:r w:rsidR="00570B77" w:rsidRPr="00C1717B">
              <w:t xml:space="preserve"> A custom field may have </w:t>
            </w:r>
            <w:r w:rsidR="00F93877">
              <w:t>a different</w:t>
            </w:r>
            <w:r w:rsidR="00F93877" w:rsidRPr="00C1717B">
              <w:t xml:space="preserve"> </w:t>
            </w:r>
            <w:r w:rsidR="00570B77" w:rsidRPr="00C1717B">
              <w:t xml:space="preserve">meaning in </w:t>
            </w:r>
            <w:r w:rsidR="00570B77" w:rsidRPr="00515C5A">
              <w:rPr>
                <w:b/>
                <w:bCs/>
                <w:i/>
                <w:iCs/>
              </w:rPr>
              <w:t>OptiCash/OptiNet</w:t>
            </w:r>
            <w:r w:rsidR="00570B77" w:rsidRPr="00C1717B">
              <w:t xml:space="preserve"> orders and a different meaning in </w:t>
            </w:r>
            <w:r w:rsidR="00570B77" w:rsidRPr="00515C5A">
              <w:rPr>
                <w:b/>
                <w:bCs/>
                <w:i/>
                <w:iCs/>
              </w:rPr>
              <w:t>OptiVault</w:t>
            </w:r>
            <w:r w:rsidR="00570B77" w:rsidRPr="00C1717B">
              <w:t xml:space="preserve"> orders. This search may return both. </w:t>
            </w:r>
          </w:p>
        </w:tc>
      </w:tr>
      <w:tr w:rsidR="00570B77" w14:paraId="25940050"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6FACA75B" w14:textId="77777777" w:rsidR="00570B77" w:rsidRPr="00515C5A" w:rsidRDefault="00570B77" w:rsidP="0098109B">
            <w:pPr>
              <w:pStyle w:val="TableBody"/>
              <w:rPr>
                <w:b/>
                <w:bCs/>
              </w:rPr>
            </w:pPr>
            <w:r w:rsidRPr="00515C5A">
              <w:rPr>
                <w:b/>
                <w:bCs/>
              </w:rPr>
              <w:t xml:space="preserve">Reference </w:t>
            </w:r>
          </w:p>
        </w:tc>
        <w:tc>
          <w:tcPr>
            <w:tcW w:w="6194" w:type="dxa"/>
            <w:tcBorders>
              <w:top w:val="single" w:sz="4" w:space="0" w:color="000000"/>
              <w:left w:val="single" w:sz="4" w:space="0" w:color="000000"/>
              <w:bottom w:val="single" w:sz="4" w:space="0" w:color="000000"/>
              <w:right w:val="single" w:sz="4" w:space="0" w:color="000000"/>
            </w:tcBorders>
          </w:tcPr>
          <w:p w14:paraId="4D9D4605" w14:textId="77777777" w:rsidR="00570B77" w:rsidRPr="00515C5A" w:rsidRDefault="00570B77" w:rsidP="003F69ED">
            <w:pPr>
              <w:pStyle w:val="TableBody"/>
            </w:pPr>
            <w:r w:rsidRPr="00515C5A">
              <w:t xml:space="preserve">Search for an order using its unique reference number </w:t>
            </w:r>
          </w:p>
        </w:tc>
      </w:tr>
      <w:tr w:rsidR="00570B77" w14:paraId="244DEE03"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39DCD661" w14:textId="77777777" w:rsidR="00570B77" w:rsidRPr="00515C5A" w:rsidRDefault="00570B77" w:rsidP="0098109B">
            <w:pPr>
              <w:pStyle w:val="TableBody"/>
              <w:rPr>
                <w:b/>
                <w:bCs/>
              </w:rPr>
            </w:pPr>
            <w:r w:rsidRPr="00515C5A">
              <w:rPr>
                <w:b/>
                <w:bCs/>
              </w:rPr>
              <w:t xml:space="preserve">Username </w:t>
            </w:r>
          </w:p>
        </w:tc>
        <w:tc>
          <w:tcPr>
            <w:tcW w:w="6194" w:type="dxa"/>
            <w:tcBorders>
              <w:top w:val="single" w:sz="4" w:space="0" w:color="000000"/>
              <w:left w:val="single" w:sz="4" w:space="0" w:color="000000"/>
              <w:bottom w:val="single" w:sz="4" w:space="0" w:color="000000"/>
              <w:right w:val="single" w:sz="4" w:space="0" w:color="000000"/>
            </w:tcBorders>
          </w:tcPr>
          <w:p w14:paraId="68190E7E" w14:textId="2FF3B01D" w:rsidR="00570B77" w:rsidRPr="00515C5A" w:rsidRDefault="00570B77" w:rsidP="003F69ED">
            <w:pPr>
              <w:pStyle w:val="TableBody"/>
            </w:pPr>
            <w:r w:rsidRPr="00515C5A">
              <w:t xml:space="preserve">Username of the individual who created the order </w:t>
            </w:r>
          </w:p>
        </w:tc>
      </w:tr>
    </w:tbl>
    <w:p w14:paraId="744AF4E5" w14:textId="1BEA8F49" w:rsidR="000B262E" w:rsidRPr="000B262E" w:rsidRDefault="000B262E">
      <w:pPr>
        <w:pStyle w:val="Caption"/>
        <w:rPr>
          <w:ins w:id="410" w:author="Moses, Robinson" w:date="2023-04-13T02:33:00Z"/>
          <w:rStyle w:val="Hyperlink"/>
          <w:color w:val="70AD47" w:themeColor="accent6"/>
          <w:rPrChange w:id="411" w:author="Moses, Robinson" w:date="2023-04-13T02:35:00Z">
            <w:rPr>
              <w:ins w:id="412" w:author="Moses, Robinson" w:date="2023-04-13T02:33:00Z"/>
            </w:rPr>
          </w:rPrChange>
        </w:rPr>
        <w:pPrChange w:id="413" w:author="Moses, Robinson" w:date="2023-04-13T02:35:00Z">
          <w:pPr>
            <w:spacing w:after="0"/>
          </w:pPr>
        </w:pPrChange>
      </w:pPr>
      <w:ins w:id="414" w:author="Moses, Robinson" w:date="2023-04-13T02:33:00Z">
        <w:r w:rsidRPr="000B262E">
          <w:rPr>
            <w:rStyle w:val="Hyperlink"/>
            <w:color w:val="70AD47" w:themeColor="accent6"/>
            <w:rPrChange w:id="415" w:author="Moses, Robinson" w:date="2023-04-13T02:35:00Z">
              <w:rPr>
                <w:i/>
                <w:iCs/>
              </w:rPr>
            </w:rPrChange>
          </w:rPr>
          <w:t xml:space="preserve">Return to: </w:t>
        </w:r>
        <w:r w:rsidRPr="000B262E">
          <w:rPr>
            <w:rStyle w:val="Hyperlink"/>
            <w:color w:val="70AD47" w:themeColor="accent6"/>
            <w:rPrChange w:id="416" w:author="Moses, Robinson" w:date="2023-04-13T02:35:00Z">
              <w:rPr>
                <w:i/>
                <w:iCs/>
              </w:rPr>
            </w:rPrChange>
          </w:rPr>
          <w:fldChar w:fldCharType="begin"/>
        </w:r>
        <w:r w:rsidRPr="000B262E">
          <w:rPr>
            <w:rStyle w:val="Hyperlink"/>
            <w:color w:val="70AD47" w:themeColor="accent6"/>
            <w:rPrChange w:id="417" w:author="Moses, Robinson" w:date="2023-04-13T02:35:00Z">
              <w:rPr>
                <w:i/>
                <w:iCs/>
              </w:rPr>
            </w:rPrChange>
          </w:rPr>
          <w:instrText xml:space="preserve"> REF _Ref132245598 \h </w:instrText>
        </w:r>
      </w:ins>
      <w:r>
        <w:rPr>
          <w:rStyle w:val="Hyperlink"/>
          <w:color w:val="70AD47" w:themeColor="accent6"/>
        </w:rPr>
        <w:instrText xml:space="preserve"> \* MERGEFORMAT </w:instrText>
      </w:r>
      <w:r w:rsidRPr="00800DF5">
        <w:rPr>
          <w:rStyle w:val="Hyperlink"/>
          <w:color w:val="70AD47" w:themeColor="accent6"/>
        </w:rPr>
      </w:r>
      <w:r w:rsidRPr="000B262E">
        <w:rPr>
          <w:rStyle w:val="Hyperlink"/>
          <w:color w:val="70AD47" w:themeColor="accent6"/>
          <w:rPrChange w:id="418" w:author="Moses, Robinson" w:date="2023-04-13T02:35:00Z">
            <w:rPr>
              <w:i/>
              <w:iCs/>
            </w:rPr>
          </w:rPrChange>
        </w:rPr>
        <w:fldChar w:fldCharType="separate"/>
      </w:r>
      <w:ins w:id="419" w:author="Moses, Robinson" w:date="2023-04-13T02:33:00Z">
        <w:r w:rsidRPr="000B262E">
          <w:rPr>
            <w:rStyle w:val="Hyperlink"/>
            <w:color w:val="70AD47" w:themeColor="accent6"/>
            <w:rPrChange w:id="420" w:author="Moses, Robinson" w:date="2023-04-13T02:35:00Z">
              <w:rPr>
                <w:i/>
                <w:iCs/>
              </w:rPr>
            </w:rPrChange>
          </w:rPr>
          <w:t>ORDERS</w:t>
        </w:r>
        <w:r w:rsidRPr="000B262E">
          <w:rPr>
            <w:rStyle w:val="Hyperlink"/>
            <w:color w:val="70AD47" w:themeColor="accent6"/>
            <w:rPrChange w:id="421" w:author="Moses, Robinson" w:date="2023-04-13T02:35:00Z">
              <w:rPr>
                <w:i/>
                <w:iCs/>
              </w:rPr>
            </w:rPrChange>
          </w:rPr>
          <w:fldChar w:fldCharType="end"/>
        </w:r>
      </w:ins>
    </w:p>
    <w:p w14:paraId="0210CEB5" w14:textId="45EB7096" w:rsidR="00570B77" w:rsidDel="000B262E" w:rsidRDefault="00EF1D97" w:rsidP="0098109B">
      <w:pPr>
        <w:pStyle w:val="Caption"/>
        <w:rPr>
          <w:del w:id="422" w:author="Moses, Robinson" w:date="2023-04-13T02:33:00Z"/>
          <w:color w:val="70AD47" w:themeColor="accent6"/>
        </w:rPr>
      </w:pPr>
      <w:del w:id="423" w:author="Moses, Robinson" w:date="2023-04-13T02:33:00Z">
        <w:r w:rsidDel="000B262E">
          <w:fldChar w:fldCharType="begin"/>
        </w:r>
        <w:r w:rsidDel="000B262E">
          <w:delInstrText xml:space="preserve"> HYPERLINK \l "_ORDERS" </w:delInstrText>
        </w:r>
        <w:r w:rsidDel="000B262E">
          <w:fldChar w:fldCharType="separate"/>
        </w:r>
        <w:r w:rsidR="00570B77" w:rsidRPr="0098109B" w:rsidDel="000B262E">
          <w:rPr>
            <w:rStyle w:val="Hyperlink"/>
            <w:color w:val="70AD47" w:themeColor="accent6"/>
          </w:rPr>
          <w:delText>Return to: Orders</w:delText>
        </w:r>
        <w:r w:rsidDel="000B262E">
          <w:rPr>
            <w:rStyle w:val="Hyperlink"/>
            <w:i w:val="0"/>
            <w:iCs w:val="0"/>
            <w:color w:val="70AD47" w:themeColor="accent6"/>
          </w:rPr>
          <w:fldChar w:fldCharType="end"/>
        </w:r>
        <w:r w:rsidR="00570B77" w:rsidRPr="0098109B" w:rsidDel="000B262E">
          <w:rPr>
            <w:color w:val="70AD47" w:themeColor="accent6"/>
          </w:rPr>
          <w:delText xml:space="preserve"> </w:delText>
        </w:r>
      </w:del>
    </w:p>
    <w:p w14:paraId="7E9144C9" w14:textId="77777777" w:rsidR="0098109B" w:rsidRPr="0098109B" w:rsidRDefault="0098109B" w:rsidP="0098109B"/>
    <w:p w14:paraId="59D6B884" w14:textId="77777777" w:rsidR="00570B77" w:rsidRDefault="00570B77" w:rsidP="00570B77">
      <w:pPr>
        <w:pStyle w:val="Heading2"/>
      </w:pPr>
      <w:bookmarkStart w:id="424" w:name="_Toc111643061"/>
      <w:bookmarkStart w:id="425" w:name="_Toc132247989"/>
      <w:r>
        <w:t>EXPORT ORDERS</w:t>
      </w:r>
      <w:bookmarkEnd w:id="424"/>
      <w:bookmarkEnd w:id="425"/>
      <w:r>
        <w:t xml:space="preserve"> </w:t>
      </w:r>
    </w:p>
    <w:p w14:paraId="1D7173BA" w14:textId="32B80C0C" w:rsidR="00570B77" w:rsidRDefault="00570B77" w:rsidP="0098109B">
      <w:pPr>
        <w:pStyle w:val="BodyText"/>
      </w:pPr>
      <w:r w:rsidRPr="00515C5A">
        <w:rPr>
          <w:i/>
          <w:iCs/>
        </w:rPr>
        <w:t>Orders</w:t>
      </w:r>
      <w:r w:rsidRPr="00515C5A">
        <w:rPr>
          <w:rFonts w:ascii="Wingdings" w:eastAsia="Wingdings" w:hAnsi="Wingdings" w:cs="Wingdings"/>
          <w:i/>
          <w:iCs/>
          <w:sz w:val="16"/>
        </w:rPr>
        <w:t></w:t>
      </w:r>
      <w:r w:rsidRPr="00515C5A">
        <w:rPr>
          <w:i/>
          <w:iCs/>
        </w:rPr>
        <w:t>Export</w:t>
      </w:r>
      <w:r>
        <w:t xml:space="preserve"> allows users to locate and export orders based </w:t>
      </w:r>
      <w:r w:rsidR="007A0DEB">
        <w:t xml:space="preserve">on </w:t>
      </w:r>
      <w:r>
        <w:t>one or multiple criteria.</w:t>
      </w:r>
    </w:p>
    <w:p w14:paraId="2F78036A" w14:textId="040B216E" w:rsidR="00570B77" w:rsidRDefault="00570B77" w:rsidP="0098109B">
      <w:pPr>
        <w:pStyle w:val="Caption"/>
      </w:pPr>
      <w:bookmarkStart w:id="426" w:name="_Toc65568953"/>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964EF7">
        <w:rPr>
          <w:noProof/>
        </w:rPr>
        <w:t>17</w:t>
      </w:r>
      <w:r w:rsidRPr="36CE550C">
        <w:rPr>
          <w:noProof/>
        </w:rPr>
        <w:fldChar w:fldCharType="end"/>
      </w:r>
      <w:r w:rsidRPr="36CE550C">
        <w:t>: EXPORT ORDERS SCREEN</w:t>
      </w:r>
      <w:bookmarkEnd w:id="426"/>
    </w:p>
    <w:p w14:paraId="2A27D093" w14:textId="0A246DDE" w:rsidR="00570B77" w:rsidRDefault="00570B77" w:rsidP="00515C5A">
      <w:pPr>
        <w:pStyle w:val="BodyText"/>
      </w:pPr>
      <w:del w:id="427" w:author="Pinnu, Sainath" w:date="2023-04-11T19:04:00Z">
        <w:r w:rsidDel="00183A13">
          <w:rPr>
            <w:noProof/>
          </w:rPr>
          <w:lastRenderedPageBreak/>
          <w:drawing>
            <wp:inline distT="0" distB="0" distL="0" distR="0" wp14:anchorId="5EB209C2" wp14:editId="7F8BCE6E">
              <wp:extent cx="5354541" cy="1771650"/>
              <wp:effectExtent l="76200" t="76200" r="132080" b="133350"/>
              <wp:docPr id="522865320" name="Picture 52286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355027" cy="17718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428" w:author="Pinnu, Sainath" w:date="2023-04-11T19:04:00Z">
        <w:r w:rsidR="00183A13" w:rsidRPr="00183A13">
          <w:rPr>
            <w:noProof/>
          </w:rPr>
          <w:t xml:space="preserve"> </w:t>
        </w:r>
        <w:r w:rsidR="00183A13">
          <w:rPr>
            <w:noProof/>
          </w:rPr>
          <w:drawing>
            <wp:inline distT="0" distB="0" distL="0" distR="0" wp14:anchorId="7BEB6C59" wp14:editId="4605F040">
              <wp:extent cx="5943600" cy="3162300"/>
              <wp:effectExtent l="0" t="0" r="0" b="0"/>
              <wp:docPr id="45422" name="Picture 45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62300"/>
                      </a:xfrm>
                      <a:prstGeom prst="rect">
                        <a:avLst/>
                      </a:prstGeom>
                    </pic:spPr>
                  </pic:pic>
                </a:graphicData>
              </a:graphic>
            </wp:inline>
          </w:drawing>
        </w:r>
      </w:ins>
    </w:p>
    <w:p w14:paraId="547973CA" w14:textId="77777777" w:rsidR="00570B77" w:rsidRDefault="00570B77" w:rsidP="00570B77">
      <w:pPr>
        <w:spacing w:after="0"/>
        <w:rPr>
          <w:color w:val="76923C"/>
        </w:rPr>
      </w:pPr>
    </w:p>
    <w:p w14:paraId="525BE4CC" w14:textId="0BBB1E21" w:rsidR="00570B77" w:rsidRDefault="00570B77" w:rsidP="0098109B">
      <w:pPr>
        <w:pStyle w:val="Caption"/>
      </w:pPr>
      <w:bookmarkStart w:id="429" w:name="_Toc65569019"/>
      <w:r>
        <w:t xml:space="preserve">TABLE </w:t>
      </w:r>
      <w:r w:rsidRPr="00B901A7">
        <w:rPr>
          <w:color w:val="auto"/>
        </w:rPr>
        <w:fldChar w:fldCharType="begin"/>
      </w:r>
      <w:r w:rsidRPr="00B901A7">
        <w:rPr>
          <w:color w:val="auto"/>
        </w:rPr>
        <w:instrText xml:space="preserve"> SEQ Table \* ARABIC </w:instrText>
      </w:r>
      <w:r w:rsidRPr="00B901A7">
        <w:rPr>
          <w:color w:val="auto"/>
        </w:rPr>
        <w:fldChar w:fldCharType="separate"/>
      </w:r>
      <w:r w:rsidR="00964EF7">
        <w:rPr>
          <w:noProof/>
          <w:color w:val="auto"/>
        </w:rPr>
        <w:t>18</w:t>
      </w:r>
      <w:r w:rsidRPr="00B901A7">
        <w:rPr>
          <w:color w:val="auto"/>
        </w:rPr>
        <w:fldChar w:fldCharType="end"/>
      </w:r>
      <w:r w:rsidRPr="00B901A7">
        <w:rPr>
          <w:color w:val="auto"/>
        </w:rPr>
        <w:t>:</w:t>
      </w:r>
      <w:r>
        <w:t xml:space="preserve"> EXPORT ORDERS FIELD DESCRIPTIONS</w:t>
      </w:r>
      <w:bookmarkEnd w:id="429"/>
      <w:r>
        <w:t xml:space="preserve"> </w:t>
      </w:r>
      <w:r>
        <w:tab/>
        <w:t xml:space="preserve"> </w:t>
      </w:r>
    </w:p>
    <w:tbl>
      <w:tblPr>
        <w:tblStyle w:val="TableGrid1"/>
        <w:tblW w:w="8075" w:type="dxa"/>
        <w:tblInd w:w="460" w:type="dxa"/>
        <w:tblCellMar>
          <w:top w:w="92" w:type="dxa"/>
          <w:left w:w="5" w:type="dxa"/>
          <w:right w:w="115" w:type="dxa"/>
        </w:tblCellMar>
        <w:tblLook w:val="04A0" w:firstRow="1" w:lastRow="0" w:firstColumn="1" w:lastColumn="0" w:noHBand="0" w:noVBand="1"/>
      </w:tblPr>
      <w:tblGrid>
        <w:gridCol w:w="1881"/>
        <w:gridCol w:w="6194"/>
      </w:tblGrid>
      <w:tr w:rsidR="00570B77" w14:paraId="6C264EDC" w14:textId="77777777" w:rsidTr="0098109B">
        <w:trPr>
          <w:trHeight w:val="372"/>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2A654CD6" w14:textId="77777777" w:rsidR="00570B77" w:rsidRDefault="00570B77" w:rsidP="0098109B">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0B4188B5" w14:textId="77777777" w:rsidR="00570B77" w:rsidRDefault="00570B77" w:rsidP="0098109B">
            <w:pPr>
              <w:pStyle w:val="TableHeading"/>
            </w:pPr>
            <w:r>
              <w:t xml:space="preserve">Description </w:t>
            </w:r>
          </w:p>
        </w:tc>
      </w:tr>
      <w:tr w:rsidR="00570B77" w14:paraId="46ED90E1"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14AC363A" w14:textId="77777777" w:rsidR="00570B77" w:rsidRPr="00515C5A" w:rsidRDefault="00570B77" w:rsidP="0098109B">
            <w:pPr>
              <w:pStyle w:val="TableBody"/>
              <w:rPr>
                <w:b/>
                <w:bCs/>
              </w:rPr>
            </w:pPr>
            <w:r w:rsidRPr="00515C5A">
              <w:rPr>
                <w:b/>
                <w:bCs/>
              </w:rPr>
              <w:t xml:space="preserve">Workflow </w:t>
            </w:r>
          </w:p>
        </w:tc>
        <w:tc>
          <w:tcPr>
            <w:tcW w:w="6194" w:type="dxa"/>
            <w:tcBorders>
              <w:top w:val="single" w:sz="3" w:space="0" w:color="000000"/>
              <w:left w:val="single" w:sz="4" w:space="0" w:color="000000"/>
              <w:bottom w:val="single" w:sz="4" w:space="0" w:color="000000"/>
              <w:right w:val="single" w:sz="4" w:space="0" w:color="000000"/>
            </w:tcBorders>
          </w:tcPr>
          <w:p w14:paraId="2DA8FC8E" w14:textId="59B2F516" w:rsidR="00570B77" w:rsidRPr="00515C5A" w:rsidRDefault="00570B77" w:rsidP="00622A02">
            <w:pPr>
              <w:pStyle w:val="TableBody"/>
            </w:pPr>
            <w:r w:rsidRPr="00515C5A">
              <w:t xml:space="preserve">Users can designate </w:t>
            </w:r>
            <w:r w:rsidRPr="00515C5A">
              <w:rPr>
                <w:b/>
                <w:bCs/>
              </w:rPr>
              <w:t>ANY</w:t>
            </w:r>
            <w:r w:rsidRPr="00515C5A">
              <w:t xml:space="preserve"> or </w:t>
            </w:r>
            <w:r w:rsidR="00E17ED8" w:rsidRPr="00515C5A">
              <w:rPr>
                <w:b/>
                <w:bCs/>
              </w:rPr>
              <w:t>S</w:t>
            </w:r>
            <w:r w:rsidRPr="00515C5A">
              <w:rPr>
                <w:b/>
                <w:bCs/>
              </w:rPr>
              <w:t>pecific</w:t>
            </w:r>
            <w:r w:rsidRPr="00515C5A">
              <w:t xml:space="preserve"> workflow. Workflows include ATM Add, ATM Replace, ATM Emergency Add, ATM Emergency Replace, Branch Delivery, Branch Return, Branch Emergency Delivery, Branch Emergency Return, Commercial Client Delivery, Commercial Client Return, Vault Delivery, Vault Return, Emergency Vault Delivery, and Emergency Vault Return. </w:t>
            </w:r>
          </w:p>
        </w:tc>
      </w:tr>
      <w:tr w:rsidR="00570B77" w14:paraId="0C92697A" w14:textId="77777777">
        <w:trPr>
          <w:trHeight w:val="351"/>
        </w:trPr>
        <w:tc>
          <w:tcPr>
            <w:tcW w:w="1881" w:type="dxa"/>
            <w:tcBorders>
              <w:top w:val="single" w:sz="4" w:space="0" w:color="000000"/>
              <w:left w:val="single" w:sz="4" w:space="0" w:color="000000"/>
              <w:bottom w:val="single" w:sz="4" w:space="0" w:color="000000"/>
              <w:right w:val="single" w:sz="4" w:space="0" w:color="000000"/>
            </w:tcBorders>
          </w:tcPr>
          <w:p w14:paraId="22DBD18B" w14:textId="77777777" w:rsidR="00570B77" w:rsidRPr="00515C5A" w:rsidRDefault="00570B77" w:rsidP="0098109B">
            <w:pPr>
              <w:pStyle w:val="TableBody"/>
              <w:rPr>
                <w:b/>
                <w:bCs/>
              </w:rPr>
            </w:pPr>
            <w:r w:rsidRPr="00515C5A">
              <w:rPr>
                <w:b/>
                <w:bCs/>
              </w:rPr>
              <w:t xml:space="preserve">From/To Order Date </w:t>
            </w:r>
          </w:p>
        </w:tc>
        <w:tc>
          <w:tcPr>
            <w:tcW w:w="6194" w:type="dxa"/>
            <w:tcBorders>
              <w:top w:val="single" w:sz="4" w:space="0" w:color="000000"/>
              <w:left w:val="single" w:sz="4" w:space="0" w:color="000000"/>
              <w:bottom w:val="single" w:sz="4" w:space="0" w:color="000000"/>
              <w:right w:val="single" w:sz="4" w:space="0" w:color="000000"/>
            </w:tcBorders>
          </w:tcPr>
          <w:p w14:paraId="6602981C" w14:textId="77777777" w:rsidR="00570B77" w:rsidRPr="00515C5A" w:rsidRDefault="00570B77" w:rsidP="009B4168">
            <w:pPr>
              <w:pStyle w:val="TableBody"/>
            </w:pPr>
            <w:r w:rsidRPr="00515C5A">
              <w:t xml:space="preserve">Users can select a specific Order date range, minimum date, or maximum date. Users may also leave date fields blank to select all orders regardless of Order Date </w:t>
            </w:r>
          </w:p>
        </w:tc>
      </w:tr>
      <w:tr w:rsidR="00570B77" w14:paraId="7DB08D0A" w14:textId="77777777">
        <w:trPr>
          <w:trHeight w:val="382"/>
        </w:trPr>
        <w:tc>
          <w:tcPr>
            <w:tcW w:w="1881" w:type="dxa"/>
            <w:tcBorders>
              <w:top w:val="single" w:sz="4" w:space="0" w:color="000000"/>
              <w:left w:val="single" w:sz="4" w:space="0" w:color="000000"/>
              <w:bottom w:val="single" w:sz="4" w:space="0" w:color="000000"/>
              <w:right w:val="single" w:sz="4" w:space="0" w:color="000000"/>
            </w:tcBorders>
          </w:tcPr>
          <w:p w14:paraId="67E53819" w14:textId="77777777" w:rsidR="00570B77" w:rsidRPr="00515C5A" w:rsidRDefault="00570B77" w:rsidP="0098109B">
            <w:pPr>
              <w:pStyle w:val="TableBody"/>
              <w:rPr>
                <w:b/>
                <w:bCs/>
              </w:rPr>
            </w:pPr>
            <w:r w:rsidRPr="00515C5A">
              <w:rPr>
                <w:b/>
                <w:bCs/>
              </w:rPr>
              <w:lastRenderedPageBreak/>
              <w:t xml:space="preserve">From/To Due Date </w:t>
            </w:r>
          </w:p>
        </w:tc>
        <w:tc>
          <w:tcPr>
            <w:tcW w:w="6194" w:type="dxa"/>
            <w:tcBorders>
              <w:top w:val="single" w:sz="4" w:space="0" w:color="000000"/>
              <w:left w:val="single" w:sz="4" w:space="0" w:color="000000"/>
              <w:bottom w:val="single" w:sz="4" w:space="0" w:color="000000"/>
              <w:right w:val="single" w:sz="4" w:space="0" w:color="000000"/>
            </w:tcBorders>
          </w:tcPr>
          <w:p w14:paraId="5FA5FB8F" w14:textId="77777777" w:rsidR="00570B77" w:rsidRPr="00515C5A" w:rsidRDefault="00570B77" w:rsidP="009B4168">
            <w:pPr>
              <w:pStyle w:val="TableBody"/>
            </w:pPr>
            <w:r w:rsidRPr="00515C5A">
              <w:t xml:space="preserve">Users can select a specific Due date range, minimum date, or maximum date. Users may also leave date fields blank to select all orders regardless of Due Date </w:t>
            </w:r>
          </w:p>
        </w:tc>
      </w:tr>
    </w:tbl>
    <w:p w14:paraId="1E289AE2" w14:textId="1B6940C2" w:rsidR="000B262E" w:rsidRPr="000B262E" w:rsidRDefault="000B262E">
      <w:pPr>
        <w:pStyle w:val="Caption"/>
        <w:rPr>
          <w:ins w:id="430" w:author="Moses, Robinson" w:date="2023-04-13T02:33:00Z"/>
          <w:rStyle w:val="Hyperlink"/>
          <w:color w:val="70AD47" w:themeColor="accent6"/>
          <w:rPrChange w:id="431" w:author="Moses, Robinson" w:date="2023-04-13T02:35:00Z">
            <w:rPr>
              <w:ins w:id="432" w:author="Moses, Robinson" w:date="2023-04-13T02:33:00Z"/>
            </w:rPr>
          </w:rPrChange>
        </w:rPr>
        <w:pPrChange w:id="433" w:author="Moses, Robinson" w:date="2023-04-13T02:35:00Z">
          <w:pPr>
            <w:spacing w:after="0"/>
          </w:pPr>
        </w:pPrChange>
      </w:pPr>
      <w:ins w:id="434" w:author="Moses, Robinson" w:date="2023-04-13T02:33:00Z">
        <w:r w:rsidRPr="000B262E">
          <w:rPr>
            <w:rStyle w:val="Hyperlink"/>
            <w:color w:val="70AD47" w:themeColor="accent6"/>
            <w:rPrChange w:id="435" w:author="Moses, Robinson" w:date="2023-04-13T02:35:00Z">
              <w:rPr>
                <w:i/>
                <w:iCs/>
              </w:rPr>
            </w:rPrChange>
          </w:rPr>
          <w:t xml:space="preserve">Return to: </w:t>
        </w:r>
        <w:r w:rsidRPr="000B262E">
          <w:rPr>
            <w:rStyle w:val="Hyperlink"/>
            <w:color w:val="70AD47" w:themeColor="accent6"/>
            <w:rPrChange w:id="436" w:author="Moses, Robinson" w:date="2023-04-13T02:35:00Z">
              <w:rPr>
                <w:i/>
                <w:iCs/>
              </w:rPr>
            </w:rPrChange>
          </w:rPr>
          <w:fldChar w:fldCharType="begin"/>
        </w:r>
        <w:r w:rsidRPr="000B262E">
          <w:rPr>
            <w:rStyle w:val="Hyperlink"/>
            <w:color w:val="70AD47" w:themeColor="accent6"/>
            <w:rPrChange w:id="437" w:author="Moses, Robinson" w:date="2023-04-13T02:35:00Z">
              <w:rPr>
                <w:i/>
                <w:iCs/>
              </w:rPr>
            </w:rPrChange>
          </w:rPr>
          <w:instrText xml:space="preserve"> REF _Ref132245598 \h </w:instrText>
        </w:r>
      </w:ins>
      <w:r>
        <w:rPr>
          <w:rStyle w:val="Hyperlink"/>
          <w:color w:val="70AD47" w:themeColor="accent6"/>
        </w:rPr>
        <w:instrText xml:space="preserve"> \* MERGEFORMAT </w:instrText>
      </w:r>
      <w:r w:rsidRPr="00800DF5">
        <w:rPr>
          <w:rStyle w:val="Hyperlink"/>
          <w:color w:val="70AD47" w:themeColor="accent6"/>
        </w:rPr>
      </w:r>
      <w:r w:rsidRPr="000B262E">
        <w:rPr>
          <w:rStyle w:val="Hyperlink"/>
          <w:color w:val="70AD47" w:themeColor="accent6"/>
          <w:rPrChange w:id="438" w:author="Moses, Robinson" w:date="2023-04-13T02:35:00Z">
            <w:rPr>
              <w:i/>
              <w:iCs/>
            </w:rPr>
          </w:rPrChange>
        </w:rPr>
        <w:fldChar w:fldCharType="separate"/>
      </w:r>
      <w:ins w:id="439" w:author="Moses, Robinson" w:date="2023-04-13T02:33:00Z">
        <w:r w:rsidRPr="000B262E">
          <w:rPr>
            <w:rStyle w:val="Hyperlink"/>
            <w:color w:val="70AD47" w:themeColor="accent6"/>
            <w:rPrChange w:id="440" w:author="Moses, Robinson" w:date="2023-04-13T02:35:00Z">
              <w:rPr>
                <w:i/>
                <w:iCs/>
              </w:rPr>
            </w:rPrChange>
          </w:rPr>
          <w:t>ORDERS</w:t>
        </w:r>
        <w:r w:rsidRPr="000B262E">
          <w:rPr>
            <w:rStyle w:val="Hyperlink"/>
            <w:color w:val="70AD47" w:themeColor="accent6"/>
            <w:rPrChange w:id="441" w:author="Moses, Robinson" w:date="2023-04-13T02:35:00Z">
              <w:rPr>
                <w:i/>
                <w:iCs/>
              </w:rPr>
            </w:rPrChange>
          </w:rPr>
          <w:fldChar w:fldCharType="end"/>
        </w:r>
      </w:ins>
    </w:p>
    <w:p w14:paraId="4F7BCD14" w14:textId="0EF312E5" w:rsidR="00570B77" w:rsidDel="000B262E" w:rsidRDefault="00EF1D97" w:rsidP="0098109B">
      <w:pPr>
        <w:pStyle w:val="Caption"/>
        <w:rPr>
          <w:del w:id="442" w:author="Moses, Robinson" w:date="2023-04-13T02:33:00Z"/>
          <w:color w:val="70AD47" w:themeColor="accent6"/>
        </w:rPr>
      </w:pPr>
      <w:del w:id="443" w:author="Moses, Robinson" w:date="2023-04-13T02:33:00Z">
        <w:r w:rsidDel="000B262E">
          <w:fldChar w:fldCharType="begin"/>
        </w:r>
        <w:r w:rsidDel="000B262E">
          <w:delInstrText xml:space="preserve"> HYPERLINK \l "_ORDERS" </w:delInstrText>
        </w:r>
        <w:r w:rsidDel="000B262E">
          <w:fldChar w:fldCharType="separate"/>
        </w:r>
        <w:r w:rsidR="00570B77" w:rsidRPr="0098109B" w:rsidDel="000B262E">
          <w:rPr>
            <w:rStyle w:val="Hyperlink"/>
            <w:color w:val="70AD47" w:themeColor="accent6"/>
          </w:rPr>
          <w:delText>Return to: Orders</w:delText>
        </w:r>
        <w:r w:rsidDel="000B262E">
          <w:rPr>
            <w:rStyle w:val="Hyperlink"/>
            <w:i w:val="0"/>
            <w:iCs w:val="0"/>
            <w:color w:val="70AD47" w:themeColor="accent6"/>
          </w:rPr>
          <w:fldChar w:fldCharType="end"/>
        </w:r>
        <w:r w:rsidR="00570B77" w:rsidRPr="0098109B" w:rsidDel="000B262E">
          <w:rPr>
            <w:color w:val="70AD47" w:themeColor="accent6"/>
          </w:rPr>
          <w:delText xml:space="preserve"> </w:delText>
        </w:r>
      </w:del>
    </w:p>
    <w:p w14:paraId="32C45131" w14:textId="77777777" w:rsidR="0098109B" w:rsidRPr="0098109B" w:rsidRDefault="0098109B" w:rsidP="0098109B"/>
    <w:p w14:paraId="5B7749B6" w14:textId="77777777" w:rsidR="00570B77" w:rsidRDefault="00570B77" w:rsidP="00570B77">
      <w:pPr>
        <w:pStyle w:val="Heading2"/>
      </w:pPr>
      <w:bookmarkStart w:id="444" w:name="_Toc111643062"/>
      <w:bookmarkStart w:id="445" w:name="_Toc132247990"/>
      <w:r>
        <w:t>IMPORT ORDER UPDATES</w:t>
      </w:r>
      <w:bookmarkEnd w:id="444"/>
      <w:bookmarkEnd w:id="445"/>
      <w:r>
        <w:t xml:space="preserve"> </w:t>
      </w:r>
    </w:p>
    <w:p w14:paraId="0A53B5F8" w14:textId="2CEB8B0D" w:rsidR="00570B77" w:rsidRDefault="00570B77" w:rsidP="0098109B">
      <w:pPr>
        <w:pStyle w:val="BodyText"/>
      </w:pPr>
      <w:r w:rsidRPr="00515C5A">
        <w:rPr>
          <w:i/>
          <w:iCs/>
        </w:rPr>
        <w:t>Orders</w:t>
      </w:r>
      <w:r w:rsidRPr="00515C5A">
        <w:rPr>
          <w:rFonts w:ascii="Wingdings" w:eastAsia="Wingdings" w:hAnsi="Wingdings" w:cs="Wingdings"/>
          <w:i/>
          <w:iCs/>
          <w:sz w:val="16"/>
        </w:rPr>
        <w:t></w:t>
      </w:r>
      <w:r w:rsidRPr="00515C5A">
        <w:rPr>
          <w:i/>
          <w:iCs/>
        </w:rPr>
        <w:t>Import</w:t>
      </w:r>
      <w:r>
        <w:t xml:space="preserve"> </w:t>
      </w:r>
      <w:r w:rsidRPr="00515C5A">
        <w:rPr>
          <w:i/>
          <w:iCs/>
        </w:rPr>
        <w:t>Order Updates</w:t>
      </w:r>
      <w:r>
        <w:t xml:space="preserve"> allows users to import a file containing order updates. Options are given for </w:t>
      </w:r>
      <w:r w:rsidR="0014696D">
        <w:t xml:space="preserve">the </w:t>
      </w:r>
      <w:r>
        <w:t>type</w:t>
      </w:r>
      <w:r w:rsidR="000940DF">
        <w:t>s</w:t>
      </w:r>
      <w:r>
        <w:t xml:space="preserve"> of cashpoint orders </w:t>
      </w:r>
      <w:r w:rsidR="000940DF">
        <w:t xml:space="preserve">that </w:t>
      </w:r>
      <w:r>
        <w:t xml:space="preserve">will be entered. See </w:t>
      </w:r>
      <w:r w:rsidR="0014696D">
        <w:t xml:space="preserve">the </w:t>
      </w:r>
      <w:r>
        <w:t xml:space="preserve">separate document </w:t>
      </w:r>
      <w:r w:rsidRPr="00515C5A">
        <w:rPr>
          <w:i/>
          <w:iCs/>
        </w:rPr>
        <w:t>Input/Output Formats Guide</w:t>
      </w:r>
      <w:r>
        <w:t xml:space="preserve"> for content detail of the import file.</w:t>
      </w:r>
    </w:p>
    <w:p w14:paraId="5684D76B" w14:textId="68836192" w:rsidR="00570B77" w:rsidRDefault="00570B77" w:rsidP="0098109B">
      <w:pPr>
        <w:pStyle w:val="Caption"/>
      </w:pPr>
      <w:bookmarkStart w:id="446" w:name="_Toc65568954"/>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964EF7">
        <w:rPr>
          <w:noProof/>
        </w:rPr>
        <w:t>18</w:t>
      </w:r>
      <w:r w:rsidRPr="36CE550C">
        <w:rPr>
          <w:noProof/>
        </w:rPr>
        <w:fldChar w:fldCharType="end"/>
      </w:r>
      <w:r w:rsidRPr="36CE550C">
        <w:t xml:space="preserve">: </w:t>
      </w:r>
      <w:r>
        <w:t>IMPORT ORDER UPDATES SCREEN</w:t>
      </w:r>
      <w:bookmarkEnd w:id="446"/>
    </w:p>
    <w:p w14:paraId="4148FA6A" w14:textId="3B4186FC" w:rsidR="00570B77" w:rsidRDefault="00570B77" w:rsidP="00515C5A">
      <w:pPr>
        <w:pStyle w:val="BodyText"/>
      </w:pPr>
      <w:del w:id="447" w:author="Pinnu, Sainath" w:date="2023-04-11T19:05:00Z">
        <w:r w:rsidDel="00A518F0">
          <w:rPr>
            <w:noProof/>
          </w:rPr>
          <w:drawing>
            <wp:inline distT="0" distB="0" distL="0" distR="0" wp14:anchorId="38C608AD" wp14:editId="71E39DA7">
              <wp:extent cx="5521518" cy="1645920"/>
              <wp:effectExtent l="76200" t="76200" r="136525" b="1257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21872" cy="16460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448" w:author="Pinnu, Sainath" w:date="2023-04-11T19:05:00Z">
        <w:r w:rsidR="00A518F0" w:rsidRPr="00A518F0">
          <w:rPr>
            <w:noProof/>
          </w:rPr>
          <w:t xml:space="preserve"> </w:t>
        </w:r>
        <w:r w:rsidR="00A518F0">
          <w:rPr>
            <w:noProof/>
          </w:rPr>
          <w:drawing>
            <wp:inline distT="0" distB="0" distL="0" distR="0" wp14:anchorId="4AC09F3D" wp14:editId="718AA1D8">
              <wp:extent cx="5943600" cy="1209675"/>
              <wp:effectExtent l="0" t="0" r="0" b="9525"/>
              <wp:docPr id="45423" name="Picture 45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209675"/>
                      </a:xfrm>
                      <a:prstGeom prst="rect">
                        <a:avLst/>
                      </a:prstGeom>
                    </pic:spPr>
                  </pic:pic>
                </a:graphicData>
              </a:graphic>
            </wp:inline>
          </w:drawing>
        </w:r>
      </w:ins>
    </w:p>
    <w:p w14:paraId="5F92B56F" w14:textId="76AAA7D5" w:rsidR="000B262E" w:rsidRPr="000B262E" w:rsidRDefault="000B262E">
      <w:pPr>
        <w:pStyle w:val="Caption"/>
        <w:rPr>
          <w:ins w:id="449" w:author="Moses, Robinson" w:date="2023-04-13T02:33:00Z"/>
          <w:rStyle w:val="Hyperlink"/>
          <w:color w:val="70AD47" w:themeColor="accent6"/>
          <w:rPrChange w:id="450" w:author="Moses, Robinson" w:date="2023-04-13T02:35:00Z">
            <w:rPr>
              <w:ins w:id="451" w:author="Moses, Robinson" w:date="2023-04-13T02:33:00Z"/>
            </w:rPr>
          </w:rPrChange>
        </w:rPr>
        <w:pPrChange w:id="452" w:author="Moses, Robinson" w:date="2023-04-13T02:35:00Z">
          <w:pPr>
            <w:spacing w:after="0"/>
          </w:pPr>
        </w:pPrChange>
      </w:pPr>
      <w:ins w:id="453" w:author="Moses, Robinson" w:date="2023-04-13T02:33:00Z">
        <w:r w:rsidRPr="000B262E">
          <w:rPr>
            <w:rStyle w:val="Hyperlink"/>
            <w:color w:val="70AD47" w:themeColor="accent6"/>
            <w:rPrChange w:id="454" w:author="Moses, Robinson" w:date="2023-04-13T02:35:00Z">
              <w:rPr>
                <w:i/>
                <w:iCs/>
              </w:rPr>
            </w:rPrChange>
          </w:rPr>
          <w:t xml:space="preserve">Return to: </w:t>
        </w:r>
        <w:r w:rsidRPr="000B262E">
          <w:rPr>
            <w:rStyle w:val="Hyperlink"/>
            <w:color w:val="70AD47" w:themeColor="accent6"/>
            <w:rPrChange w:id="455" w:author="Moses, Robinson" w:date="2023-04-13T02:35:00Z">
              <w:rPr>
                <w:i/>
                <w:iCs/>
              </w:rPr>
            </w:rPrChange>
          </w:rPr>
          <w:fldChar w:fldCharType="begin"/>
        </w:r>
        <w:r w:rsidRPr="000B262E">
          <w:rPr>
            <w:rStyle w:val="Hyperlink"/>
            <w:color w:val="70AD47" w:themeColor="accent6"/>
            <w:rPrChange w:id="456" w:author="Moses, Robinson" w:date="2023-04-13T02:35:00Z">
              <w:rPr>
                <w:i/>
                <w:iCs/>
              </w:rPr>
            </w:rPrChange>
          </w:rPr>
          <w:instrText xml:space="preserve"> REF _Ref132245598 \h </w:instrText>
        </w:r>
      </w:ins>
      <w:r>
        <w:rPr>
          <w:rStyle w:val="Hyperlink"/>
          <w:color w:val="70AD47" w:themeColor="accent6"/>
        </w:rPr>
        <w:instrText xml:space="preserve"> \* MERGEFORMAT </w:instrText>
      </w:r>
      <w:r w:rsidRPr="00800DF5">
        <w:rPr>
          <w:rStyle w:val="Hyperlink"/>
          <w:color w:val="70AD47" w:themeColor="accent6"/>
        </w:rPr>
      </w:r>
      <w:r w:rsidRPr="000B262E">
        <w:rPr>
          <w:rStyle w:val="Hyperlink"/>
          <w:color w:val="70AD47" w:themeColor="accent6"/>
          <w:rPrChange w:id="457" w:author="Moses, Robinson" w:date="2023-04-13T02:35:00Z">
            <w:rPr>
              <w:i/>
              <w:iCs/>
            </w:rPr>
          </w:rPrChange>
        </w:rPr>
        <w:fldChar w:fldCharType="separate"/>
      </w:r>
      <w:ins w:id="458" w:author="Moses, Robinson" w:date="2023-04-13T02:33:00Z">
        <w:r w:rsidRPr="000B262E">
          <w:rPr>
            <w:rStyle w:val="Hyperlink"/>
            <w:color w:val="70AD47" w:themeColor="accent6"/>
            <w:rPrChange w:id="459" w:author="Moses, Robinson" w:date="2023-04-13T02:35:00Z">
              <w:rPr>
                <w:i/>
                <w:iCs/>
              </w:rPr>
            </w:rPrChange>
          </w:rPr>
          <w:t>ORDERS</w:t>
        </w:r>
        <w:r w:rsidRPr="000B262E">
          <w:rPr>
            <w:rStyle w:val="Hyperlink"/>
            <w:color w:val="70AD47" w:themeColor="accent6"/>
            <w:rPrChange w:id="460" w:author="Moses, Robinson" w:date="2023-04-13T02:35:00Z">
              <w:rPr>
                <w:i/>
                <w:iCs/>
              </w:rPr>
            </w:rPrChange>
          </w:rPr>
          <w:fldChar w:fldCharType="end"/>
        </w:r>
      </w:ins>
    </w:p>
    <w:p w14:paraId="6022EB95" w14:textId="3AE78980" w:rsidR="00570B77" w:rsidDel="000B262E" w:rsidRDefault="00EF1D97" w:rsidP="0098109B">
      <w:pPr>
        <w:pStyle w:val="Caption"/>
        <w:rPr>
          <w:del w:id="461" w:author="Moses, Robinson" w:date="2023-04-13T02:33:00Z"/>
          <w:color w:val="70AD47" w:themeColor="accent6"/>
        </w:rPr>
      </w:pPr>
      <w:del w:id="462" w:author="Moses, Robinson" w:date="2023-04-13T02:33:00Z">
        <w:r w:rsidDel="000B262E">
          <w:fldChar w:fldCharType="begin"/>
        </w:r>
        <w:r w:rsidDel="000B262E">
          <w:delInstrText xml:space="preserve"> HYPERLINK \l "_ORDERS" </w:delInstrText>
        </w:r>
        <w:r w:rsidDel="000B262E">
          <w:fldChar w:fldCharType="separate"/>
        </w:r>
        <w:r w:rsidR="00570B77" w:rsidRPr="0098109B" w:rsidDel="000B262E">
          <w:rPr>
            <w:rStyle w:val="Hyperlink"/>
            <w:color w:val="70AD47" w:themeColor="accent6"/>
          </w:rPr>
          <w:delText>Return to: Orders</w:delText>
        </w:r>
        <w:r w:rsidDel="000B262E">
          <w:rPr>
            <w:rStyle w:val="Hyperlink"/>
            <w:i w:val="0"/>
            <w:iCs w:val="0"/>
            <w:color w:val="70AD47" w:themeColor="accent6"/>
          </w:rPr>
          <w:fldChar w:fldCharType="end"/>
        </w:r>
        <w:r w:rsidR="00570B77" w:rsidRPr="0098109B" w:rsidDel="000B262E">
          <w:rPr>
            <w:color w:val="70AD47" w:themeColor="accent6"/>
          </w:rPr>
          <w:delText xml:space="preserve"> </w:delText>
        </w:r>
      </w:del>
    </w:p>
    <w:p w14:paraId="4ED6857B" w14:textId="77777777" w:rsidR="0098109B" w:rsidRPr="0098109B" w:rsidRDefault="0098109B" w:rsidP="0098109B"/>
    <w:p w14:paraId="36B4973C" w14:textId="77777777" w:rsidR="00570B77" w:rsidRDefault="00570B77" w:rsidP="00570B77">
      <w:pPr>
        <w:pStyle w:val="Heading2"/>
      </w:pPr>
      <w:bookmarkStart w:id="463" w:name="_Toc111643063"/>
      <w:bookmarkStart w:id="464" w:name="_Toc132247991"/>
      <w:r>
        <w:t>IMPORT ATM RESIDUALS</w:t>
      </w:r>
      <w:bookmarkEnd w:id="463"/>
      <w:bookmarkEnd w:id="464"/>
    </w:p>
    <w:p w14:paraId="491AA60C" w14:textId="08C5FCC5" w:rsidR="00570B77" w:rsidRDefault="00570B77" w:rsidP="0098109B">
      <w:pPr>
        <w:pStyle w:val="BodyText"/>
      </w:pPr>
      <w:r w:rsidRPr="00515C5A">
        <w:rPr>
          <w:i/>
          <w:iCs/>
        </w:rPr>
        <w:t>Orders</w:t>
      </w:r>
      <w:r w:rsidRPr="00515C5A">
        <w:rPr>
          <w:rFonts w:ascii="Wingdings" w:eastAsia="Wingdings" w:hAnsi="Wingdings" w:cs="Wingdings"/>
          <w:i/>
          <w:iCs/>
          <w:sz w:val="16"/>
        </w:rPr>
        <w:t></w:t>
      </w:r>
      <w:r w:rsidRPr="00515C5A">
        <w:rPr>
          <w:i/>
          <w:iCs/>
        </w:rPr>
        <w:t>Import</w:t>
      </w:r>
      <w:r>
        <w:t xml:space="preserve"> </w:t>
      </w:r>
      <w:r w:rsidRPr="00515C5A">
        <w:rPr>
          <w:i/>
          <w:iCs/>
        </w:rPr>
        <w:t>ATM Residuals</w:t>
      </w:r>
      <w:r>
        <w:t xml:space="preserve"> allows users to import a file containing ATM residual data. See </w:t>
      </w:r>
      <w:r w:rsidR="0014696D">
        <w:t xml:space="preserve">the </w:t>
      </w:r>
      <w:r>
        <w:t xml:space="preserve">separate document </w:t>
      </w:r>
      <w:r w:rsidRPr="00515C5A">
        <w:rPr>
          <w:i/>
          <w:iCs/>
        </w:rPr>
        <w:t>Input/Output Formats Guide</w:t>
      </w:r>
      <w:r>
        <w:t xml:space="preserve"> for content detail of the import file.</w:t>
      </w:r>
    </w:p>
    <w:p w14:paraId="0A14A83A" w14:textId="0564CC48" w:rsidR="00570B77" w:rsidRDefault="00570B77" w:rsidP="0098109B">
      <w:pPr>
        <w:pStyle w:val="Caption"/>
      </w:pPr>
      <w:bookmarkStart w:id="465" w:name="_Toc65568955"/>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964EF7">
        <w:rPr>
          <w:noProof/>
        </w:rPr>
        <w:t>19</w:t>
      </w:r>
      <w:r w:rsidRPr="36CE550C">
        <w:rPr>
          <w:noProof/>
        </w:rPr>
        <w:fldChar w:fldCharType="end"/>
      </w:r>
      <w:r w:rsidRPr="36CE550C">
        <w:t xml:space="preserve">: </w:t>
      </w:r>
      <w:r>
        <w:t>IMPORT ATM RESIDUALS</w:t>
      </w:r>
      <w:r w:rsidRPr="36CE550C">
        <w:t xml:space="preserve"> SCREEN</w:t>
      </w:r>
      <w:bookmarkEnd w:id="465"/>
    </w:p>
    <w:p w14:paraId="55866EB8" w14:textId="0AE28499" w:rsidR="00570B77" w:rsidRDefault="00570B77" w:rsidP="00515C5A">
      <w:pPr>
        <w:pStyle w:val="BodyText"/>
      </w:pPr>
      <w:del w:id="466" w:author="Pinnu, Sainath" w:date="2023-04-11T19:06:00Z">
        <w:r w:rsidDel="002656C9">
          <w:rPr>
            <w:noProof/>
          </w:rPr>
          <w:lastRenderedPageBreak/>
          <w:drawing>
            <wp:inline distT="0" distB="0" distL="0" distR="0" wp14:anchorId="7ABA53F3" wp14:editId="3971889A">
              <wp:extent cx="4265212" cy="851399"/>
              <wp:effectExtent l="76200" t="76200" r="135890" b="139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77663" cy="8538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467" w:author="Pinnu, Sainath" w:date="2023-04-11T19:06:00Z">
        <w:r w:rsidR="002656C9" w:rsidRPr="002656C9">
          <w:rPr>
            <w:noProof/>
          </w:rPr>
          <w:t xml:space="preserve"> </w:t>
        </w:r>
        <w:r w:rsidR="002656C9">
          <w:rPr>
            <w:noProof/>
          </w:rPr>
          <w:drawing>
            <wp:inline distT="0" distB="0" distL="0" distR="0" wp14:anchorId="1BB4B7DF" wp14:editId="6A0EB966">
              <wp:extent cx="5943600" cy="1393190"/>
              <wp:effectExtent l="0" t="0" r="0" b="0"/>
              <wp:docPr id="45424" name="Picture 45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393190"/>
                      </a:xfrm>
                      <a:prstGeom prst="rect">
                        <a:avLst/>
                      </a:prstGeom>
                    </pic:spPr>
                  </pic:pic>
                </a:graphicData>
              </a:graphic>
            </wp:inline>
          </w:drawing>
        </w:r>
      </w:ins>
    </w:p>
    <w:p w14:paraId="6DA3D036" w14:textId="77777777" w:rsidR="00570B77" w:rsidRDefault="00570B77" w:rsidP="00570B77">
      <w:pPr>
        <w:pStyle w:val="Heading2"/>
      </w:pPr>
      <w:bookmarkStart w:id="468" w:name="_Toc111643064"/>
      <w:bookmarkStart w:id="469" w:name="_Toc132247992"/>
      <w:r>
        <w:t>VIEW DISPUTES</w:t>
      </w:r>
      <w:bookmarkEnd w:id="468"/>
      <w:bookmarkEnd w:id="469"/>
      <w:r>
        <w:t xml:space="preserve"> </w:t>
      </w:r>
    </w:p>
    <w:p w14:paraId="4077A6C5" w14:textId="6B81EBD2" w:rsidR="00570B77" w:rsidRDefault="00570B77" w:rsidP="0098109B">
      <w:pPr>
        <w:pStyle w:val="BodyText"/>
      </w:pPr>
      <w:r w:rsidRPr="00515C5A">
        <w:rPr>
          <w:i/>
          <w:iCs/>
        </w:rPr>
        <w:t>Orders</w:t>
      </w:r>
      <w:r w:rsidRPr="00515C5A">
        <w:rPr>
          <w:rFonts w:ascii="Wingdings" w:eastAsia="Wingdings" w:hAnsi="Wingdings" w:cs="Wingdings"/>
          <w:i/>
          <w:iCs/>
          <w:sz w:val="16"/>
        </w:rPr>
        <w:t></w:t>
      </w:r>
      <w:r w:rsidRPr="00515C5A">
        <w:rPr>
          <w:i/>
          <w:iCs/>
        </w:rPr>
        <w:t>View</w:t>
      </w:r>
      <w:r>
        <w:t xml:space="preserve"> </w:t>
      </w:r>
      <w:r w:rsidRPr="00515C5A">
        <w:rPr>
          <w:i/>
          <w:iCs/>
        </w:rPr>
        <w:t>Disputes</w:t>
      </w:r>
      <w:r>
        <w:t xml:space="preserve"> shows the current status of disputed orders. Users may use filters to search for disputed orders to view </w:t>
      </w:r>
      <w:r w:rsidR="0014696D">
        <w:t xml:space="preserve">and </w:t>
      </w:r>
      <w:r w:rsidR="00D256A2">
        <w:t xml:space="preserve">click </w:t>
      </w:r>
      <w:r>
        <w:t>additional details of a particular order if desired.</w:t>
      </w:r>
    </w:p>
    <w:p w14:paraId="12847029" w14:textId="61FD8C10" w:rsidR="00570B77" w:rsidRDefault="00570B77" w:rsidP="007C661C">
      <w:pPr>
        <w:pStyle w:val="Caption"/>
      </w:pPr>
      <w:bookmarkStart w:id="470" w:name="_Toc65568956"/>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964EF7">
        <w:rPr>
          <w:noProof/>
        </w:rPr>
        <w:t>20</w:t>
      </w:r>
      <w:r w:rsidRPr="36CE550C">
        <w:rPr>
          <w:noProof/>
        </w:rPr>
        <w:fldChar w:fldCharType="end"/>
      </w:r>
      <w:r w:rsidRPr="36CE550C">
        <w:t xml:space="preserve">: </w:t>
      </w:r>
      <w:r>
        <w:t>VIEW DISPUTES</w:t>
      </w:r>
      <w:r w:rsidRPr="36CE550C">
        <w:t xml:space="preserve"> SCREEN</w:t>
      </w:r>
      <w:bookmarkEnd w:id="470"/>
    </w:p>
    <w:p w14:paraId="7DCF99C0" w14:textId="538718F7" w:rsidR="00570B77" w:rsidRDefault="00570B77" w:rsidP="00515C5A">
      <w:pPr>
        <w:pStyle w:val="BodyText"/>
      </w:pPr>
      <w:del w:id="471" w:author="Pinnu, Sainath" w:date="2023-04-11T19:07:00Z">
        <w:r w:rsidDel="000409DF">
          <w:rPr>
            <w:noProof/>
          </w:rPr>
          <w:lastRenderedPageBreak/>
          <w:drawing>
            <wp:inline distT="0" distB="0" distL="0" distR="0" wp14:anchorId="286CC3EF" wp14:editId="35083F15">
              <wp:extent cx="5426102" cy="2743200"/>
              <wp:effectExtent l="76200" t="76200" r="136525" b="133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26461" cy="27433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472" w:author="Pinnu, Sainath" w:date="2023-04-11T19:07:00Z">
        <w:r w:rsidR="000409DF" w:rsidRPr="000409DF">
          <w:rPr>
            <w:noProof/>
          </w:rPr>
          <w:t xml:space="preserve"> </w:t>
        </w:r>
        <w:r w:rsidR="000409DF">
          <w:rPr>
            <w:noProof/>
          </w:rPr>
          <w:drawing>
            <wp:inline distT="0" distB="0" distL="0" distR="0" wp14:anchorId="4F7B8B4A" wp14:editId="1C24255B">
              <wp:extent cx="5943600" cy="2018665"/>
              <wp:effectExtent l="0" t="0" r="0" b="635"/>
              <wp:docPr id="45425" name="Picture 45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018665"/>
                      </a:xfrm>
                      <a:prstGeom prst="rect">
                        <a:avLst/>
                      </a:prstGeom>
                    </pic:spPr>
                  </pic:pic>
                </a:graphicData>
              </a:graphic>
            </wp:inline>
          </w:drawing>
        </w:r>
      </w:ins>
    </w:p>
    <w:p w14:paraId="204A582F" w14:textId="77777777" w:rsidR="00570B77" w:rsidRDefault="00570B77" w:rsidP="00570B77">
      <w:pPr>
        <w:spacing w:after="0"/>
        <w:rPr>
          <w:color w:val="76923C"/>
        </w:rPr>
      </w:pPr>
    </w:p>
    <w:p w14:paraId="5F25B93F" w14:textId="35A7825F" w:rsidR="00570B77" w:rsidRDefault="00570B77" w:rsidP="007C661C">
      <w:pPr>
        <w:pStyle w:val="Caption"/>
      </w:pPr>
      <w:bookmarkStart w:id="473" w:name="_Toc65569020"/>
      <w:r>
        <w:t xml:space="preserve">TABLE </w:t>
      </w:r>
      <w:r w:rsidRPr="00B901A7">
        <w:rPr>
          <w:color w:val="auto"/>
        </w:rPr>
        <w:fldChar w:fldCharType="begin"/>
      </w:r>
      <w:r w:rsidRPr="00B901A7">
        <w:rPr>
          <w:color w:val="auto"/>
        </w:rPr>
        <w:instrText xml:space="preserve"> SEQ Table \* ARABIC </w:instrText>
      </w:r>
      <w:r w:rsidRPr="00B901A7">
        <w:rPr>
          <w:color w:val="auto"/>
        </w:rPr>
        <w:fldChar w:fldCharType="separate"/>
      </w:r>
      <w:r w:rsidR="00964EF7">
        <w:rPr>
          <w:noProof/>
          <w:color w:val="auto"/>
        </w:rPr>
        <w:t>19</w:t>
      </w:r>
      <w:r w:rsidRPr="00B901A7">
        <w:rPr>
          <w:color w:val="auto"/>
        </w:rPr>
        <w:fldChar w:fldCharType="end"/>
      </w:r>
      <w:r w:rsidRPr="00B901A7">
        <w:rPr>
          <w:color w:val="auto"/>
        </w:rPr>
        <w:t>:</w:t>
      </w:r>
      <w:r>
        <w:t xml:space="preserve"> VIEW DISPUTES FIELD DESCRIPTIONS</w:t>
      </w:r>
      <w:bookmarkEnd w:id="473"/>
      <w:r>
        <w:t xml:space="preserve"> </w:t>
      </w:r>
      <w:r>
        <w:tab/>
        <w:t xml:space="preserve"> </w:t>
      </w:r>
    </w:p>
    <w:tbl>
      <w:tblPr>
        <w:tblStyle w:val="TableGrid1"/>
        <w:tblW w:w="8075" w:type="dxa"/>
        <w:tblInd w:w="460" w:type="dxa"/>
        <w:tblCellMar>
          <w:top w:w="92" w:type="dxa"/>
          <w:left w:w="5" w:type="dxa"/>
          <w:right w:w="115" w:type="dxa"/>
        </w:tblCellMar>
        <w:tblLook w:val="04A0" w:firstRow="1" w:lastRow="0" w:firstColumn="1" w:lastColumn="0" w:noHBand="0" w:noVBand="1"/>
      </w:tblPr>
      <w:tblGrid>
        <w:gridCol w:w="1881"/>
        <w:gridCol w:w="6194"/>
      </w:tblGrid>
      <w:tr w:rsidR="00570B77" w14:paraId="317A3BA8" w14:textId="77777777" w:rsidTr="007C661C">
        <w:trPr>
          <w:trHeight w:val="372"/>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45408C3D" w14:textId="77777777" w:rsidR="00570B77" w:rsidRDefault="00570B77" w:rsidP="007C661C">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5850DEA5" w14:textId="77777777" w:rsidR="00570B77" w:rsidRDefault="00570B77" w:rsidP="007C661C">
            <w:pPr>
              <w:pStyle w:val="TableHeading"/>
            </w:pPr>
            <w:r>
              <w:t xml:space="preserve">Description </w:t>
            </w:r>
          </w:p>
        </w:tc>
      </w:tr>
      <w:tr w:rsidR="00570B77" w14:paraId="1D007194"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394F5C18" w14:textId="77777777" w:rsidR="00570B77" w:rsidRPr="00515C5A" w:rsidRDefault="00570B77" w:rsidP="007C661C">
            <w:pPr>
              <w:pStyle w:val="TableBody"/>
              <w:rPr>
                <w:b/>
                <w:bCs/>
              </w:rPr>
            </w:pPr>
            <w:r w:rsidRPr="00515C5A">
              <w:rPr>
                <w:b/>
                <w:bCs/>
              </w:rPr>
              <w:t>Cashpoint ID</w:t>
            </w:r>
          </w:p>
        </w:tc>
        <w:tc>
          <w:tcPr>
            <w:tcW w:w="6194" w:type="dxa"/>
            <w:tcBorders>
              <w:top w:val="single" w:sz="3" w:space="0" w:color="000000"/>
              <w:left w:val="single" w:sz="4" w:space="0" w:color="000000"/>
              <w:bottom w:val="single" w:sz="4" w:space="0" w:color="000000"/>
              <w:right w:val="single" w:sz="4" w:space="0" w:color="000000"/>
            </w:tcBorders>
          </w:tcPr>
          <w:p w14:paraId="348CEA2C" w14:textId="7240D17F" w:rsidR="00570B77" w:rsidRPr="00515C5A" w:rsidRDefault="009745AD" w:rsidP="009B2564">
            <w:pPr>
              <w:pStyle w:val="TableBody"/>
            </w:pPr>
            <w:r w:rsidRPr="00515C5A">
              <w:t>Search</w:t>
            </w:r>
            <w:r w:rsidR="00570B77" w:rsidRPr="00515C5A">
              <w:t xml:space="preserve"> for specific cashpoint(s) if desired.</w:t>
            </w:r>
          </w:p>
        </w:tc>
      </w:tr>
      <w:tr w:rsidR="00570B77" w14:paraId="39A3F0A4"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3511FB34" w14:textId="77777777" w:rsidR="00570B77" w:rsidRPr="00515C5A" w:rsidRDefault="00570B77" w:rsidP="007C661C">
            <w:pPr>
              <w:pStyle w:val="TableBody"/>
              <w:rPr>
                <w:b/>
                <w:bCs/>
              </w:rPr>
            </w:pPr>
            <w:r w:rsidRPr="00515C5A">
              <w:rPr>
                <w:b/>
                <w:bCs/>
              </w:rPr>
              <w:t>Begin/End Date</w:t>
            </w:r>
          </w:p>
        </w:tc>
        <w:tc>
          <w:tcPr>
            <w:tcW w:w="6194" w:type="dxa"/>
            <w:tcBorders>
              <w:top w:val="single" w:sz="3" w:space="0" w:color="000000"/>
              <w:left w:val="single" w:sz="4" w:space="0" w:color="000000"/>
              <w:bottom w:val="single" w:sz="4" w:space="0" w:color="000000"/>
              <w:right w:val="single" w:sz="4" w:space="0" w:color="000000"/>
            </w:tcBorders>
          </w:tcPr>
          <w:p w14:paraId="0DDEDBD3" w14:textId="02574D49" w:rsidR="00570B77" w:rsidRPr="00515C5A" w:rsidRDefault="00570B77" w:rsidP="009B2564">
            <w:pPr>
              <w:pStyle w:val="TableBody"/>
            </w:pPr>
            <w:r w:rsidRPr="00515C5A">
              <w:t xml:space="preserve">Date range to search within. This searches </w:t>
            </w:r>
            <w:r w:rsidR="0014696D" w:rsidRPr="00515C5A">
              <w:t xml:space="preserve">the </w:t>
            </w:r>
            <w:r w:rsidRPr="00515C5A">
              <w:t>Due Date field.</w:t>
            </w:r>
          </w:p>
        </w:tc>
      </w:tr>
      <w:tr w:rsidR="00570B77" w14:paraId="432A4338"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615385E3" w14:textId="77777777" w:rsidR="00570B77" w:rsidRPr="00515C5A" w:rsidRDefault="00570B77" w:rsidP="007C661C">
            <w:pPr>
              <w:pStyle w:val="TableBody"/>
              <w:rPr>
                <w:b/>
                <w:bCs/>
              </w:rPr>
            </w:pPr>
            <w:r w:rsidRPr="00515C5A">
              <w:rPr>
                <w:b/>
                <w:bCs/>
              </w:rPr>
              <w:t>Show Resolved</w:t>
            </w:r>
          </w:p>
        </w:tc>
        <w:tc>
          <w:tcPr>
            <w:tcW w:w="6194" w:type="dxa"/>
            <w:tcBorders>
              <w:top w:val="single" w:sz="3" w:space="0" w:color="000000"/>
              <w:left w:val="single" w:sz="4" w:space="0" w:color="000000"/>
              <w:bottom w:val="single" w:sz="4" w:space="0" w:color="000000"/>
              <w:right w:val="single" w:sz="4" w:space="0" w:color="000000"/>
            </w:tcBorders>
          </w:tcPr>
          <w:p w14:paraId="5C444C26" w14:textId="77777777" w:rsidR="00570B77" w:rsidRPr="00515C5A" w:rsidRDefault="00570B77" w:rsidP="009B2564">
            <w:pPr>
              <w:pStyle w:val="TableBody"/>
            </w:pPr>
            <w:r w:rsidRPr="00515C5A">
              <w:t>Choose whether or not to include Resolved disputes in the search results.</w:t>
            </w:r>
          </w:p>
        </w:tc>
      </w:tr>
      <w:tr w:rsidR="00570B77" w14:paraId="3BAB3471"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47618705" w14:textId="77777777" w:rsidR="00570B77" w:rsidRPr="00515C5A" w:rsidRDefault="00570B77" w:rsidP="007C661C">
            <w:pPr>
              <w:pStyle w:val="TableBody"/>
              <w:rPr>
                <w:b/>
                <w:bCs/>
              </w:rPr>
            </w:pPr>
            <w:r w:rsidRPr="00515C5A">
              <w:rPr>
                <w:b/>
                <w:bCs/>
              </w:rPr>
              <w:t xml:space="preserve">Cashpoint </w:t>
            </w:r>
          </w:p>
        </w:tc>
        <w:tc>
          <w:tcPr>
            <w:tcW w:w="6194" w:type="dxa"/>
            <w:tcBorders>
              <w:top w:val="single" w:sz="3" w:space="0" w:color="000000"/>
              <w:left w:val="single" w:sz="4" w:space="0" w:color="000000"/>
              <w:bottom w:val="single" w:sz="4" w:space="0" w:color="000000"/>
              <w:right w:val="single" w:sz="4" w:space="0" w:color="000000"/>
            </w:tcBorders>
          </w:tcPr>
          <w:p w14:paraId="0385B631" w14:textId="3BB1D8DE" w:rsidR="00570B77" w:rsidRPr="00515C5A" w:rsidRDefault="00570B77" w:rsidP="009B2564">
            <w:pPr>
              <w:pStyle w:val="TableBody"/>
            </w:pPr>
            <w:r w:rsidRPr="00515C5A">
              <w:t xml:space="preserve">The </w:t>
            </w:r>
            <w:r w:rsidR="007C7ECD" w:rsidRPr="00515C5A">
              <w:t>C</w:t>
            </w:r>
            <w:r w:rsidRPr="00515C5A">
              <w:t xml:space="preserve">ashpoint for this order. </w:t>
            </w:r>
          </w:p>
        </w:tc>
      </w:tr>
      <w:tr w:rsidR="00570B77" w14:paraId="7DB43032" w14:textId="77777777">
        <w:trPr>
          <w:trHeight w:val="351"/>
        </w:trPr>
        <w:tc>
          <w:tcPr>
            <w:tcW w:w="1881" w:type="dxa"/>
            <w:tcBorders>
              <w:top w:val="single" w:sz="4" w:space="0" w:color="000000"/>
              <w:left w:val="single" w:sz="4" w:space="0" w:color="000000"/>
              <w:bottom w:val="single" w:sz="4" w:space="0" w:color="000000"/>
              <w:right w:val="single" w:sz="4" w:space="0" w:color="000000"/>
            </w:tcBorders>
          </w:tcPr>
          <w:p w14:paraId="3207A732" w14:textId="77777777" w:rsidR="00570B77" w:rsidRPr="00515C5A" w:rsidRDefault="00570B77" w:rsidP="007C661C">
            <w:pPr>
              <w:pStyle w:val="TableBody"/>
              <w:rPr>
                <w:b/>
                <w:bCs/>
              </w:rPr>
            </w:pPr>
            <w:r w:rsidRPr="00515C5A">
              <w:rPr>
                <w:b/>
                <w:bCs/>
              </w:rPr>
              <w:t xml:space="preserve">Due Date </w:t>
            </w:r>
          </w:p>
        </w:tc>
        <w:tc>
          <w:tcPr>
            <w:tcW w:w="6194" w:type="dxa"/>
            <w:tcBorders>
              <w:top w:val="single" w:sz="4" w:space="0" w:color="000000"/>
              <w:left w:val="single" w:sz="4" w:space="0" w:color="000000"/>
              <w:bottom w:val="single" w:sz="4" w:space="0" w:color="000000"/>
              <w:right w:val="single" w:sz="4" w:space="0" w:color="000000"/>
            </w:tcBorders>
          </w:tcPr>
          <w:p w14:paraId="6AA60254" w14:textId="77777777" w:rsidR="00570B77" w:rsidRPr="00515C5A" w:rsidRDefault="00570B77" w:rsidP="009B2564">
            <w:pPr>
              <w:pStyle w:val="TableBody"/>
            </w:pPr>
            <w:r w:rsidRPr="00515C5A">
              <w:t>The date on which this order was intended to execute.</w:t>
            </w:r>
          </w:p>
        </w:tc>
      </w:tr>
      <w:tr w:rsidR="00570B77" w14:paraId="3A0A9732" w14:textId="77777777">
        <w:trPr>
          <w:trHeight w:val="382"/>
        </w:trPr>
        <w:tc>
          <w:tcPr>
            <w:tcW w:w="1881" w:type="dxa"/>
            <w:tcBorders>
              <w:top w:val="single" w:sz="4" w:space="0" w:color="000000"/>
              <w:left w:val="single" w:sz="4" w:space="0" w:color="000000"/>
              <w:bottom w:val="single" w:sz="4" w:space="0" w:color="000000"/>
              <w:right w:val="single" w:sz="4" w:space="0" w:color="000000"/>
            </w:tcBorders>
          </w:tcPr>
          <w:p w14:paraId="04A9ECA6" w14:textId="77777777" w:rsidR="00570B77" w:rsidRPr="00515C5A" w:rsidRDefault="00570B77" w:rsidP="007C661C">
            <w:pPr>
              <w:pStyle w:val="TableBody"/>
              <w:rPr>
                <w:b/>
                <w:bCs/>
              </w:rPr>
            </w:pPr>
            <w:r w:rsidRPr="00515C5A">
              <w:rPr>
                <w:b/>
                <w:bCs/>
              </w:rPr>
              <w:t xml:space="preserve">Workflow </w:t>
            </w:r>
          </w:p>
        </w:tc>
        <w:tc>
          <w:tcPr>
            <w:tcW w:w="6194" w:type="dxa"/>
            <w:tcBorders>
              <w:top w:val="single" w:sz="4" w:space="0" w:color="000000"/>
              <w:left w:val="single" w:sz="4" w:space="0" w:color="000000"/>
              <w:bottom w:val="single" w:sz="4" w:space="0" w:color="000000"/>
              <w:right w:val="single" w:sz="4" w:space="0" w:color="000000"/>
            </w:tcBorders>
          </w:tcPr>
          <w:p w14:paraId="05E840CC" w14:textId="77777777" w:rsidR="00570B77" w:rsidRPr="00515C5A" w:rsidRDefault="00570B77" w:rsidP="009B2564">
            <w:pPr>
              <w:pStyle w:val="TableBody"/>
            </w:pPr>
            <w:r w:rsidRPr="00515C5A">
              <w:t xml:space="preserve">The type of order. Branch Delivery, Branch Return, etc. </w:t>
            </w:r>
          </w:p>
        </w:tc>
      </w:tr>
      <w:tr w:rsidR="00570B77" w14:paraId="5A6EA72E" w14:textId="77777777">
        <w:trPr>
          <w:trHeight w:val="382"/>
        </w:trPr>
        <w:tc>
          <w:tcPr>
            <w:tcW w:w="1881" w:type="dxa"/>
            <w:tcBorders>
              <w:top w:val="single" w:sz="4" w:space="0" w:color="000000"/>
              <w:left w:val="single" w:sz="4" w:space="0" w:color="000000"/>
              <w:bottom w:val="single" w:sz="4" w:space="0" w:color="000000"/>
              <w:right w:val="single" w:sz="4" w:space="0" w:color="000000"/>
            </w:tcBorders>
          </w:tcPr>
          <w:p w14:paraId="43571EC6" w14:textId="77777777" w:rsidR="00570B77" w:rsidRPr="00515C5A" w:rsidRDefault="00570B77" w:rsidP="007C661C">
            <w:pPr>
              <w:pStyle w:val="TableBody"/>
              <w:rPr>
                <w:b/>
                <w:bCs/>
              </w:rPr>
            </w:pPr>
            <w:r w:rsidRPr="00515C5A">
              <w:rPr>
                <w:b/>
                <w:bCs/>
              </w:rPr>
              <w:lastRenderedPageBreak/>
              <w:t>Dispute Opened</w:t>
            </w:r>
          </w:p>
        </w:tc>
        <w:tc>
          <w:tcPr>
            <w:tcW w:w="6194" w:type="dxa"/>
            <w:tcBorders>
              <w:top w:val="single" w:sz="4" w:space="0" w:color="000000"/>
              <w:left w:val="single" w:sz="4" w:space="0" w:color="000000"/>
              <w:bottom w:val="single" w:sz="4" w:space="0" w:color="000000"/>
              <w:right w:val="single" w:sz="4" w:space="0" w:color="000000"/>
            </w:tcBorders>
          </w:tcPr>
          <w:p w14:paraId="004461F5" w14:textId="77777777" w:rsidR="00570B77" w:rsidRPr="00515C5A" w:rsidRDefault="00570B77" w:rsidP="009B2564">
            <w:pPr>
              <w:pStyle w:val="TableBody"/>
            </w:pPr>
            <w:r w:rsidRPr="00515C5A">
              <w:t>The date/time when the dispute was first opened.</w:t>
            </w:r>
          </w:p>
        </w:tc>
      </w:tr>
      <w:tr w:rsidR="00570B77" w14:paraId="50863F5C" w14:textId="77777777">
        <w:trPr>
          <w:trHeight w:val="382"/>
        </w:trPr>
        <w:tc>
          <w:tcPr>
            <w:tcW w:w="1881" w:type="dxa"/>
            <w:tcBorders>
              <w:top w:val="single" w:sz="4" w:space="0" w:color="000000"/>
              <w:left w:val="single" w:sz="4" w:space="0" w:color="000000"/>
              <w:bottom w:val="single" w:sz="4" w:space="0" w:color="000000"/>
              <w:right w:val="single" w:sz="4" w:space="0" w:color="000000"/>
            </w:tcBorders>
          </w:tcPr>
          <w:p w14:paraId="62106BDF" w14:textId="77777777" w:rsidR="00570B77" w:rsidRPr="00515C5A" w:rsidRDefault="00570B77" w:rsidP="007C661C">
            <w:pPr>
              <w:pStyle w:val="TableBody"/>
              <w:rPr>
                <w:b/>
                <w:bCs/>
              </w:rPr>
            </w:pPr>
            <w:r w:rsidRPr="00515C5A">
              <w:rPr>
                <w:b/>
                <w:bCs/>
              </w:rPr>
              <w:t>Dispute Resolved</w:t>
            </w:r>
          </w:p>
        </w:tc>
        <w:tc>
          <w:tcPr>
            <w:tcW w:w="6194" w:type="dxa"/>
            <w:tcBorders>
              <w:top w:val="single" w:sz="4" w:space="0" w:color="000000"/>
              <w:left w:val="single" w:sz="4" w:space="0" w:color="000000"/>
              <w:bottom w:val="single" w:sz="4" w:space="0" w:color="000000"/>
              <w:right w:val="single" w:sz="4" w:space="0" w:color="000000"/>
            </w:tcBorders>
          </w:tcPr>
          <w:p w14:paraId="2B074246" w14:textId="77777777" w:rsidR="00570B77" w:rsidRPr="00515C5A" w:rsidRDefault="00570B77" w:rsidP="009B2564">
            <w:pPr>
              <w:pStyle w:val="TableBody"/>
            </w:pPr>
            <w:r w:rsidRPr="00515C5A">
              <w:t>The date/time when the dispute was resolved, or blank if not resolved.</w:t>
            </w:r>
          </w:p>
        </w:tc>
      </w:tr>
    </w:tbl>
    <w:p w14:paraId="61D5B59A" w14:textId="4AED3C95" w:rsidR="000B262E" w:rsidRPr="000B262E" w:rsidRDefault="000B262E">
      <w:pPr>
        <w:pStyle w:val="Caption"/>
        <w:rPr>
          <w:ins w:id="474" w:author="Moses, Robinson" w:date="2023-04-13T02:33:00Z"/>
          <w:rStyle w:val="Hyperlink"/>
          <w:color w:val="70AD47" w:themeColor="accent6"/>
          <w:rPrChange w:id="475" w:author="Moses, Robinson" w:date="2023-04-13T02:35:00Z">
            <w:rPr>
              <w:ins w:id="476" w:author="Moses, Robinson" w:date="2023-04-13T02:33:00Z"/>
            </w:rPr>
          </w:rPrChange>
        </w:rPr>
        <w:pPrChange w:id="477" w:author="Moses, Robinson" w:date="2023-04-13T02:35:00Z">
          <w:pPr>
            <w:spacing w:after="0"/>
          </w:pPr>
        </w:pPrChange>
      </w:pPr>
      <w:ins w:id="478" w:author="Moses, Robinson" w:date="2023-04-13T02:33:00Z">
        <w:r w:rsidRPr="000B262E">
          <w:rPr>
            <w:rStyle w:val="Hyperlink"/>
            <w:color w:val="70AD47" w:themeColor="accent6"/>
            <w:rPrChange w:id="479" w:author="Moses, Robinson" w:date="2023-04-13T02:35:00Z">
              <w:rPr>
                <w:i/>
                <w:iCs/>
              </w:rPr>
            </w:rPrChange>
          </w:rPr>
          <w:t xml:space="preserve">Return to: </w:t>
        </w:r>
        <w:r w:rsidRPr="000B262E">
          <w:rPr>
            <w:rStyle w:val="Hyperlink"/>
            <w:color w:val="70AD47" w:themeColor="accent6"/>
            <w:rPrChange w:id="480" w:author="Moses, Robinson" w:date="2023-04-13T02:35:00Z">
              <w:rPr>
                <w:i/>
                <w:iCs/>
              </w:rPr>
            </w:rPrChange>
          </w:rPr>
          <w:fldChar w:fldCharType="begin"/>
        </w:r>
        <w:r w:rsidRPr="000B262E">
          <w:rPr>
            <w:rStyle w:val="Hyperlink"/>
            <w:color w:val="70AD47" w:themeColor="accent6"/>
            <w:rPrChange w:id="481" w:author="Moses, Robinson" w:date="2023-04-13T02:35:00Z">
              <w:rPr>
                <w:i/>
                <w:iCs/>
              </w:rPr>
            </w:rPrChange>
          </w:rPr>
          <w:instrText xml:space="preserve"> REF _Ref132245598 \h </w:instrText>
        </w:r>
      </w:ins>
      <w:r>
        <w:rPr>
          <w:rStyle w:val="Hyperlink"/>
          <w:color w:val="70AD47" w:themeColor="accent6"/>
        </w:rPr>
        <w:instrText xml:space="preserve"> \* MERGEFORMAT </w:instrText>
      </w:r>
      <w:r w:rsidRPr="00800DF5">
        <w:rPr>
          <w:rStyle w:val="Hyperlink"/>
          <w:color w:val="70AD47" w:themeColor="accent6"/>
        </w:rPr>
      </w:r>
      <w:r w:rsidRPr="000B262E">
        <w:rPr>
          <w:rStyle w:val="Hyperlink"/>
          <w:color w:val="70AD47" w:themeColor="accent6"/>
          <w:rPrChange w:id="482" w:author="Moses, Robinson" w:date="2023-04-13T02:35:00Z">
            <w:rPr>
              <w:i/>
              <w:iCs/>
            </w:rPr>
          </w:rPrChange>
        </w:rPr>
        <w:fldChar w:fldCharType="separate"/>
      </w:r>
      <w:ins w:id="483" w:author="Moses, Robinson" w:date="2023-04-13T02:33:00Z">
        <w:r w:rsidRPr="000B262E">
          <w:rPr>
            <w:rStyle w:val="Hyperlink"/>
            <w:color w:val="70AD47" w:themeColor="accent6"/>
            <w:rPrChange w:id="484" w:author="Moses, Robinson" w:date="2023-04-13T02:35:00Z">
              <w:rPr>
                <w:i/>
                <w:iCs/>
              </w:rPr>
            </w:rPrChange>
          </w:rPr>
          <w:t>ORDERS</w:t>
        </w:r>
        <w:r w:rsidRPr="000B262E">
          <w:rPr>
            <w:rStyle w:val="Hyperlink"/>
            <w:color w:val="70AD47" w:themeColor="accent6"/>
            <w:rPrChange w:id="485" w:author="Moses, Robinson" w:date="2023-04-13T02:35:00Z">
              <w:rPr>
                <w:i/>
                <w:iCs/>
              </w:rPr>
            </w:rPrChange>
          </w:rPr>
          <w:fldChar w:fldCharType="end"/>
        </w:r>
      </w:ins>
    </w:p>
    <w:p w14:paraId="4108712E" w14:textId="0E44008C" w:rsidR="00570B77" w:rsidRPr="007C661C" w:rsidDel="000B262E" w:rsidRDefault="00EF1D97" w:rsidP="007C661C">
      <w:pPr>
        <w:pStyle w:val="Caption"/>
        <w:rPr>
          <w:del w:id="486" w:author="Moses, Robinson" w:date="2023-04-13T02:33:00Z"/>
          <w:color w:val="70AD47" w:themeColor="accent6"/>
        </w:rPr>
      </w:pPr>
      <w:del w:id="487" w:author="Moses, Robinson" w:date="2023-04-13T02:33:00Z">
        <w:r w:rsidDel="000B262E">
          <w:fldChar w:fldCharType="begin"/>
        </w:r>
        <w:r w:rsidDel="000B262E">
          <w:delInstrText xml:space="preserve"> HYPERLINK \l "_ORDERS" </w:delInstrText>
        </w:r>
        <w:r w:rsidDel="000B262E">
          <w:fldChar w:fldCharType="separate"/>
        </w:r>
        <w:r w:rsidR="00570B77" w:rsidRPr="007C661C" w:rsidDel="000B262E">
          <w:rPr>
            <w:rStyle w:val="Hyperlink"/>
            <w:color w:val="70AD47" w:themeColor="accent6"/>
          </w:rPr>
          <w:delText>Return to: Orders</w:delText>
        </w:r>
        <w:r w:rsidDel="000B262E">
          <w:rPr>
            <w:rStyle w:val="Hyperlink"/>
            <w:i w:val="0"/>
            <w:iCs w:val="0"/>
            <w:color w:val="70AD47" w:themeColor="accent6"/>
          </w:rPr>
          <w:fldChar w:fldCharType="end"/>
        </w:r>
        <w:r w:rsidR="00570B77" w:rsidRPr="007C661C" w:rsidDel="000B262E">
          <w:rPr>
            <w:color w:val="70AD47" w:themeColor="accent6"/>
          </w:rPr>
          <w:delText xml:space="preserve"> </w:delText>
        </w:r>
      </w:del>
    </w:p>
    <w:p w14:paraId="7BA659D6" w14:textId="77777777" w:rsidR="00570B77" w:rsidRDefault="00570B77" w:rsidP="00570B77">
      <w:pPr>
        <w:pStyle w:val="Heading2"/>
      </w:pPr>
      <w:bookmarkStart w:id="488" w:name="_Toc111643065"/>
      <w:bookmarkStart w:id="489" w:name="_Toc132247993"/>
      <w:r>
        <w:t>INPUT DISPUTES</w:t>
      </w:r>
      <w:bookmarkEnd w:id="488"/>
      <w:bookmarkEnd w:id="489"/>
      <w:r>
        <w:t xml:space="preserve"> </w:t>
      </w:r>
    </w:p>
    <w:p w14:paraId="37D1673F" w14:textId="07A80A01" w:rsidR="00570B77" w:rsidRDefault="00570B77" w:rsidP="00515C5A">
      <w:pPr>
        <w:pStyle w:val="BodyText"/>
      </w:pPr>
      <w:bookmarkStart w:id="490" w:name="_Toc111643066"/>
      <w:del w:id="491" w:author="Pinnu, Sainath" w:date="2023-04-11T19:08:00Z">
        <w:r w:rsidDel="00D958BE">
          <w:rPr>
            <w:noProof/>
          </w:rPr>
          <w:drawing>
            <wp:inline distT="0" distB="0" distL="0" distR="0" wp14:anchorId="3AA0119D" wp14:editId="77E0D8DC">
              <wp:extent cx="3879850" cy="1817076"/>
              <wp:effectExtent l="76200" t="76200" r="139700" b="126365"/>
              <wp:docPr id="45409" name="Picture 45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914919" cy="1833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bookmarkEnd w:id="490"/>
      <w:ins w:id="492" w:author="Pinnu, Sainath" w:date="2023-04-11T19:08:00Z">
        <w:r w:rsidR="00D958BE" w:rsidRPr="00D958BE">
          <w:rPr>
            <w:noProof/>
          </w:rPr>
          <w:t xml:space="preserve"> </w:t>
        </w:r>
        <w:r w:rsidR="00D958BE">
          <w:rPr>
            <w:noProof/>
          </w:rPr>
          <w:drawing>
            <wp:inline distT="0" distB="0" distL="0" distR="0" wp14:anchorId="6C745536" wp14:editId="464B0432">
              <wp:extent cx="5943600" cy="2983230"/>
              <wp:effectExtent l="0" t="0" r="0" b="7620"/>
              <wp:docPr id="45426" name="Picture 45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983230"/>
                      </a:xfrm>
                      <a:prstGeom prst="rect">
                        <a:avLst/>
                      </a:prstGeom>
                    </pic:spPr>
                  </pic:pic>
                </a:graphicData>
              </a:graphic>
            </wp:inline>
          </w:drawing>
        </w:r>
      </w:ins>
    </w:p>
    <w:p w14:paraId="03E99252" w14:textId="2FF46C8B" w:rsidR="00570B77" w:rsidRDefault="00570B77" w:rsidP="007C661C">
      <w:pPr>
        <w:pStyle w:val="BodyText"/>
      </w:pPr>
      <w:r w:rsidRPr="00515C5A">
        <w:rPr>
          <w:i/>
          <w:iCs/>
        </w:rPr>
        <w:t>Orders</w:t>
      </w:r>
      <w:r w:rsidRPr="00515C5A">
        <w:rPr>
          <w:rFonts w:ascii="Wingdings" w:eastAsia="Wingdings" w:hAnsi="Wingdings" w:cs="Wingdings"/>
          <w:i/>
          <w:iCs/>
          <w:sz w:val="16"/>
        </w:rPr>
        <w:t></w:t>
      </w:r>
      <w:r w:rsidRPr="00515C5A">
        <w:rPr>
          <w:i/>
          <w:iCs/>
        </w:rPr>
        <w:t>Input</w:t>
      </w:r>
      <w:r>
        <w:t xml:space="preserve"> </w:t>
      </w:r>
      <w:r w:rsidRPr="00515C5A">
        <w:rPr>
          <w:i/>
          <w:iCs/>
        </w:rPr>
        <w:t>Disputes</w:t>
      </w:r>
      <w:r>
        <w:t xml:space="preserve"> shows all Branch Return Orders (planned and unplanned). Users may use filters to search for confirmed </w:t>
      </w:r>
      <w:r w:rsidR="0014696D">
        <w:t xml:space="preserve">or </w:t>
      </w:r>
      <w:r>
        <w:t xml:space="preserve">disputed orders and click to view additional details of a particular order if desired. Users can also view </w:t>
      </w:r>
      <w:r w:rsidR="0014696D">
        <w:t xml:space="preserve">the </w:t>
      </w:r>
      <w:r w:rsidR="00F444CB">
        <w:t>manifest and</w:t>
      </w:r>
      <w:r w:rsidR="0014696D">
        <w:t xml:space="preserve"> </w:t>
      </w:r>
      <w:r>
        <w:t>click to create/update dispute details for an order.</w:t>
      </w:r>
    </w:p>
    <w:tbl>
      <w:tblPr>
        <w:tblStyle w:val="TableGrid1"/>
        <w:tblW w:w="8075" w:type="dxa"/>
        <w:tblInd w:w="637" w:type="dxa"/>
        <w:tblCellMar>
          <w:top w:w="92" w:type="dxa"/>
          <w:left w:w="5" w:type="dxa"/>
          <w:right w:w="115" w:type="dxa"/>
        </w:tblCellMar>
        <w:tblLook w:val="04A0" w:firstRow="1" w:lastRow="0" w:firstColumn="1" w:lastColumn="0" w:noHBand="0" w:noVBand="1"/>
      </w:tblPr>
      <w:tblGrid>
        <w:gridCol w:w="1881"/>
        <w:gridCol w:w="6194"/>
      </w:tblGrid>
      <w:tr w:rsidR="00570B77" w14:paraId="51F699CF" w14:textId="77777777" w:rsidTr="00515C5A">
        <w:trPr>
          <w:trHeight w:val="372"/>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17CA25B1" w14:textId="77777777" w:rsidR="00570B77" w:rsidRDefault="00570B77" w:rsidP="00094809">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4114B1D2" w14:textId="77777777" w:rsidR="00570B77" w:rsidRDefault="00570B77" w:rsidP="00094809">
            <w:pPr>
              <w:pStyle w:val="TableHeading"/>
            </w:pPr>
            <w:r>
              <w:t xml:space="preserve">Description </w:t>
            </w:r>
          </w:p>
        </w:tc>
      </w:tr>
      <w:tr w:rsidR="00570B77" w14:paraId="6658E0FF" w14:textId="77777777" w:rsidTr="00515C5A">
        <w:trPr>
          <w:trHeight w:val="351"/>
        </w:trPr>
        <w:tc>
          <w:tcPr>
            <w:tcW w:w="1881" w:type="dxa"/>
            <w:tcBorders>
              <w:top w:val="single" w:sz="4" w:space="0" w:color="000000"/>
              <w:left w:val="single" w:sz="4" w:space="0" w:color="000000"/>
              <w:bottom w:val="single" w:sz="4" w:space="0" w:color="000000"/>
              <w:right w:val="single" w:sz="4" w:space="0" w:color="000000"/>
            </w:tcBorders>
          </w:tcPr>
          <w:p w14:paraId="7C776FD7" w14:textId="77777777" w:rsidR="00570B77" w:rsidRPr="00515C5A" w:rsidRDefault="00570B77" w:rsidP="00094809">
            <w:pPr>
              <w:pStyle w:val="TableBody"/>
              <w:rPr>
                <w:b/>
                <w:bCs/>
              </w:rPr>
            </w:pPr>
            <w:r w:rsidRPr="00515C5A">
              <w:rPr>
                <w:b/>
                <w:bCs/>
              </w:rPr>
              <w:lastRenderedPageBreak/>
              <w:t xml:space="preserve">Due Date </w:t>
            </w:r>
          </w:p>
        </w:tc>
        <w:tc>
          <w:tcPr>
            <w:tcW w:w="6194" w:type="dxa"/>
            <w:tcBorders>
              <w:top w:val="single" w:sz="4" w:space="0" w:color="000000"/>
              <w:left w:val="single" w:sz="4" w:space="0" w:color="000000"/>
              <w:bottom w:val="single" w:sz="4" w:space="0" w:color="000000"/>
              <w:right w:val="single" w:sz="4" w:space="0" w:color="000000"/>
            </w:tcBorders>
          </w:tcPr>
          <w:p w14:paraId="0D0A7C8D" w14:textId="77777777" w:rsidR="00570B77" w:rsidRPr="00515C5A" w:rsidRDefault="00570B77" w:rsidP="007226BC">
            <w:pPr>
              <w:pStyle w:val="TableBody"/>
            </w:pPr>
            <w:r w:rsidRPr="00515C5A">
              <w:t>The date on which this order was intended to execute.</w:t>
            </w:r>
          </w:p>
        </w:tc>
      </w:tr>
      <w:tr w:rsidR="00570B77" w14:paraId="6A2FB7FB" w14:textId="77777777" w:rsidTr="00515C5A">
        <w:trPr>
          <w:trHeight w:val="382"/>
        </w:trPr>
        <w:tc>
          <w:tcPr>
            <w:tcW w:w="1881" w:type="dxa"/>
            <w:tcBorders>
              <w:top w:val="single" w:sz="4" w:space="0" w:color="000000"/>
              <w:left w:val="single" w:sz="4" w:space="0" w:color="000000"/>
              <w:bottom w:val="single" w:sz="4" w:space="0" w:color="000000"/>
              <w:right w:val="single" w:sz="4" w:space="0" w:color="000000"/>
            </w:tcBorders>
          </w:tcPr>
          <w:p w14:paraId="7ABC842E" w14:textId="77777777" w:rsidR="00570B77" w:rsidRPr="00515C5A" w:rsidRDefault="00570B77" w:rsidP="00094809">
            <w:pPr>
              <w:pStyle w:val="TableBody"/>
              <w:rPr>
                <w:b/>
                <w:bCs/>
              </w:rPr>
            </w:pPr>
            <w:r w:rsidRPr="00515C5A">
              <w:rPr>
                <w:b/>
                <w:bCs/>
              </w:rPr>
              <w:t>Order Date</w:t>
            </w:r>
          </w:p>
        </w:tc>
        <w:tc>
          <w:tcPr>
            <w:tcW w:w="6194" w:type="dxa"/>
            <w:tcBorders>
              <w:top w:val="single" w:sz="4" w:space="0" w:color="000000"/>
              <w:left w:val="single" w:sz="4" w:space="0" w:color="000000"/>
              <w:bottom w:val="single" w:sz="4" w:space="0" w:color="000000"/>
              <w:right w:val="single" w:sz="4" w:space="0" w:color="000000"/>
            </w:tcBorders>
          </w:tcPr>
          <w:p w14:paraId="2D27C7FB" w14:textId="77777777" w:rsidR="00570B77" w:rsidRPr="00515C5A" w:rsidRDefault="00570B77" w:rsidP="007226BC">
            <w:pPr>
              <w:pStyle w:val="TableBody"/>
            </w:pPr>
            <w:r w:rsidRPr="00515C5A">
              <w:t>The date on which this order was created.</w:t>
            </w:r>
          </w:p>
        </w:tc>
      </w:tr>
      <w:tr w:rsidR="00570B77" w14:paraId="31B0BA8C" w14:textId="77777777" w:rsidTr="00515C5A">
        <w:trPr>
          <w:trHeight w:val="382"/>
        </w:trPr>
        <w:tc>
          <w:tcPr>
            <w:tcW w:w="1881" w:type="dxa"/>
            <w:tcBorders>
              <w:top w:val="single" w:sz="4" w:space="0" w:color="000000"/>
              <w:left w:val="single" w:sz="4" w:space="0" w:color="000000"/>
              <w:bottom w:val="single" w:sz="4" w:space="0" w:color="000000"/>
              <w:right w:val="single" w:sz="4" w:space="0" w:color="000000"/>
            </w:tcBorders>
          </w:tcPr>
          <w:p w14:paraId="43B2032E" w14:textId="77777777" w:rsidR="00570B77" w:rsidRPr="00515C5A" w:rsidRDefault="00570B77" w:rsidP="00094809">
            <w:pPr>
              <w:pStyle w:val="TableBody"/>
              <w:rPr>
                <w:b/>
                <w:bCs/>
              </w:rPr>
            </w:pPr>
            <w:r w:rsidRPr="00515C5A">
              <w:rPr>
                <w:b/>
                <w:bCs/>
              </w:rPr>
              <w:t>Status</w:t>
            </w:r>
          </w:p>
        </w:tc>
        <w:tc>
          <w:tcPr>
            <w:tcW w:w="6194" w:type="dxa"/>
            <w:tcBorders>
              <w:top w:val="single" w:sz="4" w:space="0" w:color="000000"/>
              <w:left w:val="single" w:sz="4" w:space="0" w:color="000000"/>
              <w:bottom w:val="single" w:sz="4" w:space="0" w:color="000000"/>
              <w:right w:val="single" w:sz="4" w:space="0" w:color="000000"/>
            </w:tcBorders>
          </w:tcPr>
          <w:p w14:paraId="1F30E43D" w14:textId="77777777" w:rsidR="00570B77" w:rsidRPr="00515C5A" w:rsidRDefault="00570B77" w:rsidP="007226BC">
            <w:pPr>
              <w:pStyle w:val="TableBody"/>
            </w:pPr>
            <w:r w:rsidRPr="00515C5A">
              <w:t>The order state (Confirmed, Disputed)</w:t>
            </w:r>
          </w:p>
        </w:tc>
      </w:tr>
      <w:tr w:rsidR="00570B77" w14:paraId="00634623" w14:textId="77777777" w:rsidTr="00515C5A">
        <w:trPr>
          <w:trHeight w:val="382"/>
        </w:trPr>
        <w:tc>
          <w:tcPr>
            <w:tcW w:w="1881" w:type="dxa"/>
            <w:tcBorders>
              <w:top w:val="single" w:sz="4" w:space="0" w:color="000000"/>
              <w:left w:val="single" w:sz="4" w:space="0" w:color="000000"/>
              <w:bottom w:val="single" w:sz="4" w:space="0" w:color="000000"/>
              <w:right w:val="single" w:sz="4" w:space="0" w:color="000000"/>
            </w:tcBorders>
          </w:tcPr>
          <w:p w14:paraId="63F16426" w14:textId="77777777" w:rsidR="00570B77" w:rsidRPr="00515C5A" w:rsidRDefault="00570B77" w:rsidP="00094809">
            <w:pPr>
              <w:pStyle w:val="TableBody"/>
              <w:rPr>
                <w:b/>
                <w:bCs/>
              </w:rPr>
            </w:pPr>
            <w:r w:rsidRPr="00515C5A">
              <w:rPr>
                <w:b/>
                <w:bCs/>
              </w:rPr>
              <w:t>Order Reference</w:t>
            </w:r>
          </w:p>
        </w:tc>
        <w:tc>
          <w:tcPr>
            <w:tcW w:w="6194" w:type="dxa"/>
            <w:tcBorders>
              <w:top w:val="single" w:sz="4" w:space="0" w:color="000000"/>
              <w:left w:val="single" w:sz="4" w:space="0" w:color="000000"/>
              <w:bottom w:val="single" w:sz="4" w:space="0" w:color="000000"/>
              <w:right w:val="single" w:sz="4" w:space="0" w:color="000000"/>
            </w:tcBorders>
          </w:tcPr>
          <w:p w14:paraId="3E9BF719" w14:textId="77777777" w:rsidR="00570B77" w:rsidRPr="00515C5A" w:rsidRDefault="00570B77" w:rsidP="007226BC">
            <w:pPr>
              <w:pStyle w:val="TableBody"/>
            </w:pPr>
            <w:r w:rsidRPr="00515C5A">
              <w:t>The reference for the particular order.</w:t>
            </w:r>
          </w:p>
        </w:tc>
      </w:tr>
    </w:tbl>
    <w:p w14:paraId="7B866E33" w14:textId="77777777" w:rsidR="00570B77" w:rsidRDefault="00570B77" w:rsidP="00570B77">
      <w:pPr>
        <w:spacing w:after="0"/>
        <w:rPr>
          <w:sz w:val="20"/>
          <w:szCs w:val="20"/>
        </w:rPr>
      </w:pPr>
    </w:p>
    <w:p w14:paraId="4E58A85C" w14:textId="19CD3194" w:rsidR="00570B77" w:rsidRDefault="00570B77" w:rsidP="001B492C">
      <w:pPr>
        <w:pStyle w:val="BodyText"/>
        <w:rPr>
          <w:sz w:val="20"/>
        </w:rPr>
      </w:pPr>
      <w:del w:id="493" w:author="Pinnu, Sainath" w:date="2023-04-11T19:09:00Z">
        <w:r w:rsidRPr="001B492C" w:rsidDel="003713D5">
          <w:rPr>
            <w:noProof/>
          </w:rPr>
          <w:drawing>
            <wp:inline distT="0" distB="0" distL="0" distR="0" wp14:anchorId="3EAC3565" wp14:editId="5223B8FD">
              <wp:extent cx="5322735" cy="1886585"/>
              <wp:effectExtent l="76200" t="76200" r="125730" b="132715"/>
              <wp:docPr id="45410" name="Picture 45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323573" cy="18868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494" w:author="Pinnu, Sainath" w:date="2023-04-11T19:09:00Z">
        <w:r w:rsidR="003713D5" w:rsidRPr="003713D5">
          <w:rPr>
            <w:noProof/>
          </w:rPr>
          <w:t xml:space="preserve"> </w:t>
        </w:r>
        <w:r w:rsidR="003713D5">
          <w:rPr>
            <w:noProof/>
          </w:rPr>
          <w:drawing>
            <wp:inline distT="0" distB="0" distL="0" distR="0" wp14:anchorId="6BFBC38A" wp14:editId="0E18B485">
              <wp:extent cx="5943600" cy="2891790"/>
              <wp:effectExtent l="0" t="0" r="0" b="3810"/>
              <wp:docPr id="45427" name="Picture 45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891790"/>
                      </a:xfrm>
                      <a:prstGeom prst="rect">
                        <a:avLst/>
                      </a:prstGeom>
                    </pic:spPr>
                  </pic:pic>
                </a:graphicData>
              </a:graphic>
            </wp:inline>
          </w:drawing>
        </w:r>
      </w:ins>
    </w:p>
    <w:p w14:paraId="3A3FC197" w14:textId="548F37EB" w:rsidR="00570B77" w:rsidRDefault="00570B77" w:rsidP="00094809">
      <w:pPr>
        <w:pStyle w:val="BodyText"/>
      </w:pPr>
      <w:r>
        <w:t>User</w:t>
      </w:r>
      <w:r w:rsidR="0014696D">
        <w:t>s</w:t>
      </w:r>
      <w:r>
        <w:t xml:space="preserve"> can click on the </w:t>
      </w:r>
      <w:r w:rsidR="00845FF6">
        <w:rPr>
          <w:b/>
          <w:bCs/>
        </w:rPr>
        <w:t>O</w:t>
      </w:r>
      <w:r w:rsidRPr="00515C5A">
        <w:rPr>
          <w:b/>
          <w:bCs/>
        </w:rPr>
        <w:t xml:space="preserve">rder </w:t>
      </w:r>
      <w:r w:rsidR="00845FF6">
        <w:rPr>
          <w:b/>
          <w:bCs/>
        </w:rPr>
        <w:t>R</w:t>
      </w:r>
      <w:r w:rsidRPr="00515C5A">
        <w:rPr>
          <w:b/>
          <w:bCs/>
        </w:rPr>
        <w:t>eference</w:t>
      </w:r>
      <w:r>
        <w:t xml:space="preserve"> to go to </w:t>
      </w:r>
      <w:r w:rsidR="0014696D">
        <w:t xml:space="preserve">the </w:t>
      </w:r>
      <w:r>
        <w:t xml:space="preserve">order screen and click on </w:t>
      </w:r>
      <w:r w:rsidR="0014696D">
        <w:t xml:space="preserve">the </w:t>
      </w:r>
      <w:r w:rsidRPr="00515C5A">
        <w:rPr>
          <w:b/>
          <w:bCs/>
        </w:rPr>
        <w:t xml:space="preserve">Count Issue </w:t>
      </w:r>
      <w:r>
        <w:t xml:space="preserve">task to change </w:t>
      </w:r>
      <w:r w:rsidR="00845FF6">
        <w:t xml:space="preserve">the </w:t>
      </w:r>
      <w:r>
        <w:t xml:space="preserve">order state to </w:t>
      </w:r>
      <w:r w:rsidRPr="00515C5A">
        <w:rPr>
          <w:b/>
          <w:bCs/>
        </w:rPr>
        <w:t>Disputed</w:t>
      </w:r>
      <w:r>
        <w:t xml:space="preserve"> and then click on </w:t>
      </w:r>
      <w:r w:rsidRPr="00515C5A">
        <w:rPr>
          <w:b/>
          <w:bCs/>
        </w:rPr>
        <w:t>Edit</w:t>
      </w:r>
      <w:r>
        <w:t xml:space="preserve"> task to enter </w:t>
      </w:r>
      <w:r w:rsidR="0014696D">
        <w:t xml:space="preserve">the </w:t>
      </w:r>
      <w:r>
        <w:t>amount received and the difference from the actual ordered value vs the received amount will be calculated and saved as the dispute</w:t>
      </w:r>
      <w:r w:rsidR="0014696D">
        <w:t>d</w:t>
      </w:r>
      <w:r>
        <w:t xml:space="preserve"> amount.</w:t>
      </w:r>
    </w:p>
    <w:p w14:paraId="0736BEE7" w14:textId="77777777" w:rsidR="00570B77" w:rsidRDefault="00570B77" w:rsidP="00515C5A">
      <w:pPr>
        <w:pStyle w:val="BodyText"/>
      </w:pPr>
      <w:r>
        <w:rPr>
          <w:noProof/>
        </w:rPr>
        <w:lastRenderedPageBreak/>
        <w:drawing>
          <wp:inline distT="0" distB="0" distL="0" distR="0" wp14:anchorId="7F49993B" wp14:editId="19DE74A3">
            <wp:extent cx="5306833" cy="1849755"/>
            <wp:effectExtent l="76200" t="76200" r="141605" b="131445"/>
            <wp:docPr id="45411" name="Picture 4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32179"/>
                    <a:stretch/>
                  </pic:blipFill>
                  <pic:spPr bwMode="auto">
                    <a:xfrm>
                      <a:off x="0" y="0"/>
                      <a:ext cx="5361485" cy="1868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DA69827" w14:textId="77777777" w:rsidR="00570B77" w:rsidRDefault="00570B77" w:rsidP="00570B77">
      <w:pPr>
        <w:spacing w:after="0"/>
        <w:rPr>
          <w:color w:val="76923C"/>
        </w:rPr>
      </w:pPr>
    </w:p>
    <w:p w14:paraId="3B27DFD1" w14:textId="77777777" w:rsidR="00570B77" w:rsidRDefault="00570B77" w:rsidP="004A714D">
      <w:pPr>
        <w:pStyle w:val="Heading3"/>
      </w:pPr>
      <w:bookmarkStart w:id="495" w:name="_Toc132247994"/>
      <w:r>
        <w:t>Create/Update Dispute Details</w:t>
      </w:r>
      <w:bookmarkEnd w:id="495"/>
    </w:p>
    <w:p w14:paraId="03C231FE" w14:textId="0314988E" w:rsidR="00570B77" w:rsidRDefault="00570B77" w:rsidP="00515C5A">
      <w:pPr>
        <w:pStyle w:val="BodyText"/>
      </w:pPr>
      <w:r>
        <w:t>User</w:t>
      </w:r>
      <w:r w:rsidR="0014696D">
        <w:t>s</w:t>
      </w:r>
      <w:r>
        <w:t xml:space="preserve"> can click on </w:t>
      </w:r>
      <w:r w:rsidR="00DA5A31" w:rsidRPr="00515C5A">
        <w:rPr>
          <w:b/>
          <w:bCs/>
        </w:rPr>
        <w:t>C</w:t>
      </w:r>
      <w:r w:rsidRPr="00515C5A">
        <w:rPr>
          <w:b/>
          <w:bCs/>
        </w:rPr>
        <w:t>reate</w:t>
      </w:r>
      <w:r>
        <w:t xml:space="preserve"> dispute or </w:t>
      </w:r>
      <w:r w:rsidR="00DA5A31" w:rsidRPr="00515C5A">
        <w:rPr>
          <w:b/>
          <w:bCs/>
        </w:rPr>
        <w:t>U</w:t>
      </w:r>
      <w:r w:rsidRPr="00515C5A">
        <w:rPr>
          <w:b/>
          <w:bCs/>
        </w:rPr>
        <w:t>pdate</w:t>
      </w:r>
      <w:r>
        <w:t xml:space="preserve"> dispute icon to enter dispute details or update them respectively along with supporting evidence so that the total amount of dispute matches the calculated dispute amount and save dispute details.</w:t>
      </w:r>
    </w:p>
    <w:p w14:paraId="63E1C210" w14:textId="77777777" w:rsidR="00570B77" w:rsidRDefault="00570B77" w:rsidP="00515C5A">
      <w:pPr>
        <w:pStyle w:val="BodyText"/>
      </w:pPr>
      <w:r>
        <w:rPr>
          <w:noProof/>
        </w:rPr>
        <w:drawing>
          <wp:inline distT="0" distB="0" distL="0" distR="0" wp14:anchorId="1B9493CB" wp14:editId="06433C5E">
            <wp:extent cx="4986338" cy="2266950"/>
            <wp:effectExtent l="76200" t="76200" r="138430" b="133350"/>
            <wp:docPr id="2008282146" name="Picture 200828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991715" cy="2269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318595" w14:textId="6384FF1A" w:rsidR="00570B77" w:rsidRDefault="00570B77" w:rsidP="004A714D">
      <w:pPr>
        <w:pStyle w:val="BodyText"/>
      </w:pPr>
      <w:r w:rsidRPr="623277D2">
        <w:t>Depending on the edit</w:t>
      </w:r>
      <w:r w:rsidR="00BC64C2">
        <w:t xml:space="preserve">s </w:t>
      </w:r>
      <w:r w:rsidRPr="623277D2">
        <w:t xml:space="preserve">in </w:t>
      </w:r>
      <w:r w:rsidRPr="2E515924">
        <w:t>Carrier</w:t>
      </w:r>
      <w:r w:rsidR="008E08B3">
        <w:t xml:space="preserve"> </w:t>
      </w:r>
      <w:r w:rsidRPr="2E515924">
        <w:t>Web</w:t>
      </w:r>
      <w:r w:rsidRPr="623277D2">
        <w:t xml:space="preserve"> to branch return orders </w:t>
      </w:r>
      <w:r w:rsidRPr="73BC33D8">
        <w:t xml:space="preserve">the disputed </w:t>
      </w:r>
      <w:r w:rsidRPr="4B9E3492">
        <w:t xml:space="preserve">amount (amount difference between </w:t>
      </w:r>
      <w:r w:rsidR="0014696D">
        <w:t xml:space="preserve">the </w:t>
      </w:r>
      <w:r w:rsidRPr="4B9E3492">
        <w:t xml:space="preserve">actual order and edited order) </w:t>
      </w:r>
      <w:r w:rsidRPr="12347FC9">
        <w:t>will be calculated and fixed</w:t>
      </w:r>
      <w:r w:rsidR="009F1CEC">
        <w:t xml:space="preserve">. </w:t>
      </w:r>
      <w:r w:rsidR="000E46F4">
        <w:t xml:space="preserve">See </w:t>
      </w:r>
      <w:r w:rsidR="001F2080">
        <w:t>the above image and refer to</w:t>
      </w:r>
      <w:r w:rsidRPr="30CA86A2">
        <w:t xml:space="preserve"> </w:t>
      </w:r>
      <w:r w:rsidR="001F2080">
        <w:t xml:space="preserve">the </w:t>
      </w:r>
      <w:r w:rsidRPr="00515C5A">
        <w:rPr>
          <w:b/>
          <w:bCs/>
        </w:rPr>
        <w:t>Total Dispute</w:t>
      </w:r>
      <w:r w:rsidRPr="122A6734">
        <w:t xml:space="preserve"> field.</w:t>
      </w:r>
    </w:p>
    <w:p w14:paraId="78192006" w14:textId="36B46F58" w:rsidR="00570B77" w:rsidRDefault="00570B77" w:rsidP="004A714D">
      <w:pPr>
        <w:pStyle w:val="BodyText"/>
      </w:pPr>
      <w:r w:rsidRPr="5D4D6636">
        <w:t xml:space="preserve">After receiving </w:t>
      </w:r>
      <w:r w:rsidR="0014696D">
        <w:t xml:space="preserve">the </w:t>
      </w:r>
      <w:r w:rsidRPr="5D4D6636">
        <w:t>order, Carrier</w:t>
      </w:r>
      <w:r w:rsidR="00FF7139">
        <w:t xml:space="preserve"> </w:t>
      </w:r>
      <w:r w:rsidRPr="5D4D6636">
        <w:t xml:space="preserve">Web </w:t>
      </w:r>
      <w:r w:rsidRPr="106134AA">
        <w:t>users</w:t>
      </w:r>
      <w:r w:rsidRPr="5D4D6636">
        <w:t xml:space="preserve"> can populate the details in </w:t>
      </w:r>
      <w:r w:rsidR="0014696D">
        <w:t xml:space="preserve">the </w:t>
      </w:r>
      <w:r w:rsidRPr="00515C5A">
        <w:rPr>
          <w:b/>
          <w:bCs/>
        </w:rPr>
        <w:t>Dispute Detail</w:t>
      </w:r>
      <w:r w:rsidRPr="5D4D6636">
        <w:t xml:space="preserve"> table which then generate</w:t>
      </w:r>
      <w:r w:rsidR="0014696D">
        <w:t>s</w:t>
      </w:r>
      <w:r w:rsidRPr="5D4D6636">
        <w:t xml:space="preserve"> </w:t>
      </w:r>
      <w:r w:rsidR="0014696D">
        <w:t xml:space="preserve">the </w:t>
      </w:r>
      <w:r w:rsidRPr="00515C5A">
        <w:rPr>
          <w:b/>
          <w:bCs/>
        </w:rPr>
        <w:t>Dispute Summary</w:t>
      </w:r>
      <w:r w:rsidRPr="5B2A38A8">
        <w:t xml:space="preserve"> table in real</w:t>
      </w:r>
      <w:r w:rsidR="0014696D">
        <w:t>-</w:t>
      </w:r>
      <w:r w:rsidRPr="5B2A38A8">
        <w:t xml:space="preserve">time. </w:t>
      </w:r>
      <w:r w:rsidRPr="07792A4F">
        <w:t>Evidence</w:t>
      </w:r>
      <w:r w:rsidRPr="7196A86A">
        <w:t xml:space="preserve"> of these disputes can also be attached as </w:t>
      </w:r>
      <w:r w:rsidR="0014696D">
        <w:t xml:space="preserve">an </w:t>
      </w:r>
      <w:r w:rsidRPr="7196A86A">
        <w:t xml:space="preserve">image or pdf </w:t>
      </w:r>
      <w:r w:rsidRPr="07792A4F">
        <w:t>file</w:t>
      </w:r>
      <w:r w:rsidRPr="793651A3">
        <w:t>.</w:t>
      </w:r>
    </w:p>
    <w:tbl>
      <w:tblPr>
        <w:tblStyle w:val="TableGrid1"/>
        <w:tblW w:w="0" w:type="auto"/>
        <w:tblInd w:w="715" w:type="dxa"/>
        <w:tblLook w:val="04A0" w:firstRow="1" w:lastRow="0" w:firstColumn="1" w:lastColumn="0" w:noHBand="0" w:noVBand="1"/>
      </w:tblPr>
      <w:tblGrid>
        <w:gridCol w:w="1626"/>
        <w:gridCol w:w="6194"/>
      </w:tblGrid>
      <w:tr w:rsidR="00570B77" w14:paraId="782A0469" w14:textId="77777777" w:rsidTr="00DE11A6">
        <w:trPr>
          <w:trHeight w:val="372"/>
        </w:trPr>
        <w:tc>
          <w:tcPr>
            <w:tcW w:w="1626" w:type="dxa"/>
            <w:tcBorders>
              <w:top w:val="single" w:sz="4" w:space="0" w:color="000000" w:themeColor="text1"/>
              <w:left w:val="single" w:sz="4" w:space="0" w:color="000000" w:themeColor="text1"/>
              <w:bottom w:val="single" w:sz="3" w:space="0" w:color="000000" w:themeColor="text1"/>
              <w:right w:val="single" w:sz="4" w:space="0" w:color="000000" w:themeColor="text1"/>
            </w:tcBorders>
            <w:shd w:val="clear" w:color="auto" w:fill="54B948"/>
          </w:tcPr>
          <w:p w14:paraId="0F0DC2C5" w14:textId="77777777" w:rsidR="00570B77" w:rsidRDefault="00570B77" w:rsidP="00515C5A">
            <w:pPr>
              <w:pStyle w:val="TableHeading"/>
            </w:pPr>
            <w:r w:rsidRPr="106134AA">
              <w:t xml:space="preserve">Field </w:t>
            </w:r>
          </w:p>
        </w:tc>
        <w:tc>
          <w:tcPr>
            <w:tcW w:w="6194" w:type="dxa"/>
            <w:tcBorders>
              <w:top w:val="single" w:sz="4" w:space="0" w:color="000000" w:themeColor="text1"/>
              <w:left w:val="single" w:sz="4" w:space="0" w:color="000000" w:themeColor="text1"/>
              <w:bottom w:val="single" w:sz="3" w:space="0" w:color="000000" w:themeColor="text1"/>
              <w:right w:val="single" w:sz="4" w:space="0" w:color="000000" w:themeColor="text1"/>
            </w:tcBorders>
            <w:shd w:val="clear" w:color="auto" w:fill="54B948"/>
          </w:tcPr>
          <w:p w14:paraId="1DF5C241" w14:textId="77777777" w:rsidR="00570B77" w:rsidRDefault="00570B77" w:rsidP="00515C5A">
            <w:pPr>
              <w:pStyle w:val="TableHeading"/>
            </w:pPr>
            <w:r w:rsidRPr="106134AA">
              <w:t xml:space="preserve">Description </w:t>
            </w:r>
          </w:p>
        </w:tc>
      </w:tr>
      <w:tr w:rsidR="00570B77" w14:paraId="215FAFA9" w14:textId="77777777" w:rsidTr="00DE11A6">
        <w:trPr>
          <w:trHeight w:val="333"/>
        </w:trPr>
        <w:tc>
          <w:tcPr>
            <w:tcW w:w="1626"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7EF83750" w14:textId="77777777" w:rsidR="00570B77" w:rsidRPr="00515C5A" w:rsidRDefault="00570B77" w:rsidP="004A714D">
            <w:pPr>
              <w:pStyle w:val="TableBody"/>
              <w:rPr>
                <w:b/>
                <w:bCs/>
                <w:color w:val="000000" w:themeColor="text1"/>
              </w:rPr>
            </w:pPr>
            <w:r w:rsidRPr="00515C5A">
              <w:rPr>
                <w:b/>
                <w:bCs/>
              </w:rPr>
              <w:t>Teller Bag Id</w:t>
            </w:r>
          </w:p>
        </w:tc>
        <w:tc>
          <w:tcPr>
            <w:tcW w:w="6194"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136EEBFB" w14:textId="77777777" w:rsidR="00570B77" w:rsidRPr="00515C5A" w:rsidRDefault="00570B77" w:rsidP="008C6243">
            <w:pPr>
              <w:pStyle w:val="TableBody"/>
            </w:pPr>
            <w:r w:rsidRPr="00515C5A">
              <w:t>Individual order bag identifier.</w:t>
            </w:r>
          </w:p>
        </w:tc>
      </w:tr>
      <w:tr w:rsidR="00570B77" w14:paraId="0A1FA01B" w14:textId="77777777" w:rsidTr="00DE11A6">
        <w:trPr>
          <w:trHeight w:val="333"/>
        </w:trPr>
        <w:tc>
          <w:tcPr>
            <w:tcW w:w="1626"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6EE2B810" w14:textId="77777777" w:rsidR="00570B77" w:rsidRPr="00515C5A" w:rsidRDefault="00570B77" w:rsidP="004A714D">
            <w:pPr>
              <w:pStyle w:val="TableBody"/>
              <w:rPr>
                <w:b/>
                <w:bCs/>
                <w:color w:val="000000" w:themeColor="text1"/>
              </w:rPr>
            </w:pPr>
            <w:r w:rsidRPr="00515C5A">
              <w:rPr>
                <w:b/>
                <w:bCs/>
              </w:rPr>
              <w:lastRenderedPageBreak/>
              <w:t>Dispute Type</w:t>
            </w:r>
          </w:p>
        </w:tc>
        <w:tc>
          <w:tcPr>
            <w:tcW w:w="6194"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0ABC3D92" w14:textId="77777777" w:rsidR="00570B77" w:rsidRDefault="00570B77" w:rsidP="004A714D">
            <w:pPr>
              <w:pStyle w:val="TableBody"/>
            </w:pPr>
            <w:r w:rsidRPr="7CBE9F1D">
              <w:t>Dropdown to select dispute type. By default, the 4 available dispute types are</w:t>
            </w:r>
            <w:r w:rsidRPr="50609DAF">
              <w:t>: -</w:t>
            </w:r>
          </w:p>
          <w:p w14:paraId="7292B1F9" w14:textId="7EDD58FE" w:rsidR="00570B77" w:rsidRDefault="00570B77" w:rsidP="004A714D">
            <w:pPr>
              <w:pStyle w:val="TableListBullet"/>
              <w:rPr>
                <w:rFonts w:eastAsiaTheme="minorEastAsia"/>
                <w:color w:val="000000" w:themeColor="text1"/>
              </w:rPr>
            </w:pPr>
            <w:r w:rsidRPr="00515C5A">
              <w:rPr>
                <w:b/>
                <w:bCs/>
              </w:rPr>
              <w:t>More</w:t>
            </w:r>
            <w:r w:rsidRPr="7CBE9F1D">
              <w:t xml:space="preserve">: If the amount exceeds compared to what </w:t>
            </w:r>
            <w:r w:rsidR="0014696D">
              <w:t xml:space="preserve">is </w:t>
            </w:r>
            <w:r w:rsidRPr="7CBE9F1D">
              <w:t xml:space="preserve">declared in </w:t>
            </w:r>
            <w:r w:rsidR="0014696D">
              <w:t xml:space="preserve">the </w:t>
            </w:r>
            <w:r w:rsidRPr="7CBE9F1D">
              <w:t>manifest.</w:t>
            </w:r>
          </w:p>
          <w:p w14:paraId="00C2968C" w14:textId="08897C47" w:rsidR="00570B77" w:rsidRDefault="00570B77" w:rsidP="004A714D">
            <w:pPr>
              <w:pStyle w:val="TableListBullet"/>
              <w:rPr>
                <w:rFonts w:eastAsiaTheme="minorEastAsia"/>
                <w:color w:val="000000" w:themeColor="text1"/>
              </w:rPr>
            </w:pPr>
            <w:r w:rsidRPr="00515C5A">
              <w:rPr>
                <w:b/>
                <w:bCs/>
              </w:rPr>
              <w:t>Less</w:t>
            </w:r>
            <w:r w:rsidRPr="7CBE9F1D">
              <w:t xml:space="preserve">: If the amount is less compared to what </w:t>
            </w:r>
            <w:r w:rsidR="0014696D">
              <w:t xml:space="preserve">is </w:t>
            </w:r>
            <w:r w:rsidRPr="7CBE9F1D">
              <w:t xml:space="preserve">declared in </w:t>
            </w:r>
            <w:r w:rsidR="0014696D">
              <w:t xml:space="preserve">the </w:t>
            </w:r>
            <w:r w:rsidRPr="7CBE9F1D">
              <w:t>manifest.</w:t>
            </w:r>
          </w:p>
          <w:p w14:paraId="44161A5A" w14:textId="77777777" w:rsidR="00570B77" w:rsidRDefault="00570B77" w:rsidP="004A714D">
            <w:pPr>
              <w:pStyle w:val="TableListBullet"/>
              <w:rPr>
                <w:rFonts w:eastAsiaTheme="minorEastAsia"/>
                <w:color w:val="000000" w:themeColor="text1"/>
              </w:rPr>
            </w:pPr>
            <w:r w:rsidRPr="00515C5A">
              <w:rPr>
                <w:b/>
                <w:bCs/>
              </w:rPr>
              <w:t>Counterfeit</w:t>
            </w:r>
            <w:r w:rsidRPr="7CBE9F1D">
              <w:t>: If the received currency bills are invalid</w:t>
            </w:r>
            <w:r w:rsidRPr="4DED9654">
              <w:t>.</w:t>
            </w:r>
          </w:p>
          <w:p w14:paraId="1EFDCFF5" w14:textId="77777777" w:rsidR="00570B77" w:rsidRDefault="00570B77" w:rsidP="004A714D">
            <w:pPr>
              <w:pStyle w:val="TableListBullet"/>
              <w:rPr>
                <w:rFonts w:eastAsiaTheme="minorEastAsia"/>
                <w:color w:val="000000" w:themeColor="text1"/>
              </w:rPr>
            </w:pPr>
            <w:r w:rsidRPr="00515C5A">
              <w:rPr>
                <w:b/>
                <w:bCs/>
              </w:rPr>
              <w:t>Broken</w:t>
            </w:r>
            <w:r w:rsidRPr="4DED9654">
              <w:t xml:space="preserve">: If the </w:t>
            </w:r>
            <w:r w:rsidRPr="43CE66A9">
              <w:t xml:space="preserve">bills </w:t>
            </w:r>
            <w:r w:rsidRPr="4DED9654">
              <w:t xml:space="preserve">received are not in </w:t>
            </w:r>
            <w:r w:rsidRPr="20199ECA">
              <w:t xml:space="preserve">proper condition and therefore </w:t>
            </w:r>
            <w:r w:rsidRPr="43CE66A9">
              <w:t>are</w:t>
            </w:r>
            <w:r w:rsidRPr="20199ECA">
              <w:t xml:space="preserve"> not usable.</w:t>
            </w:r>
          </w:p>
        </w:tc>
      </w:tr>
      <w:tr w:rsidR="00570B77" w14:paraId="3FA35E1A" w14:textId="77777777" w:rsidTr="00DE11A6">
        <w:trPr>
          <w:trHeight w:val="333"/>
        </w:trPr>
        <w:tc>
          <w:tcPr>
            <w:tcW w:w="1626"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7A4DE4D3" w14:textId="77777777" w:rsidR="00570B77" w:rsidRPr="00515C5A" w:rsidRDefault="00570B77" w:rsidP="008C6243">
            <w:pPr>
              <w:pStyle w:val="TableBody"/>
              <w:rPr>
                <w:b/>
                <w:bCs/>
              </w:rPr>
            </w:pPr>
            <w:r w:rsidRPr="00515C5A">
              <w:rPr>
                <w:b/>
                <w:bCs/>
              </w:rPr>
              <w:t>Denomination Id</w:t>
            </w:r>
          </w:p>
        </w:tc>
        <w:tc>
          <w:tcPr>
            <w:tcW w:w="6194"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19507BA0" w14:textId="77777777" w:rsidR="00570B77" w:rsidRPr="00515C5A" w:rsidRDefault="00570B77" w:rsidP="00BA1AC5">
            <w:pPr>
              <w:pStyle w:val="TableBody"/>
            </w:pPr>
            <w:r w:rsidRPr="00515C5A">
              <w:t>Dropdown to select a denomination id from Cashpoint level defined denominations.</w:t>
            </w:r>
          </w:p>
        </w:tc>
      </w:tr>
      <w:tr w:rsidR="00570B77" w14:paraId="019A9EBE" w14:textId="77777777" w:rsidTr="00DE11A6">
        <w:trPr>
          <w:trHeight w:val="333"/>
        </w:trPr>
        <w:tc>
          <w:tcPr>
            <w:tcW w:w="1626"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795DCF07" w14:textId="77777777" w:rsidR="00570B77" w:rsidRPr="00515C5A" w:rsidRDefault="00570B77" w:rsidP="008C6243">
            <w:pPr>
              <w:pStyle w:val="TableBody"/>
              <w:rPr>
                <w:b/>
                <w:bCs/>
              </w:rPr>
            </w:pPr>
            <w:r w:rsidRPr="00515C5A">
              <w:rPr>
                <w:b/>
                <w:bCs/>
              </w:rPr>
              <w:t>Dispute Amount</w:t>
            </w:r>
          </w:p>
        </w:tc>
        <w:tc>
          <w:tcPr>
            <w:tcW w:w="6194"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1EDC399A" w14:textId="3C0D9929" w:rsidR="00570B77" w:rsidRPr="00515C5A" w:rsidRDefault="00570B77" w:rsidP="00BA1AC5">
            <w:pPr>
              <w:pStyle w:val="TableBody"/>
            </w:pPr>
            <w:r w:rsidRPr="00515C5A">
              <w:t xml:space="preserve">Numeric Text Field to enter </w:t>
            </w:r>
            <w:r w:rsidR="0014696D" w:rsidRPr="00BA1AC5">
              <w:t xml:space="preserve">the </w:t>
            </w:r>
            <w:r w:rsidRPr="00515C5A">
              <w:t>dispute amount for the given bag id, denomination id and dispute type.</w:t>
            </w:r>
          </w:p>
        </w:tc>
      </w:tr>
    </w:tbl>
    <w:p w14:paraId="12F19215" w14:textId="5ED2ECC9" w:rsidR="00570B77" w:rsidRDefault="00570B77" w:rsidP="004A714D">
      <w:pPr>
        <w:pStyle w:val="BodyText"/>
      </w:pPr>
      <w:r>
        <w:t xml:space="preserve">The Dispute Summary table shows the different amounts of disputes </w:t>
      </w:r>
      <w:r w:rsidR="00096900">
        <w:t xml:space="preserve">for </w:t>
      </w:r>
      <w:r>
        <w:t xml:space="preserve">all types </w:t>
      </w:r>
      <w:r w:rsidR="00096900">
        <w:t xml:space="preserve">of </w:t>
      </w:r>
      <w:r>
        <w:t xml:space="preserve">each bag ID, and the total dispute amount is also shown below </w:t>
      </w:r>
      <w:r w:rsidR="00CF002B">
        <w:t xml:space="preserve">the </w:t>
      </w:r>
      <w:r>
        <w:t>table.</w:t>
      </w:r>
    </w:p>
    <w:p w14:paraId="587DE1FB" w14:textId="00401CCA" w:rsidR="00570B77" w:rsidRDefault="00570B77" w:rsidP="004A714D">
      <w:pPr>
        <w:pStyle w:val="BodyText"/>
      </w:pPr>
      <w:r>
        <w:t xml:space="preserve">The </w:t>
      </w:r>
      <w:r w:rsidRPr="00515C5A">
        <w:rPr>
          <w:b/>
          <w:bCs/>
        </w:rPr>
        <w:t>Save</w:t>
      </w:r>
      <w:r>
        <w:t xml:space="preserve"> button will be enabled if the </w:t>
      </w:r>
      <w:r w:rsidR="004D3F15">
        <w:t>“</w:t>
      </w:r>
      <w:r w:rsidR="00B720D8" w:rsidRPr="00515C5A">
        <w:rPr>
          <w:b/>
          <w:bCs/>
        </w:rPr>
        <w:t>T</w:t>
      </w:r>
      <w:r w:rsidRPr="00515C5A">
        <w:rPr>
          <w:b/>
          <w:bCs/>
        </w:rPr>
        <w:t xml:space="preserve">otal </w:t>
      </w:r>
      <w:r w:rsidR="00B720D8" w:rsidRPr="00515C5A">
        <w:rPr>
          <w:b/>
          <w:bCs/>
        </w:rPr>
        <w:t>D</w:t>
      </w:r>
      <w:r w:rsidRPr="00515C5A">
        <w:rPr>
          <w:b/>
          <w:bCs/>
        </w:rPr>
        <w:t xml:space="preserve">ispute </w:t>
      </w:r>
      <w:r w:rsidR="00B720D8" w:rsidRPr="00515C5A">
        <w:rPr>
          <w:b/>
          <w:bCs/>
        </w:rPr>
        <w:t>Am</w:t>
      </w:r>
      <w:r w:rsidRPr="00515C5A">
        <w:rPr>
          <w:b/>
          <w:bCs/>
        </w:rPr>
        <w:t>ount</w:t>
      </w:r>
      <w:r w:rsidR="004D3F15">
        <w:t>”</w:t>
      </w:r>
      <w:r>
        <w:t xml:space="preserve"> matches the amount in </w:t>
      </w:r>
      <w:r w:rsidR="0014696D">
        <w:t xml:space="preserve">the </w:t>
      </w:r>
      <w:r w:rsidR="00B720D8">
        <w:t>“</w:t>
      </w:r>
      <w:r w:rsidRPr="00515C5A">
        <w:rPr>
          <w:b/>
          <w:bCs/>
        </w:rPr>
        <w:t>Total Dispute column</w:t>
      </w:r>
      <w:r w:rsidR="00B720D8">
        <w:t>”</w:t>
      </w:r>
      <w:r>
        <w:t xml:space="preserve"> at the top of the screen.</w:t>
      </w:r>
    </w:p>
    <w:p w14:paraId="7053366B" w14:textId="77777777" w:rsidR="00570B77" w:rsidRDefault="00570B77" w:rsidP="00570B77">
      <w:pPr>
        <w:pStyle w:val="Heading1"/>
        <w:ind w:left="-5"/>
      </w:pPr>
      <w:bookmarkStart w:id="496" w:name="_SETTINGS"/>
      <w:bookmarkStart w:id="497" w:name="_ROUTES"/>
      <w:bookmarkStart w:id="498" w:name="_Toc111643067"/>
      <w:bookmarkStart w:id="499" w:name="_Toc132247995"/>
      <w:bookmarkEnd w:id="496"/>
      <w:bookmarkEnd w:id="497"/>
      <w:r>
        <w:lastRenderedPageBreak/>
        <w:t>ROUTES</w:t>
      </w:r>
      <w:bookmarkEnd w:id="498"/>
      <w:bookmarkEnd w:id="499"/>
      <w:r>
        <w:t xml:space="preserve"> </w:t>
      </w:r>
    </w:p>
    <w:p w14:paraId="435B97B7" w14:textId="4BE81283" w:rsidR="00570B77" w:rsidRDefault="00570B77" w:rsidP="004A714D">
      <w:pPr>
        <w:pStyle w:val="BodyText"/>
      </w:pPr>
      <w:r>
        <w:t xml:space="preserve">Routes is a gateway menu to </w:t>
      </w:r>
      <w:r w:rsidR="005700ED">
        <w:rPr>
          <w:b/>
          <w:bCs/>
        </w:rPr>
        <w:t>C</w:t>
      </w:r>
      <w:r w:rsidRPr="00515C5A">
        <w:rPr>
          <w:b/>
          <w:bCs/>
        </w:rPr>
        <w:t xml:space="preserve">reate, </w:t>
      </w:r>
      <w:r w:rsidR="005700ED">
        <w:rPr>
          <w:b/>
          <w:bCs/>
        </w:rPr>
        <w:t>R</w:t>
      </w:r>
      <w:r w:rsidRPr="00515C5A">
        <w:rPr>
          <w:b/>
          <w:bCs/>
        </w:rPr>
        <w:t xml:space="preserve">eview, </w:t>
      </w:r>
      <w:r w:rsidRPr="00C53C72">
        <w:t>and</w:t>
      </w:r>
      <w:r w:rsidRPr="00515C5A">
        <w:rPr>
          <w:b/>
          <w:bCs/>
        </w:rPr>
        <w:t xml:space="preserve"> </w:t>
      </w:r>
      <w:r w:rsidR="005700ED">
        <w:rPr>
          <w:b/>
          <w:bCs/>
        </w:rPr>
        <w:t>P</w:t>
      </w:r>
      <w:r w:rsidRPr="00515C5A">
        <w:rPr>
          <w:b/>
          <w:bCs/>
        </w:rPr>
        <w:t>lan</w:t>
      </w:r>
      <w:r>
        <w:t xml:space="preserve"> delivery routes. Records about the vehicles (Trucks) servicing those routes are also found here. </w:t>
      </w:r>
    </w:p>
    <w:p w14:paraId="2BD8103D" w14:textId="77777777" w:rsidR="00570B77" w:rsidRDefault="00570B77" w:rsidP="00570B77">
      <w:pPr>
        <w:pStyle w:val="Heading2"/>
      </w:pPr>
      <w:bookmarkStart w:id="500" w:name="_Toc111643068"/>
      <w:bookmarkStart w:id="501" w:name="_Toc132247996"/>
      <w:r>
        <w:t>CREATE NEW ROUTE</w:t>
      </w:r>
      <w:bookmarkEnd w:id="500"/>
      <w:bookmarkEnd w:id="501"/>
      <w:r>
        <w:t xml:space="preserve"> </w:t>
      </w:r>
    </w:p>
    <w:p w14:paraId="1AF3B5F3" w14:textId="77777777" w:rsidR="00570B77" w:rsidRDefault="00570B77" w:rsidP="00E55A83">
      <w:pPr>
        <w:pStyle w:val="BodyText"/>
      </w:pPr>
      <w:r w:rsidRPr="00515C5A">
        <w:rPr>
          <w:i/>
          <w:iCs/>
        </w:rPr>
        <w:t>Routes</w:t>
      </w:r>
      <w:r w:rsidRPr="00515C5A">
        <w:rPr>
          <w:rFonts w:ascii="Wingdings" w:eastAsia="Wingdings" w:hAnsi="Wingdings" w:cs="Wingdings"/>
          <w:i/>
          <w:iCs/>
          <w:sz w:val="16"/>
        </w:rPr>
        <w:t></w:t>
      </w:r>
      <w:r w:rsidRPr="00515C5A">
        <w:rPr>
          <w:i/>
          <w:iCs/>
        </w:rPr>
        <w:t>Create New</w:t>
      </w:r>
      <w:r>
        <w:t xml:space="preserve"> allows users to create a new route plan.</w:t>
      </w:r>
    </w:p>
    <w:p w14:paraId="7D2FB082" w14:textId="6D8D7D35" w:rsidR="00570B77" w:rsidRDefault="00570B77" w:rsidP="00E55A83">
      <w:pPr>
        <w:pStyle w:val="Caption"/>
      </w:pPr>
      <w:bookmarkStart w:id="502" w:name="_Toc65568957"/>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964EF7">
        <w:rPr>
          <w:noProof/>
        </w:rPr>
        <w:t>21</w:t>
      </w:r>
      <w:r w:rsidRPr="36CE550C">
        <w:rPr>
          <w:noProof/>
        </w:rPr>
        <w:fldChar w:fldCharType="end"/>
      </w:r>
      <w:r w:rsidRPr="36CE550C">
        <w:t>: CREATE NEW ROUTE SCREEN</w:t>
      </w:r>
      <w:bookmarkEnd w:id="502"/>
    </w:p>
    <w:p w14:paraId="29936F40" w14:textId="1D0FCF71" w:rsidR="00570B77" w:rsidRDefault="00570B77" w:rsidP="00515C5A">
      <w:pPr>
        <w:pStyle w:val="BodyText"/>
      </w:pPr>
      <w:del w:id="503" w:author="Pinnu, Sainath" w:date="2023-04-11T19:09:00Z">
        <w:r w:rsidDel="00D12BF8">
          <w:rPr>
            <w:noProof/>
          </w:rPr>
          <w:drawing>
            <wp:inline distT="0" distB="0" distL="0" distR="0" wp14:anchorId="6A19F5BE" wp14:editId="6B3C450F">
              <wp:extent cx="5943600" cy="1343025"/>
              <wp:effectExtent l="76200" t="76200" r="133350" b="142875"/>
              <wp:docPr id="2008282152" name="Picture 2008282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5943600" cy="1343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504" w:author="Pinnu, Sainath" w:date="2023-04-11T19:10:00Z">
        <w:r w:rsidR="00D12BF8" w:rsidRPr="00D12BF8">
          <w:rPr>
            <w:noProof/>
          </w:rPr>
          <w:t xml:space="preserve"> </w:t>
        </w:r>
        <w:r w:rsidR="00D12BF8">
          <w:rPr>
            <w:noProof/>
          </w:rPr>
          <w:drawing>
            <wp:inline distT="0" distB="0" distL="0" distR="0" wp14:anchorId="7D1A14D8" wp14:editId="6AFB369D">
              <wp:extent cx="5943600" cy="1817370"/>
              <wp:effectExtent l="0" t="0" r="0" b="0"/>
              <wp:docPr id="45428" name="Picture 45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817370"/>
                      </a:xfrm>
                      <a:prstGeom prst="rect">
                        <a:avLst/>
                      </a:prstGeom>
                    </pic:spPr>
                  </pic:pic>
                </a:graphicData>
              </a:graphic>
            </wp:inline>
          </w:drawing>
        </w:r>
      </w:ins>
    </w:p>
    <w:p w14:paraId="181FC631" w14:textId="77777777" w:rsidR="00570B77" w:rsidRDefault="00570B77" w:rsidP="00570B77">
      <w:pPr>
        <w:spacing w:after="0"/>
        <w:jc w:val="right"/>
      </w:pPr>
      <w:r>
        <w:rPr>
          <w:sz w:val="18"/>
        </w:rPr>
        <w:t xml:space="preserve"> </w:t>
      </w:r>
    </w:p>
    <w:p w14:paraId="1602F469" w14:textId="612EB101" w:rsidR="00570B77" w:rsidRDefault="00570B77" w:rsidP="00E55A83">
      <w:pPr>
        <w:pStyle w:val="Caption"/>
      </w:pPr>
      <w:bookmarkStart w:id="505" w:name="_Toc65569021"/>
      <w:r>
        <w:t xml:space="preserve">TABLE </w:t>
      </w:r>
      <w:r w:rsidRPr="00B901A7">
        <w:rPr>
          <w:color w:val="auto"/>
        </w:rPr>
        <w:fldChar w:fldCharType="begin"/>
      </w:r>
      <w:r w:rsidRPr="00B901A7">
        <w:rPr>
          <w:color w:val="auto"/>
        </w:rPr>
        <w:instrText xml:space="preserve"> SEQ Table \* ARABIC </w:instrText>
      </w:r>
      <w:r w:rsidRPr="00B901A7">
        <w:rPr>
          <w:color w:val="auto"/>
        </w:rPr>
        <w:fldChar w:fldCharType="separate"/>
      </w:r>
      <w:r w:rsidR="00964EF7">
        <w:rPr>
          <w:noProof/>
          <w:color w:val="auto"/>
        </w:rPr>
        <w:t>20</w:t>
      </w:r>
      <w:r w:rsidRPr="00B901A7">
        <w:rPr>
          <w:color w:val="auto"/>
        </w:rPr>
        <w:fldChar w:fldCharType="end"/>
      </w:r>
      <w:r w:rsidRPr="00B901A7">
        <w:rPr>
          <w:color w:val="auto"/>
        </w:rPr>
        <w:t>:</w:t>
      </w:r>
      <w:r>
        <w:t xml:space="preserve"> CREATE NEW ROUTE FIELD DESCRIPTIONS</w:t>
      </w:r>
      <w:bookmarkEnd w:id="505"/>
      <w:r>
        <w:t xml:space="preserve"> </w:t>
      </w:r>
      <w:r>
        <w:tab/>
        <w:t xml:space="preserve"> </w:t>
      </w:r>
    </w:p>
    <w:tbl>
      <w:tblPr>
        <w:tblStyle w:val="TableGrid1"/>
        <w:tblW w:w="8075" w:type="dxa"/>
        <w:tblInd w:w="460" w:type="dxa"/>
        <w:tblCellMar>
          <w:top w:w="92" w:type="dxa"/>
          <w:left w:w="5" w:type="dxa"/>
          <w:right w:w="115" w:type="dxa"/>
        </w:tblCellMar>
        <w:tblLook w:val="04A0" w:firstRow="1" w:lastRow="0" w:firstColumn="1" w:lastColumn="0" w:noHBand="0" w:noVBand="1"/>
      </w:tblPr>
      <w:tblGrid>
        <w:gridCol w:w="1881"/>
        <w:gridCol w:w="6194"/>
      </w:tblGrid>
      <w:tr w:rsidR="00570B77" w14:paraId="0A2034D0" w14:textId="77777777" w:rsidTr="00E55A83">
        <w:trPr>
          <w:trHeight w:val="372"/>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0A6712E0" w14:textId="77777777" w:rsidR="00570B77" w:rsidRPr="00E55A83" w:rsidRDefault="00570B77" w:rsidP="00E55A83">
            <w:pPr>
              <w:pStyle w:val="TableHeading"/>
            </w:pPr>
            <w:r w:rsidRPr="00E55A83">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2F4BCDBA" w14:textId="77777777" w:rsidR="00570B77" w:rsidRPr="00E55A83" w:rsidRDefault="00570B77" w:rsidP="00E55A83">
            <w:pPr>
              <w:pStyle w:val="TableHeading"/>
            </w:pPr>
            <w:r w:rsidRPr="00E55A83">
              <w:t xml:space="preserve">Description </w:t>
            </w:r>
          </w:p>
        </w:tc>
      </w:tr>
      <w:tr w:rsidR="00570B77" w14:paraId="12454624"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1096B3AE" w14:textId="77777777" w:rsidR="00570B77" w:rsidRPr="00515C5A" w:rsidRDefault="00570B77" w:rsidP="00E55A83">
            <w:pPr>
              <w:pStyle w:val="TableBody"/>
              <w:rPr>
                <w:b/>
                <w:bCs/>
              </w:rPr>
            </w:pPr>
            <w:r w:rsidRPr="00515C5A">
              <w:rPr>
                <w:b/>
                <w:bCs/>
              </w:rPr>
              <w:t xml:space="preserve">Depot </w:t>
            </w:r>
          </w:p>
        </w:tc>
        <w:tc>
          <w:tcPr>
            <w:tcW w:w="6194" w:type="dxa"/>
            <w:tcBorders>
              <w:top w:val="single" w:sz="3" w:space="0" w:color="000000"/>
              <w:left w:val="single" w:sz="4" w:space="0" w:color="000000"/>
              <w:bottom w:val="single" w:sz="4" w:space="0" w:color="000000"/>
              <w:right w:val="single" w:sz="4" w:space="0" w:color="000000"/>
            </w:tcBorders>
          </w:tcPr>
          <w:p w14:paraId="0077E2D2" w14:textId="77777777" w:rsidR="00570B77" w:rsidRPr="00515C5A" w:rsidRDefault="00570B77" w:rsidP="002078BA">
            <w:pPr>
              <w:pStyle w:val="TableBody"/>
            </w:pPr>
            <w:r w:rsidRPr="00515C5A">
              <w:t xml:space="preserve">Each route is assigned to a unique Depot. Users select from the predefined dropdown of depots </w:t>
            </w:r>
          </w:p>
        </w:tc>
      </w:tr>
      <w:tr w:rsidR="00570B77" w14:paraId="12CB8598"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06A0A13C" w14:textId="77777777" w:rsidR="00570B77" w:rsidRPr="00515C5A" w:rsidRDefault="00570B77" w:rsidP="00E55A83">
            <w:pPr>
              <w:pStyle w:val="TableBody"/>
              <w:rPr>
                <w:b/>
                <w:bCs/>
              </w:rPr>
            </w:pPr>
            <w:r w:rsidRPr="00515C5A">
              <w:rPr>
                <w:b/>
                <w:bCs/>
              </w:rPr>
              <w:t>Default Route Template</w:t>
            </w:r>
          </w:p>
        </w:tc>
        <w:tc>
          <w:tcPr>
            <w:tcW w:w="6194" w:type="dxa"/>
            <w:tcBorders>
              <w:top w:val="single" w:sz="3" w:space="0" w:color="000000"/>
              <w:left w:val="single" w:sz="4" w:space="0" w:color="000000"/>
              <w:bottom w:val="single" w:sz="4" w:space="0" w:color="000000"/>
              <w:right w:val="single" w:sz="4" w:space="0" w:color="000000"/>
            </w:tcBorders>
          </w:tcPr>
          <w:p w14:paraId="5B5624B8" w14:textId="77777777" w:rsidR="00570B77" w:rsidRPr="00515C5A" w:rsidRDefault="00570B77" w:rsidP="002078BA">
            <w:pPr>
              <w:pStyle w:val="TableBody"/>
            </w:pPr>
            <w:r w:rsidRPr="00515C5A">
              <w:t>A Default Route to use for this route plan. The Default Route functions as a template and choices made there will prepopulate values in this route plan on the following page.</w:t>
            </w:r>
          </w:p>
        </w:tc>
      </w:tr>
      <w:tr w:rsidR="00570B77" w14:paraId="4416313F" w14:textId="77777777">
        <w:trPr>
          <w:trHeight w:val="351"/>
        </w:trPr>
        <w:tc>
          <w:tcPr>
            <w:tcW w:w="1881" w:type="dxa"/>
            <w:tcBorders>
              <w:top w:val="single" w:sz="4" w:space="0" w:color="000000"/>
              <w:left w:val="single" w:sz="4" w:space="0" w:color="000000"/>
              <w:bottom w:val="single" w:sz="4" w:space="0" w:color="000000"/>
              <w:right w:val="single" w:sz="4" w:space="0" w:color="000000"/>
            </w:tcBorders>
          </w:tcPr>
          <w:p w14:paraId="24D0D2D1" w14:textId="77777777" w:rsidR="00570B77" w:rsidRPr="00515C5A" w:rsidRDefault="00570B77" w:rsidP="00E55A83">
            <w:pPr>
              <w:pStyle w:val="TableBody"/>
              <w:rPr>
                <w:b/>
                <w:bCs/>
              </w:rPr>
            </w:pPr>
            <w:r w:rsidRPr="00515C5A">
              <w:rPr>
                <w:b/>
                <w:bCs/>
              </w:rPr>
              <w:t xml:space="preserve">Route Name </w:t>
            </w:r>
          </w:p>
        </w:tc>
        <w:tc>
          <w:tcPr>
            <w:tcW w:w="6194" w:type="dxa"/>
            <w:tcBorders>
              <w:top w:val="single" w:sz="4" w:space="0" w:color="000000"/>
              <w:left w:val="single" w:sz="4" w:space="0" w:color="000000"/>
              <w:bottom w:val="single" w:sz="4" w:space="0" w:color="000000"/>
              <w:right w:val="single" w:sz="4" w:space="0" w:color="000000"/>
            </w:tcBorders>
          </w:tcPr>
          <w:p w14:paraId="7A34510C" w14:textId="75D5C9AF" w:rsidR="00570B77" w:rsidRPr="00515C5A" w:rsidRDefault="0014696D" w:rsidP="002078BA">
            <w:pPr>
              <w:pStyle w:val="TableBody"/>
            </w:pPr>
            <w:r w:rsidRPr="00515C5A">
              <w:t>The name selected by the user for this route plan</w:t>
            </w:r>
            <w:r w:rsidR="00570B77" w:rsidRPr="00515C5A">
              <w:t xml:space="preserve"> </w:t>
            </w:r>
          </w:p>
        </w:tc>
      </w:tr>
      <w:tr w:rsidR="00570B77" w14:paraId="4B2E14E8" w14:textId="77777777">
        <w:trPr>
          <w:trHeight w:val="351"/>
        </w:trPr>
        <w:tc>
          <w:tcPr>
            <w:tcW w:w="1881" w:type="dxa"/>
            <w:tcBorders>
              <w:top w:val="single" w:sz="4" w:space="0" w:color="000000"/>
              <w:left w:val="single" w:sz="4" w:space="0" w:color="000000"/>
              <w:bottom w:val="single" w:sz="4" w:space="0" w:color="000000"/>
              <w:right w:val="single" w:sz="4" w:space="0" w:color="000000"/>
            </w:tcBorders>
          </w:tcPr>
          <w:p w14:paraId="226C0957" w14:textId="77777777" w:rsidR="00570B77" w:rsidRPr="00515C5A" w:rsidRDefault="00570B77" w:rsidP="00E55A83">
            <w:pPr>
              <w:pStyle w:val="TableBody"/>
              <w:rPr>
                <w:b/>
                <w:bCs/>
              </w:rPr>
            </w:pPr>
            <w:r w:rsidRPr="00515C5A">
              <w:rPr>
                <w:b/>
                <w:bCs/>
              </w:rPr>
              <w:t>Start</w:t>
            </w:r>
          </w:p>
        </w:tc>
        <w:tc>
          <w:tcPr>
            <w:tcW w:w="6194" w:type="dxa"/>
            <w:tcBorders>
              <w:top w:val="single" w:sz="4" w:space="0" w:color="000000"/>
              <w:left w:val="single" w:sz="4" w:space="0" w:color="000000"/>
              <w:bottom w:val="single" w:sz="4" w:space="0" w:color="000000"/>
              <w:right w:val="single" w:sz="4" w:space="0" w:color="000000"/>
            </w:tcBorders>
          </w:tcPr>
          <w:p w14:paraId="25AF2513" w14:textId="25A72CDF" w:rsidR="00570B77" w:rsidRPr="00515C5A" w:rsidRDefault="00570B77" w:rsidP="002078BA">
            <w:pPr>
              <w:pStyle w:val="TableBody"/>
            </w:pPr>
            <w:r w:rsidRPr="00515C5A">
              <w:t xml:space="preserve">Date and time to begin this route execution. </w:t>
            </w:r>
          </w:p>
        </w:tc>
      </w:tr>
      <w:tr w:rsidR="00570B77" w14:paraId="2A94562A" w14:textId="77777777">
        <w:trPr>
          <w:trHeight w:val="351"/>
        </w:trPr>
        <w:tc>
          <w:tcPr>
            <w:tcW w:w="1881" w:type="dxa"/>
            <w:tcBorders>
              <w:top w:val="single" w:sz="4" w:space="0" w:color="000000"/>
              <w:left w:val="single" w:sz="4" w:space="0" w:color="000000"/>
              <w:bottom w:val="single" w:sz="4" w:space="0" w:color="000000"/>
              <w:right w:val="single" w:sz="4" w:space="0" w:color="000000"/>
            </w:tcBorders>
          </w:tcPr>
          <w:p w14:paraId="41E4DB4D" w14:textId="77777777" w:rsidR="00570B77" w:rsidRPr="00515C5A" w:rsidRDefault="00570B77" w:rsidP="00E55A83">
            <w:pPr>
              <w:pStyle w:val="TableBody"/>
              <w:rPr>
                <w:b/>
                <w:bCs/>
              </w:rPr>
            </w:pPr>
            <w:r w:rsidRPr="00515C5A">
              <w:rPr>
                <w:b/>
                <w:bCs/>
              </w:rPr>
              <w:t>End</w:t>
            </w:r>
          </w:p>
        </w:tc>
        <w:tc>
          <w:tcPr>
            <w:tcW w:w="6194" w:type="dxa"/>
            <w:tcBorders>
              <w:top w:val="single" w:sz="4" w:space="0" w:color="000000"/>
              <w:left w:val="single" w:sz="4" w:space="0" w:color="000000"/>
              <w:bottom w:val="single" w:sz="4" w:space="0" w:color="000000"/>
              <w:right w:val="single" w:sz="4" w:space="0" w:color="000000"/>
            </w:tcBorders>
          </w:tcPr>
          <w:p w14:paraId="390B9B7F" w14:textId="77777777" w:rsidR="00B720D8" w:rsidRPr="00515C5A" w:rsidRDefault="00570B77" w:rsidP="002078BA">
            <w:pPr>
              <w:pStyle w:val="TableBody"/>
            </w:pPr>
            <w:r w:rsidRPr="00515C5A">
              <w:t xml:space="preserve">Date and time to finish this route execution. </w:t>
            </w:r>
          </w:p>
          <w:p w14:paraId="03BDFCB5" w14:textId="2539E641" w:rsidR="00570B77" w:rsidRDefault="00570B77" w:rsidP="00515C5A">
            <w:pPr>
              <w:pStyle w:val="TableNote"/>
            </w:pPr>
            <w:r w:rsidRPr="00515C5A">
              <w:rPr>
                <w:b/>
                <w:bCs/>
              </w:rPr>
              <w:lastRenderedPageBreak/>
              <w:t>Note</w:t>
            </w:r>
            <w:r>
              <w:t>: Truck and Driver resources are considered allocated during this period and other Route Plans may not use them during the same period.</w:t>
            </w:r>
          </w:p>
        </w:tc>
      </w:tr>
      <w:tr w:rsidR="00570B77" w14:paraId="48084738" w14:textId="77777777">
        <w:trPr>
          <w:trHeight w:val="351"/>
        </w:trPr>
        <w:tc>
          <w:tcPr>
            <w:tcW w:w="1881" w:type="dxa"/>
            <w:tcBorders>
              <w:top w:val="single" w:sz="4" w:space="0" w:color="000000"/>
              <w:left w:val="single" w:sz="4" w:space="0" w:color="000000"/>
              <w:bottom w:val="single" w:sz="4" w:space="0" w:color="000000"/>
              <w:right w:val="single" w:sz="4" w:space="0" w:color="000000"/>
            </w:tcBorders>
          </w:tcPr>
          <w:p w14:paraId="17BA5BC2" w14:textId="77777777" w:rsidR="00570B77" w:rsidRPr="00515C5A" w:rsidRDefault="00570B77" w:rsidP="00E55A83">
            <w:pPr>
              <w:pStyle w:val="TableBody"/>
              <w:rPr>
                <w:b/>
                <w:bCs/>
              </w:rPr>
            </w:pPr>
            <w:r w:rsidRPr="00515C5A">
              <w:rPr>
                <w:b/>
                <w:bCs/>
              </w:rPr>
              <w:lastRenderedPageBreak/>
              <w:t>Continue</w:t>
            </w:r>
          </w:p>
        </w:tc>
        <w:tc>
          <w:tcPr>
            <w:tcW w:w="6194" w:type="dxa"/>
            <w:tcBorders>
              <w:top w:val="single" w:sz="4" w:space="0" w:color="000000"/>
              <w:left w:val="single" w:sz="4" w:space="0" w:color="000000"/>
              <w:bottom w:val="single" w:sz="4" w:space="0" w:color="000000"/>
              <w:right w:val="single" w:sz="4" w:space="0" w:color="000000"/>
            </w:tcBorders>
          </w:tcPr>
          <w:p w14:paraId="635ED46D" w14:textId="39430D07" w:rsidR="00570B77" w:rsidRPr="00515C5A" w:rsidRDefault="0014696D" w:rsidP="002078BA">
            <w:pPr>
              <w:pStyle w:val="TableBody"/>
            </w:pPr>
            <w:r w:rsidRPr="00515C5A">
              <w:t xml:space="preserve">The button </w:t>
            </w:r>
            <w:r w:rsidR="00570B77" w:rsidRPr="00515C5A">
              <w:t xml:space="preserve">takes the user to </w:t>
            </w:r>
            <w:hyperlink w:anchor="_CREATE/UPDATE_ROUTE_PLAN" w:history="1">
              <w:r w:rsidR="00570B77" w:rsidRPr="00515C5A">
                <w:rPr>
                  <w:rStyle w:val="Hyperlink"/>
                  <w:rFonts w:eastAsia="MS Mincho"/>
                  <w:color w:val="4472C4" w:themeColor="accent1"/>
                  <w:u w:val="none"/>
                </w:rPr>
                <w:t>CREATE/UPDATE ROUTE PLAN DETAIL</w:t>
              </w:r>
            </w:hyperlink>
            <w:r w:rsidR="00570B77" w:rsidRPr="00515C5A">
              <w:t xml:space="preserve"> to finish defining the route plan.</w:t>
            </w:r>
          </w:p>
        </w:tc>
      </w:tr>
    </w:tbl>
    <w:p w14:paraId="00A0FF39" w14:textId="172C5EE7" w:rsidR="00570B77" w:rsidRDefault="00000000" w:rsidP="00E55A83">
      <w:pPr>
        <w:pStyle w:val="Caption"/>
        <w:rPr>
          <w:color w:val="70AD47" w:themeColor="accent6"/>
        </w:rPr>
      </w:pPr>
      <w:hyperlink w:anchor="_ROUTES" w:history="1">
        <w:r w:rsidR="00570B77" w:rsidRPr="00E55A83">
          <w:rPr>
            <w:rStyle w:val="Hyperlink"/>
            <w:color w:val="70AD47" w:themeColor="accent6"/>
          </w:rPr>
          <w:t>Return to: Routes</w:t>
        </w:r>
      </w:hyperlink>
      <w:r w:rsidR="00570B77" w:rsidRPr="00E55A83">
        <w:rPr>
          <w:color w:val="70AD47" w:themeColor="accent6"/>
        </w:rPr>
        <w:t xml:space="preserve"> </w:t>
      </w:r>
    </w:p>
    <w:p w14:paraId="1C41942B" w14:textId="77777777" w:rsidR="00B720D8" w:rsidRPr="00515C5A" w:rsidRDefault="00B720D8" w:rsidP="00515C5A"/>
    <w:p w14:paraId="3B6BD2F2" w14:textId="77777777" w:rsidR="00570B77" w:rsidRDefault="00570B77" w:rsidP="00570B77">
      <w:pPr>
        <w:pStyle w:val="Heading2"/>
      </w:pPr>
      <w:bookmarkStart w:id="506" w:name="_Toc111643069"/>
      <w:bookmarkStart w:id="507" w:name="_Toc132247997"/>
      <w:r>
        <w:t>LIST ALL ROUTES</w:t>
      </w:r>
      <w:bookmarkEnd w:id="506"/>
      <w:bookmarkEnd w:id="507"/>
    </w:p>
    <w:p w14:paraId="32887252" w14:textId="7D0AD6FD" w:rsidR="00570B77" w:rsidRDefault="00570B77" w:rsidP="00E55A83">
      <w:pPr>
        <w:pStyle w:val="BodyText"/>
      </w:pPr>
      <w:r w:rsidRPr="00515C5A">
        <w:rPr>
          <w:i/>
          <w:iCs/>
          <w:sz w:val="20"/>
        </w:rPr>
        <w:t>Routes</w:t>
      </w:r>
      <w:r w:rsidRPr="00515C5A">
        <w:rPr>
          <w:rFonts w:ascii="Wingdings" w:eastAsia="Wingdings" w:hAnsi="Wingdings" w:cs="Wingdings"/>
          <w:i/>
          <w:iCs/>
          <w:sz w:val="16"/>
        </w:rPr>
        <w:t></w:t>
      </w:r>
      <w:r w:rsidRPr="00515C5A">
        <w:rPr>
          <w:i/>
          <w:iCs/>
          <w:sz w:val="20"/>
        </w:rPr>
        <w:t>List</w:t>
      </w:r>
      <w:r>
        <w:rPr>
          <w:sz w:val="20"/>
        </w:rPr>
        <w:t xml:space="preserve"> </w:t>
      </w:r>
      <w:r w:rsidRPr="00515C5A">
        <w:rPr>
          <w:i/>
          <w:iCs/>
          <w:sz w:val="20"/>
        </w:rPr>
        <w:t>All</w:t>
      </w:r>
      <w:r>
        <w:rPr>
          <w:sz w:val="20"/>
        </w:rPr>
        <w:t xml:space="preserve"> </w:t>
      </w:r>
      <w:r>
        <w:t>provides users with a list of all existing routes.</w:t>
      </w:r>
    </w:p>
    <w:p w14:paraId="37968204" w14:textId="1CC0CEFF" w:rsidR="00570B77" w:rsidRDefault="00570B77" w:rsidP="00E55A83">
      <w:pPr>
        <w:pStyle w:val="Caption"/>
      </w:pPr>
      <w:r w:rsidRPr="36CE550C">
        <w:t>FIGURE 14: LIST ALL ROUTES SCREEN</w:t>
      </w:r>
    </w:p>
    <w:p w14:paraId="24069F35" w14:textId="273282DB" w:rsidR="00570B77" w:rsidRDefault="00570B77" w:rsidP="00515C5A">
      <w:pPr>
        <w:pStyle w:val="BodyText"/>
      </w:pPr>
      <w:del w:id="508" w:author="Pinnu, Sainath" w:date="2023-04-11T19:11:00Z">
        <w:r w:rsidDel="002A28B2">
          <w:rPr>
            <w:noProof/>
          </w:rPr>
          <w:drawing>
            <wp:inline distT="0" distB="0" distL="0" distR="0" wp14:anchorId="6028E53D" wp14:editId="33424703">
              <wp:extent cx="5362492" cy="2238375"/>
              <wp:effectExtent l="76200" t="76200" r="124460" b="123825"/>
              <wp:docPr id="866029861" name="Picture 866029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5363552" cy="22388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509" w:author="Pinnu, Sainath" w:date="2023-04-11T19:11:00Z">
        <w:r w:rsidR="002A28B2" w:rsidRPr="002A28B2">
          <w:rPr>
            <w:noProof/>
          </w:rPr>
          <w:t xml:space="preserve"> </w:t>
        </w:r>
        <w:r w:rsidR="002A28B2">
          <w:rPr>
            <w:noProof/>
          </w:rPr>
          <w:drawing>
            <wp:inline distT="0" distB="0" distL="0" distR="0" wp14:anchorId="1FE3C376" wp14:editId="405D5107">
              <wp:extent cx="5943600" cy="2088515"/>
              <wp:effectExtent l="0" t="0" r="0" b="6985"/>
              <wp:docPr id="45429" name="Picture 4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088515"/>
                      </a:xfrm>
                      <a:prstGeom prst="rect">
                        <a:avLst/>
                      </a:prstGeom>
                    </pic:spPr>
                  </pic:pic>
                </a:graphicData>
              </a:graphic>
            </wp:inline>
          </w:drawing>
        </w:r>
      </w:ins>
    </w:p>
    <w:p w14:paraId="2D16803C" w14:textId="77777777" w:rsidR="00570B77" w:rsidRDefault="00570B77" w:rsidP="00570B77">
      <w:pPr>
        <w:spacing w:after="0"/>
        <w:jc w:val="right"/>
      </w:pPr>
      <w:r>
        <w:rPr>
          <w:sz w:val="18"/>
        </w:rPr>
        <w:t xml:space="preserve"> </w:t>
      </w:r>
    </w:p>
    <w:p w14:paraId="53423851" w14:textId="2B925850" w:rsidR="00570B77" w:rsidRDefault="00570B77" w:rsidP="00E55A83">
      <w:pPr>
        <w:pStyle w:val="Caption"/>
      </w:pPr>
      <w:bookmarkStart w:id="510" w:name="_Toc65569022"/>
      <w:r>
        <w:t xml:space="preserve">TABLE </w:t>
      </w:r>
      <w:r w:rsidRPr="00B901A7">
        <w:rPr>
          <w:color w:val="auto"/>
        </w:rPr>
        <w:fldChar w:fldCharType="begin"/>
      </w:r>
      <w:r w:rsidRPr="00B901A7">
        <w:rPr>
          <w:color w:val="auto"/>
        </w:rPr>
        <w:instrText xml:space="preserve"> SEQ Table \* ARABIC </w:instrText>
      </w:r>
      <w:r w:rsidRPr="00B901A7">
        <w:rPr>
          <w:color w:val="auto"/>
        </w:rPr>
        <w:fldChar w:fldCharType="separate"/>
      </w:r>
      <w:r w:rsidR="00964EF7">
        <w:rPr>
          <w:noProof/>
          <w:color w:val="auto"/>
        </w:rPr>
        <w:t>21</w:t>
      </w:r>
      <w:r w:rsidRPr="00B901A7">
        <w:rPr>
          <w:color w:val="auto"/>
        </w:rPr>
        <w:fldChar w:fldCharType="end"/>
      </w:r>
      <w:r w:rsidRPr="00B901A7">
        <w:t>:</w:t>
      </w:r>
      <w:r>
        <w:t xml:space="preserve"> LIST ALL ROUTES FIELD DESCRIPTIONS</w:t>
      </w:r>
      <w:bookmarkEnd w:id="510"/>
      <w:r>
        <w:t xml:space="preserve"> </w:t>
      </w:r>
      <w:r>
        <w:tab/>
        <w:t xml:space="preserve"> </w:t>
      </w:r>
    </w:p>
    <w:tbl>
      <w:tblPr>
        <w:tblStyle w:val="TableGrid1"/>
        <w:tblW w:w="8075" w:type="dxa"/>
        <w:tblInd w:w="460" w:type="dxa"/>
        <w:tblCellMar>
          <w:top w:w="92" w:type="dxa"/>
          <w:left w:w="5" w:type="dxa"/>
          <w:right w:w="115" w:type="dxa"/>
        </w:tblCellMar>
        <w:tblLook w:val="04A0" w:firstRow="1" w:lastRow="0" w:firstColumn="1" w:lastColumn="0" w:noHBand="0" w:noVBand="1"/>
      </w:tblPr>
      <w:tblGrid>
        <w:gridCol w:w="1881"/>
        <w:gridCol w:w="6194"/>
      </w:tblGrid>
      <w:tr w:rsidR="00570B77" w14:paraId="47AE5507" w14:textId="77777777" w:rsidTr="00E55A83">
        <w:trPr>
          <w:trHeight w:val="372"/>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2E774FF2" w14:textId="77777777" w:rsidR="00570B77" w:rsidRDefault="00570B77" w:rsidP="00E55A83">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3242CC8F" w14:textId="77777777" w:rsidR="00570B77" w:rsidRDefault="00570B77" w:rsidP="00E55A83">
            <w:pPr>
              <w:pStyle w:val="TableHeading"/>
            </w:pPr>
            <w:r>
              <w:t xml:space="preserve">Description </w:t>
            </w:r>
          </w:p>
        </w:tc>
      </w:tr>
      <w:tr w:rsidR="00570B77" w14:paraId="284F469A"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0600C789" w14:textId="77777777" w:rsidR="00570B77" w:rsidRPr="00515C5A" w:rsidRDefault="00570B77" w:rsidP="00E55A83">
            <w:pPr>
              <w:pStyle w:val="TableBody"/>
              <w:rPr>
                <w:b/>
                <w:bCs/>
              </w:rPr>
            </w:pPr>
            <w:r w:rsidRPr="00515C5A">
              <w:rPr>
                <w:b/>
                <w:bCs/>
              </w:rPr>
              <w:lastRenderedPageBreak/>
              <w:t xml:space="preserve">Depot </w:t>
            </w:r>
          </w:p>
        </w:tc>
        <w:tc>
          <w:tcPr>
            <w:tcW w:w="6194" w:type="dxa"/>
            <w:tcBorders>
              <w:top w:val="single" w:sz="3" w:space="0" w:color="000000"/>
              <w:left w:val="single" w:sz="4" w:space="0" w:color="000000"/>
              <w:bottom w:val="single" w:sz="4" w:space="0" w:color="000000"/>
              <w:right w:val="single" w:sz="4" w:space="0" w:color="000000"/>
            </w:tcBorders>
          </w:tcPr>
          <w:p w14:paraId="66F38C03" w14:textId="04FF95FD" w:rsidR="00570B77" w:rsidRPr="00515C5A" w:rsidRDefault="00B720D8" w:rsidP="007228EA">
            <w:pPr>
              <w:pStyle w:val="TableBody"/>
            </w:pPr>
            <w:r w:rsidRPr="00515C5A">
              <w:t>Depot with which the route is associated</w:t>
            </w:r>
          </w:p>
        </w:tc>
      </w:tr>
      <w:tr w:rsidR="00570B77" w14:paraId="75E9088B" w14:textId="77777777">
        <w:trPr>
          <w:trHeight w:val="351"/>
        </w:trPr>
        <w:tc>
          <w:tcPr>
            <w:tcW w:w="1881" w:type="dxa"/>
            <w:tcBorders>
              <w:top w:val="single" w:sz="4" w:space="0" w:color="000000"/>
              <w:left w:val="single" w:sz="4" w:space="0" w:color="000000"/>
              <w:bottom w:val="single" w:sz="4" w:space="0" w:color="000000"/>
              <w:right w:val="single" w:sz="4" w:space="0" w:color="000000"/>
            </w:tcBorders>
          </w:tcPr>
          <w:p w14:paraId="045450EC" w14:textId="77777777" w:rsidR="00570B77" w:rsidRPr="00515C5A" w:rsidRDefault="00570B77" w:rsidP="00E55A83">
            <w:pPr>
              <w:pStyle w:val="TableBody"/>
              <w:rPr>
                <w:b/>
                <w:bCs/>
              </w:rPr>
            </w:pPr>
            <w:r w:rsidRPr="00515C5A">
              <w:rPr>
                <w:b/>
                <w:bCs/>
              </w:rPr>
              <w:t xml:space="preserve">Route Name </w:t>
            </w:r>
          </w:p>
        </w:tc>
        <w:tc>
          <w:tcPr>
            <w:tcW w:w="6194" w:type="dxa"/>
            <w:tcBorders>
              <w:top w:val="single" w:sz="4" w:space="0" w:color="000000"/>
              <w:left w:val="single" w:sz="4" w:space="0" w:color="000000"/>
              <w:bottom w:val="single" w:sz="4" w:space="0" w:color="000000"/>
              <w:right w:val="single" w:sz="4" w:space="0" w:color="000000"/>
            </w:tcBorders>
          </w:tcPr>
          <w:p w14:paraId="31B13272" w14:textId="5C29B0F9" w:rsidR="00570B77" w:rsidRPr="00515C5A" w:rsidRDefault="00570B77" w:rsidP="007228EA">
            <w:pPr>
              <w:pStyle w:val="TableBody"/>
            </w:pPr>
            <w:r w:rsidRPr="00515C5A">
              <w:t>Unique user</w:t>
            </w:r>
            <w:r w:rsidR="0014696D" w:rsidRPr="00515C5A">
              <w:t>-</w:t>
            </w:r>
            <w:r w:rsidRPr="00515C5A">
              <w:t xml:space="preserve">defined route name </w:t>
            </w:r>
          </w:p>
        </w:tc>
      </w:tr>
      <w:tr w:rsidR="00570B77" w14:paraId="3C918486" w14:textId="77777777">
        <w:trPr>
          <w:trHeight w:val="351"/>
        </w:trPr>
        <w:tc>
          <w:tcPr>
            <w:tcW w:w="1881" w:type="dxa"/>
            <w:tcBorders>
              <w:top w:val="single" w:sz="4" w:space="0" w:color="000000"/>
              <w:left w:val="single" w:sz="4" w:space="0" w:color="000000"/>
              <w:bottom w:val="single" w:sz="4" w:space="0" w:color="000000"/>
              <w:right w:val="single" w:sz="4" w:space="0" w:color="000000"/>
            </w:tcBorders>
          </w:tcPr>
          <w:p w14:paraId="07F9A121" w14:textId="77777777" w:rsidR="00570B77" w:rsidRPr="00515C5A" w:rsidRDefault="00570B77" w:rsidP="00E55A83">
            <w:pPr>
              <w:pStyle w:val="TableBody"/>
              <w:rPr>
                <w:b/>
                <w:bCs/>
              </w:rPr>
            </w:pPr>
            <w:r w:rsidRPr="00515C5A">
              <w:rPr>
                <w:b/>
                <w:bCs/>
              </w:rPr>
              <w:t xml:space="preserve">Date </w:t>
            </w:r>
          </w:p>
        </w:tc>
        <w:tc>
          <w:tcPr>
            <w:tcW w:w="6194" w:type="dxa"/>
            <w:tcBorders>
              <w:top w:val="single" w:sz="4" w:space="0" w:color="000000"/>
              <w:left w:val="single" w:sz="4" w:space="0" w:color="000000"/>
              <w:bottom w:val="single" w:sz="4" w:space="0" w:color="000000"/>
              <w:right w:val="single" w:sz="4" w:space="0" w:color="000000"/>
            </w:tcBorders>
          </w:tcPr>
          <w:p w14:paraId="0EA7205F" w14:textId="467724C9" w:rsidR="00570B77" w:rsidRPr="00515C5A" w:rsidRDefault="00570B77" w:rsidP="007228EA">
            <w:pPr>
              <w:pStyle w:val="TableBody"/>
            </w:pPr>
            <w:r w:rsidRPr="00515C5A">
              <w:t xml:space="preserve">Date of execution </w:t>
            </w:r>
            <w:r w:rsidR="00B720D8" w:rsidRPr="00515C5A">
              <w:t xml:space="preserve">for </w:t>
            </w:r>
            <w:r w:rsidRPr="00515C5A">
              <w:t xml:space="preserve">this Route Plan </w:t>
            </w:r>
          </w:p>
        </w:tc>
      </w:tr>
      <w:tr w:rsidR="00570B77" w14:paraId="4E6DC485" w14:textId="77777777">
        <w:trPr>
          <w:trHeight w:val="351"/>
        </w:trPr>
        <w:tc>
          <w:tcPr>
            <w:tcW w:w="1881" w:type="dxa"/>
            <w:tcBorders>
              <w:top w:val="single" w:sz="4" w:space="0" w:color="000000"/>
              <w:left w:val="single" w:sz="4" w:space="0" w:color="000000"/>
              <w:bottom w:val="single" w:sz="4" w:space="0" w:color="000000"/>
              <w:right w:val="single" w:sz="4" w:space="0" w:color="000000"/>
            </w:tcBorders>
          </w:tcPr>
          <w:p w14:paraId="3595E25F" w14:textId="77777777" w:rsidR="00570B77" w:rsidRPr="00515C5A" w:rsidRDefault="00570B77" w:rsidP="00E55A83">
            <w:pPr>
              <w:pStyle w:val="TableBody"/>
              <w:rPr>
                <w:b/>
                <w:bCs/>
              </w:rPr>
            </w:pPr>
            <w:r w:rsidRPr="00515C5A">
              <w:rPr>
                <w:b/>
                <w:bCs/>
              </w:rPr>
              <w:t xml:space="preserve">Orders </w:t>
            </w:r>
          </w:p>
        </w:tc>
        <w:tc>
          <w:tcPr>
            <w:tcW w:w="6194" w:type="dxa"/>
            <w:tcBorders>
              <w:top w:val="single" w:sz="4" w:space="0" w:color="000000"/>
              <w:left w:val="single" w:sz="4" w:space="0" w:color="000000"/>
              <w:bottom w:val="single" w:sz="4" w:space="0" w:color="000000"/>
              <w:right w:val="single" w:sz="4" w:space="0" w:color="000000"/>
            </w:tcBorders>
          </w:tcPr>
          <w:p w14:paraId="521A1A3F" w14:textId="77777777" w:rsidR="00570B77" w:rsidRPr="00515C5A" w:rsidRDefault="00570B77" w:rsidP="007228EA">
            <w:pPr>
              <w:pStyle w:val="TableBody"/>
            </w:pPr>
            <w:r w:rsidRPr="00515C5A">
              <w:t xml:space="preserve">Number of existing orders </w:t>
            </w:r>
          </w:p>
        </w:tc>
      </w:tr>
      <w:tr w:rsidR="00570B77" w14:paraId="3611D052" w14:textId="77777777">
        <w:trPr>
          <w:trHeight w:val="351"/>
        </w:trPr>
        <w:tc>
          <w:tcPr>
            <w:tcW w:w="1881" w:type="dxa"/>
            <w:tcBorders>
              <w:top w:val="single" w:sz="4" w:space="0" w:color="000000"/>
              <w:left w:val="single" w:sz="4" w:space="0" w:color="000000"/>
              <w:bottom w:val="single" w:sz="4" w:space="0" w:color="000000"/>
              <w:right w:val="single" w:sz="4" w:space="0" w:color="000000"/>
            </w:tcBorders>
          </w:tcPr>
          <w:p w14:paraId="6418EFCA" w14:textId="77777777" w:rsidR="00570B77" w:rsidRPr="00515C5A" w:rsidRDefault="00570B77" w:rsidP="00E55A83">
            <w:pPr>
              <w:pStyle w:val="TableBody"/>
              <w:rPr>
                <w:b/>
                <w:bCs/>
              </w:rPr>
            </w:pPr>
            <w:r w:rsidRPr="00515C5A">
              <w:rPr>
                <w:b/>
                <w:bCs/>
              </w:rPr>
              <w:t xml:space="preserve">Total Delivery </w:t>
            </w:r>
          </w:p>
        </w:tc>
        <w:tc>
          <w:tcPr>
            <w:tcW w:w="6194" w:type="dxa"/>
            <w:tcBorders>
              <w:top w:val="single" w:sz="4" w:space="0" w:color="000000"/>
              <w:left w:val="single" w:sz="4" w:space="0" w:color="000000"/>
              <w:bottom w:val="single" w:sz="4" w:space="0" w:color="000000"/>
              <w:right w:val="single" w:sz="4" w:space="0" w:color="000000"/>
            </w:tcBorders>
          </w:tcPr>
          <w:p w14:paraId="2BB4118B" w14:textId="77777777" w:rsidR="00570B77" w:rsidRPr="00515C5A" w:rsidRDefault="00570B77" w:rsidP="007228EA">
            <w:pPr>
              <w:pStyle w:val="TableBody"/>
            </w:pPr>
            <w:r w:rsidRPr="00515C5A">
              <w:t xml:space="preserve">Total Outstanding Deliveries for the route </w:t>
            </w:r>
          </w:p>
        </w:tc>
      </w:tr>
      <w:tr w:rsidR="00570B77" w14:paraId="42F1A679" w14:textId="77777777">
        <w:trPr>
          <w:trHeight w:val="351"/>
        </w:trPr>
        <w:tc>
          <w:tcPr>
            <w:tcW w:w="1881" w:type="dxa"/>
            <w:tcBorders>
              <w:top w:val="single" w:sz="4" w:space="0" w:color="000000"/>
              <w:left w:val="single" w:sz="4" w:space="0" w:color="000000"/>
              <w:bottom w:val="single" w:sz="4" w:space="0" w:color="000000"/>
              <w:right w:val="single" w:sz="4" w:space="0" w:color="000000"/>
            </w:tcBorders>
          </w:tcPr>
          <w:p w14:paraId="6471B6EC" w14:textId="77777777" w:rsidR="00570B77" w:rsidRPr="00515C5A" w:rsidRDefault="00570B77" w:rsidP="00E55A83">
            <w:pPr>
              <w:pStyle w:val="TableBody"/>
              <w:rPr>
                <w:b/>
                <w:bCs/>
              </w:rPr>
            </w:pPr>
            <w:r w:rsidRPr="00515C5A">
              <w:rPr>
                <w:b/>
                <w:bCs/>
              </w:rPr>
              <w:t xml:space="preserve">Total Return </w:t>
            </w:r>
          </w:p>
        </w:tc>
        <w:tc>
          <w:tcPr>
            <w:tcW w:w="6194" w:type="dxa"/>
            <w:tcBorders>
              <w:top w:val="single" w:sz="4" w:space="0" w:color="000000"/>
              <w:left w:val="single" w:sz="4" w:space="0" w:color="000000"/>
              <w:bottom w:val="single" w:sz="4" w:space="0" w:color="000000"/>
              <w:right w:val="single" w:sz="4" w:space="0" w:color="000000"/>
            </w:tcBorders>
          </w:tcPr>
          <w:p w14:paraId="79837377" w14:textId="77777777" w:rsidR="00570B77" w:rsidRPr="00515C5A" w:rsidRDefault="00570B77" w:rsidP="007228EA">
            <w:pPr>
              <w:pStyle w:val="TableBody"/>
            </w:pPr>
            <w:r w:rsidRPr="00515C5A">
              <w:t xml:space="preserve">Total Outstanding Returns for the route </w:t>
            </w:r>
          </w:p>
        </w:tc>
      </w:tr>
      <w:tr w:rsidR="00570B77" w14:paraId="32D166D5" w14:textId="77777777">
        <w:trPr>
          <w:trHeight w:val="351"/>
        </w:trPr>
        <w:tc>
          <w:tcPr>
            <w:tcW w:w="1881" w:type="dxa"/>
            <w:tcBorders>
              <w:top w:val="single" w:sz="4" w:space="0" w:color="000000"/>
              <w:left w:val="single" w:sz="4" w:space="0" w:color="000000"/>
              <w:bottom w:val="single" w:sz="4" w:space="0" w:color="000000"/>
              <w:right w:val="single" w:sz="4" w:space="0" w:color="000000"/>
            </w:tcBorders>
          </w:tcPr>
          <w:p w14:paraId="4B8C4EBE" w14:textId="77777777" w:rsidR="00570B77" w:rsidRPr="00515C5A" w:rsidRDefault="00570B77" w:rsidP="00E55A83">
            <w:pPr>
              <w:pStyle w:val="TableBody"/>
              <w:rPr>
                <w:b/>
                <w:bCs/>
              </w:rPr>
            </w:pPr>
            <w:r w:rsidRPr="00515C5A">
              <w:rPr>
                <w:b/>
                <w:bCs/>
              </w:rPr>
              <w:t xml:space="preserve">Status </w:t>
            </w:r>
          </w:p>
        </w:tc>
        <w:tc>
          <w:tcPr>
            <w:tcW w:w="6194" w:type="dxa"/>
            <w:tcBorders>
              <w:top w:val="single" w:sz="4" w:space="0" w:color="000000"/>
              <w:left w:val="single" w:sz="4" w:space="0" w:color="000000"/>
              <w:bottom w:val="single" w:sz="4" w:space="0" w:color="000000"/>
              <w:right w:val="single" w:sz="4" w:space="0" w:color="000000"/>
            </w:tcBorders>
          </w:tcPr>
          <w:p w14:paraId="60B5A03E" w14:textId="77777777" w:rsidR="00570B77" w:rsidRPr="00515C5A" w:rsidRDefault="00570B77" w:rsidP="007228EA">
            <w:pPr>
              <w:pStyle w:val="TableBody"/>
            </w:pPr>
            <w:r w:rsidRPr="00515C5A">
              <w:t xml:space="preserve">Status of the route </w:t>
            </w:r>
          </w:p>
        </w:tc>
      </w:tr>
      <w:tr w:rsidR="00570B77" w14:paraId="737356B0" w14:textId="77777777">
        <w:trPr>
          <w:trHeight w:val="351"/>
        </w:trPr>
        <w:tc>
          <w:tcPr>
            <w:tcW w:w="1881" w:type="dxa"/>
            <w:tcBorders>
              <w:top w:val="single" w:sz="4" w:space="0" w:color="000000"/>
              <w:left w:val="single" w:sz="4" w:space="0" w:color="000000"/>
              <w:bottom w:val="single" w:sz="4" w:space="0" w:color="000000"/>
              <w:right w:val="single" w:sz="4" w:space="0" w:color="000000"/>
            </w:tcBorders>
          </w:tcPr>
          <w:p w14:paraId="2662B9F8" w14:textId="77777777" w:rsidR="00570B77" w:rsidRPr="00515C5A" w:rsidRDefault="00570B77" w:rsidP="00E55A83">
            <w:pPr>
              <w:pStyle w:val="TableBody"/>
              <w:rPr>
                <w:b/>
                <w:bCs/>
              </w:rPr>
            </w:pPr>
            <w:r w:rsidRPr="00515C5A">
              <w:rPr>
                <w:b/>
                <w:bCs/>
              </w:rPr>
              <w:t xml:space="preserve">Truck </w:t>
            </w:r>
          </w:p>
        </w:tc>
        <w:tc>
          <w:tcPr>
            <w:tcW w:w="6194" w:type="dxa"/>
            <w:tcBorders>
              <w:top w:val="single" w:sz="4" w:space="0" w:color="000000"/>
              <w:left w:val="single" w:sz="4" w:space="0" w:color="000000"/>
              <w:bottom w:val="single" w:sz="4" w:space="0" w:color="000000"/>
              <w:right w:val="single" w:sz="4" w:space="0" w:color="000000"/>
            </w:tcBorders>
          </w:tcPr>
          <w:p w14:paraId="34852899" w14:textId="77777777" w:rsidR="00570B77" w:rsidRPr="00515C5A" w:rsidRDefault="00570B77" w:rsidP="007228EA">
            <w:pPr>
              <w:pStyle w:val="TableBody"/>
            </w:pPr>
            <w:r w:rsidRPr="00515C5A">
              <w:t xml:space="preserve">Unique Truck Identification Code </w:t>
            </w:r>
          </w:p>
        </w:tc>
      </w:tr>
    </w:tbl>
    <w:p w14:paraId="2AD1875D" w14:textId="65DB58B4" w:rsidR="00570B77" w:rsidRPr="00515C5A" w:rsidRDefault="00000000" w:rsidP="00515C5A">
      <w:pPr>
        <w:pStyle w:val="Caption"/>
      </w:pPr>
      <w:hyperlink w:anchor="_ROUTES" w:history="1">
        <w:r w:rsidR="00570B77" w:rsidRPr="00515C5A">
          <w:rPr>
            <w:rStyle w:val="Hyperlink"/>
            <w:color w:val="70AD47" w:themeColor="accent6"/>
            <w:u w:val="none"/>
          </w:rPr>
          <w:t>Return to: Routes</w:t>
        </w:r>
      </w:hyperlink>
      <w:r w:rsidR="00570B77" w:rsidRPr="00515C5A">
        <w:t xml:space="preserve"> </w:t>
      </w:r>
    </w:p>
    <w:p w14:paraId="4342C424" w14:textId="77777777" w:rsidR="00570B77" w:rsidRDefault="00570B77" w:rsidP="00570B77">
      <w:pPr>
        <w:spacing w:after="0"/>
      </w:pPr>
    </w:p>
    <w:p w14:paraId="736B6C3F" w14:textId="77777777" w:rsidR="00570B77" w:rsidRDefault="00570B77" w:rsidP="00570B77">
      <w:pPr>
        <w:pStyle w:val="Heading2"/>
      </w:pPr>
      <w:bookmarkStart w:id="511" w:name="_Toc111643070"/>
      <w:bookmarkStart w:id="512" w:name="_Toc132247998"/>
      <w:r>
        <w:t>ROUTE PLAN DOCUMENT</w:t>
      </w:r>
      <w:bookmarkEnd w:id="511"/>
      <w:bookmarkEnd w:id="512"/>
      <w:r>
        <w:t xml:space="preserve"> </w:t>
      </w:r>
    </w:p>
    <w:p w14:paraId="7B249E8D" w14:textId="429B2268" w:rsidR="00570B77" w:rsidRDefault="00570B77" w:rsidP="00E55A83">
      <w:pPr>
        <w:pStyle w:val="BodyText"/>
      </w:pPr>
      <w:r>
        <w:t xml:space="preserve">By clicking the </w:t>
      </w:r>
      <w:r w:rsidRPr="00515C5A">
        <w:rPr>
          <w:b/>
          <w:bCs/>
        </w:rPr>
        <w:t>Route Plan</w:t>
      </w:r>
      <w:r>
        <w:t xml:space="preserve"> icon </w:t>
      </w:r>
      <w:r w:rsidRPr="00721933">
        <w:rPr>
          <w:noProof/>
        </w:rPr>
        <w:drawing>
          <wp:inline distT="0" distB="0" distL="0" distR="0" wp14:anchorId="437A7E29" wp14:editId="4D46BEE3">
            <wp:extent cx="118745" cy="118745"/>
            <wp:effectExtent l="0" t="0" r="0" b="0"/>
            <wp:docPr id="5637" name="Picture 5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21937" cy="121937"/>
                    </a:xfrm>
                    <a:prstGeom prst="rect">
                      <a:avLst/>
                    </a:prstGeom>
                    <a:noFill/>
                    <a:ln>
                      <a:noFill/>
                    </a:ln>
                  </pic:spPr>
                </pic:pic>
              </a:graphicData>
            </a:graphic>
          </wp:inline>
        </w:drawing>
      </w:r>
      <w:r>
        <w:t xml:space="preserve">on the </w:t>
      </w:r>
      <w:r w:rsidRPr="007228EA">
        <w:t>List All Routes screen</w:t>
      </w:r>
      <w:r>
        <w:t xml:space="preserve">, the user accesses a printable pdf Route Plan document that includes Truck Identification, Driver Identification, Additional Security Identification, cashpoint-by-cashpoint details including arrival and departure times, and order details. Total mileage </w:t>
      </w:r>
      <w:r w:rsidR="00B720D8">
        <w:t xml:space="preserve">can </w:t>
      </w:r>
      <w:r>
        <w:t xml:space="preserve">also </w:t>
      </w:r>
      <w:r w:rsidR="00B720D8">
        <w:t>b</w:t>
      </w:r>
      <w:r>
        <w:t>e recorded on the form.</w:t>
      </w:r>
    </w:p>
    <w:p w14:paraId="46E37631" w14:textId="10D5BEA1" w:rsidR="00570B77" w:rsidRDefault="00570B77" w:rsidP="00E55A83">
      <w:pPr>
        <w:pStyle w:val="Caption"/>
      </w:pPr>
      <w:bookmarkStart w:id="513" w:name="_Toc65568958"/>
      <w:r>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964EF7">
        <w:rPr>
          <w:noProof/>
        </w:rPr>
        <w:t>22</w:t>
      </w:r>
      <w:r w:rsidRPr="36CE550C">
        <w:rPr>
          <w:noProof/>
        </w:rPr>
        <w:fldChar w:fldCharType="end"/>
      </w:r>
      <w:r>
        <w:t>: PRINTABLE ROUTE PLAN</w:t>
      </w:r>
      <w:bookmarkEnd w:id="513"/>
    </w:p>
    <w:p w14:paraId="1F3A1017" w14:textId="77777777" w:rsidR="00570B77" w:rsidRDefault="00570B77" w:rsidP="00515C5A">
      <w:pPr>
        <w:pStyle w:val="BodyText"/>
        <w:rPr>
          <w:sz w:val="18"/>
          <w:szCs w:val="18"/>
        </w:rPr>
      </w:pPr>
      <w:r>
        <w:rPr>
          <w:noProof/>
        </w:rPr>
        <w:lastRenderedPageBreak/>
        <w:drawing>
          <wp:inline distT="0" distB="0" distL="0" distR="0" wp14:anchorId="2E15FC0F" wp14:editId="59F9417D">
            <wp:extent cx="4924904" cy="6029852"/>
            <wp:effectExtent l="76200" t="76200" r="142875" b="123825"/>
            <wp:docPr id="1978851578" name="Picture 197885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4926129" cy="60313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2BF9C046">
        <w:rPr>
          <w:sz w:val="18"/>
          <w:szCs w:val="18"/>
        </w:rPr>
        <w:t xml:space="preserve"> </w:t>
      </w:r>
    </w:p>
    <w:p w14:paraId="2CF963FC" w14:textId="77777777" w:rsidR="00570B77" w:rsidRPr="00E55A83" w:rsidRDefault="00000000" w:rsidP="00E55A83">
      <w:pPr>
        <w:pStyle w:val="Caption"/>
        <w:rPr>
          <w:color w:val="70AD47" w:themeColor="accent6"/>
        </w:rPr>
      </w:pPr>
      <w:hyperlink w:anchor="_SETTINGS" w:history="1">
        <w:r w:rsidR="00570B77" w:rsidRPr="00E55A83">
          <w:rPr>
            <w:rStyle w:val="Hyperlink"/>
            <w:color w:val="70AD47" w:themeColor="accent6"/>
          </w:rPr>
          <w:t>Return to: Routes</w:t>
        </w:r>
      </w:hyperlink>
      <w:r w:rsidR="00570B77" w:rsidRPr="00E55A83">
        <w:rPr>
          <w:color w:val="70AD47" w:themeColor="accent6"/>
        </w:rPr>
        <w:t xml:space="preserve"> </w:t>
      </w:r>
    </w:p>
    <w:p w14:paraId="767D8B04" w14:textId="77777777" w:rsidR="00570B77" w:rsidRDefault="00570B77" w:rsidP="00570B77">
      <w:pPr>
        <w:pStyle w:val="Heading2"/>
      </w:pPr>
      <w:bookmarkStart w:id="514" w:name="_Toc111643071"/>
      <w:bookmarkStart w:id="515" w:name="_Toc132247999"/>
      <w:r>
        <w:t>ROUTE PLAN AUDIT</w:t>
      </w:r>
      <w:bookmarkEnd w:id="514"/>
      <w:bookmarkEnd w:id="515"/>
      <w:r>
        <w:t xml:space="preserve"> </w:t>
      </w:r>
    </w:p>
    <w:p w14:paraId="494B1BCD" w14:textId="5483BFBB" w:rsidR="00570B77" w:rsidRDefault="00570B77" w:rsidP="00E55A83">
      <w:pPr>
        <w:pStyle w:val="BodyText"/>
      </w:pPr>
      <w:r>
        <w:t xml:space="preserve">By clicking on the </w:t>
      </w:r>
      <w:r w:rsidRPr="00515C5A">
        <w:rPr>
          <w:b/>
          <w:bCs/>
        </w:rPr>
        <w:t>Route Plan Audit</w:t>
      </w:r>
      <w:r>
        <w:t xml:space="preserve"> icon</w:t>
      </w:r>
      <w:r w:rsidRPr="00721933">
        <w:t xml:space="preserve"> </w:t>
      </w:r>
      <w:r>
        <w:rPr>
          <w:noProof/>
        </w:rPr>
        <w:drawing>
          <wp:inline distT="0" distB="0" distL="0" distR="0" wp14:anchorId="17F58376" wp14:editId="40C0F167">
            <wp:extent cx="120580" cy="1205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28527" cy="128527"/>
                    </a:xfrm>
                    <a:prstGeom prst="rect">
                      <a:avLst/>
                    </a:prstGeom>
                    <a:noFill/>
                    <a:ln>
                      <a:noFill/>
                    </a:ln>
                  </pic:spPr>
                </pic:pic>
              </a:graphicData>
            </a:graphic>
          </wp:inline>
        </w:drawing>
      </w:r>
      <w:r>
        <w:t xml:space="preserve"> on the </w:t>
      </w:r>
      <w:r w:rsidRPr="00471FF6">
        <w:t>List All Routes</w:t>
      </w:r>
      <w:r>
        <w:t xml:space="preserve"> screen, users </w:t>
      </w:r>
      <w:r w:rsidR="00B720D8">
        <w:t xml:space="preserve">can </w:t>
      </w:r>
      <w:r>
        <w:t>view the change history of the Route Plan.</w:t>
      </w:r>
    </w:p>
    <w:p w14:paraId="61767158" w14:textId="244BD2B5" w:rsidR="00570B77" w:rsidRDefault="00570B77" w:rsidP="00E55A83">
      <w:pPr>
        <w:pStyle w:val="Caption"/>
      </w:pPr>
      <w:bookmarkStart w:id="516" w:name="_Toc65568959"/>
      <w:r>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964EF7">
        <w:rPr>
          <w:noProof/>
        </w:rPr>
        <w:t>23</w:t>
      </w:r>
      <w:r w:rsidRPr="36CE550C">
        <w:rPr>
          <w:noProof/>
        </w:rPr>
        <w:fldChar w:fldCharType="end"/>
      </w:r>
      <w:r>
        <w:t>: ROUTE PLAN AUDIT SCREEN</w:t>
      </w:r>
      <w:bookmarkEnd w:id="516"/>
    </w:p>
    <w:p w14:paraId="17E73010" w14:textId="77777777" w:rsidR="00570B77" w:rsidRPr="00700002" w:rsidRDefault="00570B77" w:rsidP="00515C5A">
      <w:pPr>
        <w:pStyle w:val="BodyText"/>
      </w:pPr>
      <w:r>
        <w:rPr>
          <w:noProof/>
        </w:rPr>
        <w:lastRenderedPageBreak/>
        <w:drawing>
          <wp:inline distT="0" distB="0" distL="0" distR="0" wp14:anchorId="44F9C459" wp14:editId="58E2DB2B">
            <wp:extent cx="5442005" cy="2969260"/>
            <wp:effectExtent l="76200" t="76200" r="139700" b="135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42382" cy="29694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2B894A" w14:textId="77777777" w:rsidR="00570B77" w:rsidRDefault="00570B77" w:rsidP="00570B77">
      <w:pPr>
        <w:spacing w:after="0"/>
        <w:ind w:right="2460"/>
        <w:jc w:val="center"/>
        <w:rPr>
          <w:sz w:val="18"/>
        </w:rPr>
      </w:pPr>
      <w:r>
        <w:rPr>
          <w:sz w:val="18"/>
        </w:rPr>
        <w:t xml:space="preserve"> </w:t>
      </w:r>
    </w:p>
    <w:p w14:paraId="703EAD8D" w14:textId="4A7CEB59" w:rsidR="00570B77" w:rsidRPr="00E55A83" w:rsidRDefault="00570B77" w:rsidP="00E55A83">
      <w:pPr>
        <w:pStyle w:val="Caption"/>
      </w:pPr>
      <w:bookmarkStart w:id="517" w:name="_Toc65569023"/>
      <w:r w:rsidRPr="00E55A83">
        <w:t xml:space="preserve">Table </w:t>
      </w:r>
      <w:fldSimple w:instr=" SEQ Table \* ARABIC ">
        <w:r w:rsidR="00964EF7">
          <w:rPr>
            <w:noProof/>
          </w:rPr>
          <w:t>22</w:t>
        </w:r>
      </w:fldSimple>
      <w:r w:rsidRPr="00E55A83">
        <w:t>: ROUTE PLAN AUDIT FIELD DESCRIPTIONS</w:t>
      </w:r>
      <w:bookmarkEnd w:id="517"/>
    </w:p>
    <w:tbl>
      <w:tblPr>
        <w:tblStyle w:val="TableGrid1"/>
        <w:tblW w:w="8075" w:type="dxa"/>
        <w:tblInd w:w="460" w:type="dxa"/>
        <w:tblCellMar>
          <w:top w:w="92" w:type="dxa"/>
          <w:left w:w="5" w:type="dxa"/>
          <w:right w:w="115" w:type="dxa"/>
        </w:tblCellMar>
        <w:tblLook w:val="04A0" w:firstRow="1" w:lastRow="0" w:firstColumn="1" w:lastColumn="0" w:noHBand="0" w:noVBand="1"/>
      </w:tblPr>
      <w:tblGrid>
        <w:gridCol w:w="1881"/>
        <w:gridCol w:w="6194"/>
      </w:tblGrid>
      <w:tr w:rsidR="00570B77" w14:paraId="115F09FC" w14:textId="77777777" w:rsidTr="00E55A83">
        <w:trPr>
          <w:trHeight w:val="372"/>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2F94F9FA" w14:textId="77777777" w:rsidR="00570B77" w:rsidRDefault="00570B77" w:rsidP="00E55A83">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0146BA20" w14:textId="77777777" w:rsidR="00570B77" w:rsidRDefault="00570B77" w:rsidP="00E55A83">
            <w:pPr>
              <w:pStyle w:val="TableHeading"/>
            </w:pPr>
            <w:r>
              <w:t xml:space="preserve">Description </w:t>
            </w:r>
          </w:p>
        </w:tc>
      </w:tr>
      <w:tr w:rsidR="00570B77" w14:paraId="0B3A59FF"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060ED068" w14:textId="77777777" w:rsidR="00570B77" w:rsidRPr="00515C5A" w:rsidRDefault="00570B77" w:rsidP="00E55A83">
            <w:pPr>
              <w:pStyle w:val="TableBody"/>
              <w:rPr>
                <w:b/>
                <w:bCs/>
              </w:rPr>
            </w:pPr>
            <w:r w:rsidRPr="00515C5A">
              <w:rPr>
                <w:b/>
                <w:bCs/>
              </w:rPr>
              <w:t xml:space="preserve">Timestamp </w:t>
            </w:r>
          </w:p>
        </w:tc>
        <w:tc>
          <w:tcPr>
            <w:tcW w:w="6194" w:type="dxa"/>
            <w:tcBorders>
              <w:top w:val="single" w:sz="3" w:space="0" w:color="000000"/>
              <w:left w:val="single" w:sz="4" w:space="0" w:color="000000"/>
              <w:bottom w:val="single" w:sz="4" w:space="0" w:color="000000"/>
              <w:right w:val="single" w:sz="4" w:space="0" w:color="000000"/>
            </w:tcBorders>
          </w:tcPr>
          <w:p w14:paraId="015DEC2E" w14:textId="77777777" w:rsidR="00570B77" w:rsidRPr="00515C5A" w:rsidRDefault="00570B77" w:rsidP="00471FF6">
            <w:pPr>
              <w:pStyle w:val="TableBody"/>
            </w:pPr>
            <w:r w:rsidRPr="00515C5A">
              <w:t xml:space="preserve">Date and time when a change occurred. </w:t>
            </w:r>
          </w:p>
        </w:tc>
      </w:tr>
      <w:tr w:rsidR="00570B77" w14:paraId="04F9E468"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589B4D16" w14:textId="77777777" w:rsidR="00570B77" w:rsidRPr="0014696D" w:rsidRDefault="00570B77" w:rsidP="00E55A83">
            <w:pPr>
              <w:pStyle w:val="TableBody"/>
              <w:rPr>
                <w:b/>
                <w:bCs/>
              </w:rPr>
            </w:pPr>
            <w:r w:rsidRPr="0014696D">
              <w:rPr>
                <w:b/>
                <w:bCs/>
              </w:rPr>
              <w:t>Username</w:t>
            </w:r>
          </w:p>
        </w:tc>
        <w:tc>
          <w:tcPr>
            <w:tcW w:w="6194" w:type="dxa"/>
            <w:tcBorders>
              <w:top w:val="single" w:sz="3" w:space="0" w:color="000000"/>
              <w:left w:val="single" w:sz="4" w:space="0" w:color="000000"/>
              <w:bottom w:val="single" w:sz="4" w:space="0" w:color="000000"/>
              <w:right w:val="single" w:sz="4" w:space="0" w:color="000000"/>
            </w:tcBorders>
          </w:tcPr>
          <w:p w14:paraId="58E93097" w14:textId="2DC41232" w:rsidR="00570B77" w:rsidRPr="00515C5A" w:rsidRDefault="0014696D" w:rsidP="00471FF6">
            <w:pPr>
              <w:pStyle w:val="TableBody"/>
            </w:pPr>
            <w:r w:rsidRPr="00515C5A">
              <w:t>The u</w:t>
            </w:r>
            <w:r w:rsidR="00570B77" w:rsidRPr="00515C5A">
              <w:t xml:space="preserve">sername </w:t>
            </w:r>
            <w:r w:rsidRPr="00515C5A">
              <w:t xml:space="preserve">of the person </w:t>
            </w:r>
            <w:r w:rsidR="00570B77" w:rsidRPr="00515C5A">
              <w:t xml:space="preserve">who made the change. </w:t>
            </w:r>
          </w:p>
        </w:tc>
      </w:tr>
      <w:tr w:rsidR="00570B77" w14:paraId="6215900B" w14:textId="77777777">
        <w:trPr>
          <w:trHeight w:val="351"/>
        </w:trPr>
        <w:tc>
          <w:tcPr>
            <w:tcW w:w="1881" w:type="dxa"/>
            <w:tcBorders>
              <w:top w:val="single" w:sz="4" w:space="0" w:color="000000"/>
              <w:left w:val="single" w:sz="4" w:space="0" w:color="000000"/>
              <w:bottom w:val="single" w:sz="4" w:space="0" w:color="000000"/>
              <w:right w:val="single" w:sz="4" w:space="0" w:color="000000"/>
            </w:tcBorders>
          </w:tcPr>
          <w:p w14:paraId="01BC0B34" w14:textId="77777777" w:rsidR="00570B77" w:rsidRPr="00515C5A" w:rsidRDefault="00570B77" w:rsidP="00E55A83">
            <w:pPr>
              <w:pStyle w:val="TableBody"/>
              <w:rPr>
                <w:b/>
                <w:bCs/>
              </w:rPr>
            </w:pPr>
            <w:r w:rsidRPr="00515C5A">
              <w:rPr>
                <w:b/>
                <w:bCs/>
              </w:rPr>
              <w:t xml:space="preserve">Route Details Submitted </w:t>
            </w:r>
          </w:p>
        </w:tc>
        <w:tc>
          <w:tcPr>
            <w:tcW w:w="6194" w:type="dxa"/>
            <w:tcBorders>
              <w:top w:val="single" w:sz="4" w:space="0" w:color="000000"/>
              <w:left w:val="single" w:sz="4" w:space="0" w:color="000000"/>
              <w:bottom w:val="single" w:sz="4" w:space="0" w:color="000000"/>
              <w:right w:val="single" w:sz="4" w:space="0" w:color="000000"/>
            </w:tcBorders>
          </w:tcPr>
          <w:p w14:paraId="26067DD1" w14:textId="5D5F3B81" w:rsidR="00570B77" w:rsidRPr="00515C5A" w:rsidRDefault="00570B77" w:rsidP="00471FF6">
            <w:pPr>
              <w:pStyle w:val="TableBody"/>
            </w:pPr>
            <w:r w:rsidRPr="00515C5A">
              <w:t xml:space="preserve">Details for the route (changed to this) </w:t>
            </w:r>
          </w:p>
        </w:tc>
      </w:tr>
    </w:tbl>
    <w:p w14:paraId="7043F406" w14:textId="15BCFB0F" w:rsidR="00570B77" w:rsidRDefault="00000000" w:rsidP="00E55A83">
      <w:pPr>
        <w:pStyle w:val="Caption"/>
        <w:rPr>
          <w:color w:val="70AD47" w:themeColor="accent6"/>
        </w:rPr>
      </w:pPr>
      <w:hyperlink w:anchor="_SETTINGS" w:history="1">
        <w:r w:rsidR="00570B77" w:rsidRPr="00E55A83">
          <w:rPr>
            <w:rStyle w:val="Hyperlink"/>
            <w:color w:val="70AD47" w:themeColor="accent6"/>
          </w:rPr>
          <w:t>Return to: Routes</w:t>
        </w:r>
      </w:hyperlink>
      <w:r w:rsidR="00570B77" w:rsidRPr="00E55A83">
        <w:rPr>
          <w:color w:val="70AD47" w:themeColor="accent6"/>
        </w:rPr>
        <w:t xml:space="preserve"> </w:t>
      </w:r>
    </w:p>
    <w:p w14:paraId="0DF82BD2" w14:textId="77777777" w:rsidR="00E55A83" w:rsidRPr="00E55A83" w:rsidRDefault="00E55A83" w:rsidP="00E55A83"/>
    <w:p w14:paraId="79F577F2" w14:textId="77777777" w:rsidR="00570B77" w:rsidRDefault="00570B77" w:rsidP="00570B77">
      <w:pPr>
        <w:pStyle w:val="Heading2"/>
      </w:pPr>
      <w:bookmarkStart w:id="518" w:name="_CREATE/UPDATE_ROUTE_PLAN"/>
      <w:bookmarkStart w:id="519" w:name="_Toc111643072"/>
      <w:bookmarkStart w:id="520" w:name="_Toc132248000"/>
      <w:bookmarkEnd w:id="518"/>
      <w:r>
        <w:t>CREATE/UPDATE ROUTE PLAN DETAIL</w:t>
      </w:r>
      <w:bookmarkEnd w:id="519"/>
      <w:bookmarkEnd w:id="520"/>
      <w:r>
        <w:t xml:space="preserve"> </w:t>
      </w:r>
    </w:p>
    <w:p w14:paraId="59078329" w14:textId="297AA426" w:rsidR="00570B77" w:rsidRDefault="0014696D" w:rsidP="00E55A83">
      <w:pPr>
        <w:pStyle w:val="BodyText"/>
      </w:pPr>
      <w:r>
        <w:t>C</w:t>
      </w:r>
      <w:r w:rsidR="00570B77">
        <w:t xml:space="preserve">licking on the </w:t>
      </w:r>
      <w:r w:rsidR="00570B77" w:rsidRPr="00515C5A">
        <w:rPr>
          <w:b/>
          <w:bCs/>
        </w:rPr>
        <w:t>Edit Route Plan</w:t>
      </w:r>
      <w:r w:rsidR="00570B77">
        <w:t xml:space="preserve"> icon</w:t>
      </w:r>
      <w:r w:rsidR="00570B77" w:rsidRPr="00721933">
        <w:t xml:space="preserve"> </w:t>
      </w:r>
      <w:r w:rsidR="00570B77" w:rsidRPr="00721933">
        <w:rPr>
          <w:noProof/>
        </w:rPr>
        <w:drawing>
          <wp:inline distT="0" distB="0" distL="0" distR="0" wp14:anchorId="22ADA4D4" wp14:editId="7A991A6D">
            <wp:extent cx="147638" cy="134800"/>
            <wp:effectExtent l="0" t="0" r="5080" b="0"/>
            <wp:docPr id="5641" name="Picture 5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8282" cy="144518"/>
                    </a:xfrm>
                    <a:prstGeom prst="rect">
                      <a:avLst/>
                    </a:prstGeom>
                    <a:noFill/>
                    <a:ln>
                      <a:noFill/>
                    </a:ln>
                  </pic:spPr>
                </pic:pic>
              </a:graphicData>
            </a:graphic>
          </wp:inline>
        </w:drawing>
      </w:r>
      <w:r w:rsidR="00570B77">
        <w:t xml:space="preserve">on the </w:t>
      </w:r>
      <w:r w:rsidR="00570B77" w:rsidRPr="00471FF6">
        <w:t>List All Routes</w:t>
      </w:r>
      <w:r w:rsidR="00570B77">
        <w:t xml:space="preserve"> screen, or </w:t>
      </w:r>
      <w:r w:rsidR="00B720D8">
        <w:t xml:space="preserve">by clicking </w:t>
      </w:r>
      <w:r>
        <w:t xml:space="preserve">the </w:t>
      </w:r>
      <w:r w:rsidR="00570B77" w:rsidRPr="00515C5A">
        <w:rPr>
          <w:b/>
          <w:bCs/>
        </w:rPr>
        <w:t xml:space="preserve">Continue </w:t>
      </w:r>
      <w:r w:rsidR="00570B77">
        <w:t xml:space="preserve">button on </w:t>
      </w:r>
      <w:r w:rsidR="00570B77" w:rsidRPr="00515C5A">
        <w:rPr>
          <w:b/>
          <w:bCs/>
        </w:rPr>
        <w:t>Create New Route Plan</w:t>
      </w:r>
      <w:r w:rsidR="00570B77">
        <w:t>, the user accesses the screen where attributes of the route can be defined. Portions of the screen are interactive allowing editing and planning of routes.</w:t>
      </w:r>
    </w:p>
    <w:p w14:paraId="103FACAA" w14:textId="6685E8C0" w:rsidR="00570B77" w:rsidRDefault="00570B77" w:rsidP="00E55A83">
      <w:pPr>
        <w:pStyle w:val="Caption"/>
      </w:pPr>
      <w:bookmarkStart w:id="521" w:name="_Toc65568960"/>
      <w:r>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964EF7">
        <w:rPr>
          <w:noProof/>
        </w:rPr>
        <w:t>24</w:t>
      </w:r>
      <w:r w:rsidRPr="36CE550C">
        <w:rPr>
          <w:noProof/>
        </w:rPr>
        <w:fldChar w:fldCharType="end"/>
      </w:r>
      <w:r>
        <w:t>: CREATE/UPDATE ROUTE PLAN SCREEN</w:t>
      </w:r>
      <w:bookmarkEnd w:id="521"/>
    </w:p>
    <w:p w14:paraId="75CFB764" w14:textId="77777777" w:rsidR="00570B77" w:rsidRPr="00700002" w:rsidRDefault="00570B77" w:rsidP="00515C5A">
      <w:pPr>
        <w:pStyle w:val="BodyText"/>
      </w:pPr>
      <w:r>
        <w:rPr>
          <w:noProof/>
        </w:rPr>
        <w:lastRenderedPageBreak/>
        <w:drawing>
          <wp:inline distT="0" distB="0" distL="0" distR="0" wp14:anchorId="5E97B764" wp14:editId="63505764">
            <wp:extent cx="5298881" cy="6035040"/>
            <wp:effectExtent l="76200" t="76200" r="130810" b="137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99471" cy="60357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BB7C07" w14:textId="77777777" w:rsidR="00570B77" w:rsidRDefault="00570B77" w:rsidP="00570B77">
      <w:pPr>
        <w:spacing w:after="0"/>
        <w:ind w:right="2460"/>
        <w:jc w:val="center"/>
        <w:rPr>
          <w:sz w:val="18"/>
        </w:rPr>
      </w:pPr>
      <w:r>
        <w:rPr>
          <w:sz w:val="18"/>
        </w:rPr>
        <w:t xml:space="preserve"> </w:t>
      </w:r>
    </w:p>
    <w:p w14:paraId="7F91E664" w14:textId="1CF644EF" w:rsidR="00570B77" w:rsidRPr="00E55A83" w:rsidRDefault="00570B77" w:rsidP="00E55A83">
      <w:pPr>
        <w:pStyle w:val="Caption"/>
      </w:pPr>
      <w:bookmarkStart w:id="522" w:name="_Toc65569024"/>
      <w:r w:rsidRPr="00E55A83">
        <w:t xml:space="preserve">Table </w:t>
      </w:r>
      <w:fldSimple w:instr=" SEQ Table \* ARABIC ">
        <w:r w:rsidR="00964EF7">
          <w:rPr>
            <w:noProof/>
          </w:rPr>
          <w:t>23</w:t>
        </w:r>
      </w:fldSimple>
      <w:r w:rsidRPr="00E55A83">
        <w:t>: CREATE/UPDATE ROUTE PLAN FIELD DESCRIPTIONS</w:t>
      </w:r>
      <w:bookmarkEnd w:id="522"/>
    </w:p>
    <w:tbl>
      <w:tblPr>
        <w:tblStyle w:val="TableGrid1"/>
        <w:tblW w:w="8075" w:type="dxa"/>
        <w:tblInd w:w="460" w:type="dxa"/>
        <w:tblCellMar>
          <w:top w:w="92" w:type="dxa"/>
          <w:left w:w="5" w:type="dxa"/>
          <w:right w:w="115" w:type="dxa"/>
        </w:tblCellMar>
        <w:tblLook w:val="04A0" w:firstRow="1" w:lastRow="0" w:firstColumn="1" w:lastColumn="0" w:noHBand="0" w:noVBand="1"/>
      </w:tblPr>
      <w:tblGrid>
        <w:gridCol w:w="1881"/>
        <w:gridCol w:w="6194"/>
      </w:tblGrid>
      <w:tr w:rsidR="00570B77" w14:paraId="287D26D1" w14:textId="77777777" w:rsidTr="00E55A83">
        <w:trPr>
          <w:trHeight w:val="372"/>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1B407FF8" w14:textId="77777777" w:rsidR="00570B77" w:rsidRDefault="00570B77" w:rsidP="00E55A83">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147A0777" w14:textId="77777777" w:rsidR="00570B77" w:rsidRDefault="00570B77" w:rsidP="00E55A83">
            <w:pPr>
              <w:pStyle w:val="TableHeading"/>
            </w:pPr>
            <w:r>
              <w:t xml:space="preserve">Description </w:t>
            </w:r>
          </w:p>
        </w:tc>
      </w:tr>
      <w:tr w:rsidR="00570B77" w14:paraId="64B5BF8F"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6446D772" w14:textId="77777777" w:rsidR="00570B77" w:rsidRPr="00515C5A" w:rsidRDefault="00570B77" w:rsidP="00E55A83">
            <w:pPr>
              <w:pStyle w:val="TableBody"/>
              <w:rPr>
                <w:b/>
                <w:bCs/>
              </w:rPr>
            </w:pPr>
            <w:r w:rsidRPr="00515C5A">
              <w:rPr>
                <w:b/>
                <w:bCs/>
              </w:rPr>
              <w:t xml:space="preserve">Calculate Shortest Path </w:t>
            </w:r>
          </w:p>
        </w:tc>
        <w:tc>
          <w:tcPr>
            <w:tcW w:w="6194" w:type="dxa"/>
            <w:tcBorders>
              <w:top w:val="single" w:sz="3" w:space="0" w:color="000000"/>
              <w:left w:val="single" w:sz="4" w:space="0" w:color="000000"/>
              <w:bottom w:val="single" w:sz="4" w:space="0" w:color="000000"/>
              <w:right w:val="single" w:sz="4" w:space="0" w:color="000000"/>
            </w:tcBorders>
          </w:tcPr>
          <w:p w14:paraId="0CC4211C" w14:textId="2AB10026" w:rsidR="00570B77" w:rsidRPr="00515C5A" w:rsidRDefault="00570B77" w:rsidP="00471FF6">
            <w:pPr>
              <w:pStyle w:val="TableBody"/>
            </w:pPr>
            <w:r w:rsidRPr="00515C5A">
              <w:t xml:space="preserve">With the optional OptiTranport license, this function can arrange the stops in the route according to </w:t>
            </w:r>
            <w:r w:rsidR="0014696D" w:rsidRPr="00515C5A">
              <w:t xml:space="preserve">the </w:t>
            </w:r>
            <w:r w:rsidRPr="00515C5A">
              <w:t xml:space="preserve">optimal sequence. For more information regarding this feature </w:t>
            </w:r>
            <w:r w:rsidR="00B720D8" w:rsidRPr="00515C5A">
              <w:t xml:space="preserve">kindly </w:t>
            </w:r>
            <w:r w:rsidRPr="00515C5A">
              <w:t xml:space="preserve">refer </w:t>
            </w:r>
            <w:r w:rsidR="00C771BE">
              <w:t>to section</w:t>
            </w:r>
            <w:r w:rsidR="0014696D" w:rsidRPr="00515C5A">
              <w:t xml:space="preserve"> </w:t>
            </w:r>
            <w:r w:rsidR="00471FF6" w:rsidRPr="00001B9D">
              <w:rPr>
                <w:color w:val="4472C4" w:themeColor="accent1"/>
              </w:rPr>
              <w:fldChar w:fldCharType="begin"/>
            </w:r>
            <w:r w:rsidR="00471FF6" w:rsidRPr="00001B9D">
              <w:rPr>
                <w:color w:val="4472C4" w:themeColor="accent1"/>
              </w:rPr>
              <w:instrText xml:space="preserve"> REF _Ref129929586 \h </w:instrText>
            </w:r>
            <w:r w:rsidR="00471FF6" w:rsidRPr="00001B9D">
              <w:rPr>
                <w:color w:val="4472C4" w:themeColor="accent1"/>
              </w:rPr>
            </w:r>
            <w:r w:rsidR="00471FF6" w:rsidRPr="00001B9D">
              <w:rPr>
                <w:color w:val="4472C4" w:themeColor="accent1"/>
              </w:rPr>
              <w:fldChar w:fldCharType="separate"/>
            </w:r>
            <w:r w:rsidR="00964EF7" w:rsidRPr="00001B9D">
              <w:rPr>
                <w:color w:val="4472C4" w:themeColor="accent1"/>
                <w:rPrChange w:id="523" w:author="Moses, Robinson" w:date="2023-04-13T03:01:00Z">
                  <w:rPr/>
                </w:rPrChange>
              </w:rPr>
              <w:t>APPENDIX A: OPTITRANSPORT</w:t>
            </w:r>
            <w:r w:rsidR="00471FF6" w:rsidRPr="00001B9D">
              <w:rPr>
                <w:color w:val="4472C4" w:themeColor="accent1"/>
              </w:rPr>
              <w:fldChar w:fldCharType="end"/>
            </w:r>
          </w:p>
          <w:p w14:paraId="5B36E9D7" w14:textId="0EDF272C" w:rsidR="00570B77" w:rsidRPr="00700002" w:rsidRDefault="00570B77" w:rsidP="00515C5A">
            <w:pPr>
              <w:pStyle w:val="TableNote"/>
            </w:pPr>
            <w:r w:rsidRPr="00515C5A">
              <w:rPr>
                <w:b/>
                <w:bCs/>
              </w:rPr>
              <w:lastRenderedPageBreak/>
              <w:t>Note</w:t>
            </w:r>
            <w:r w:rsidRPr="00700002">
              <w:t>: If OptiTransport has not been licensed</w:t>
            </w:r>
            <w:r w:rsidR="00B720D8">
              <w:t>,</w:t>
            </w:r>
            <w:r w:rsidRPr="00700002">
              <w:t xml:space="preserve"> </w:t>
            </w:r>
            <w:r w:rsidRPr="00515C5A">
              <w:rPr>
                <w:b/>
                <w:bCs/>
              </w:rPr>
              <w:t>Calculate Shortest Path</w:t>
            </w:r>
            <w:r w:rsidRPr="00700002">
              <w:t xml:space="preserve"> will not be visible. </w:t>
            </w:r>
          </w:p>
        </w:tc>
      </w:tr>
      <w:tr w:rsidR="00570B77" w14:paraId="6164E5A5"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2B82C4B7" w14:textId="77777777" w:rsidR="00570B77" w:rsidRPr="00515C5A" w:rsidRDefault="00570B77" w:rsidP="00E55A83">
            <w:pPr>
              <w:pStyle w:val="TableBody"/>
              <w:rPr>
                <w:b/>
                <w:bCs/>
              </w:rPr>
            </w:pPr>
            <w:r w:rsidRPr="00515C5A">
              <w:rPr>
                <w:b/>
                <w:bCs/>
              </w:rPr>
              <w:lastRenderedPageBreak/>
              <w:t>Show/Hide Filters</w:t>
            </w:r>
          </w:p>
        </w:tc>
        <w:tc>
          <w:tcPr>
            <w:tcW w:w="6194" w:type="dxa"/>
            <w:tcBorders>
              <w:top w:val="single" w:sz="3" w:space="0" w:color="000000"/>
              <w:left w:val="single" w:sz="4" w:space="0" w:color="000000"/>
              <w:bottom w:val="single" w:sz="4" w:space="0" w:color="000000"/>
              <w:right w:val="single" w:sz="4" w:space="0" w:color="000000"/>
            </w:tcBorders>
          </w:tcPr>
          <w:p w14:paraId="52C16C4F" w14:textId="77777777" w:rsidR="00570B77" w:rsidRPr="00700002" w:rsidRDefault="00570B77" w:rsidP="003B40DC">
            <w:pPr>
              <w:pStyle w:val="TableBody"/>
            </w:pPr>
            <w:r>
              <w:t>Panel to optionally filter the orders available to be added to this Route Plan.</w:t>
            </w:r>
          </w:p>
        </w:tc>
      </w:tr>
      <w:tr w:rsidR="00570B77" w14:paraId="5442D7B7"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76CAC7B3" w14:textId="77777777" w:rsidR="00570B77" w:rsidRPr="00515C5A" w:rsidRDefault="00570B77" w:rsidP="00E55A83">
            <w:pPr>
              <w:pStyle w:val="TableBody"/>
              <w:rPr>
                <w:b/>
                <w:bCs/>
              </w:rPr>
            </w:pPr>
            <w:r w:rsidRPr="00515C5A">
              <w:rPr>
                <w:b/>
                <w:bCs/>
              </w:rPr>
              <w:t xml:space="preserve">Depot </w:t>
            </w:r>
          </w:p>
        </w:tc>
        <w:tc>
          <w:tcPr>
            <w:tcW w:w="6194" w:type="dxa"/>
            <w:tcBorders>
              <w:top w:val="single" w:sz="3" w:space="0" w:color="000000"/>
              <w:left w:val="single" w:sz="4" w:space="0" w:color="000000"/>
              <w:bottom w:val="single" w:sz="4" w:space="0" w:color="000000"/>
              <w:right w:val="single" w:sz="4" w:space="0" w:color="000000"/>
            </w:tcBorders>
          </w:tcPr>
          <w:p w14:paraId="5C5C1948" w14:textId="77777777" w:rsidR="00570B77" w:rsidRPr="00700002" w:rsidRDefault="00570B77" w:rsidP="003B40DC">
            <w:pPr>
              <w:pStyle w:val="TableBody"/>
            </w:pPr>
            <w:r w:rsidRPr="00700002">
              <w:t xml:space="preserve">Depot with which the route is associated </w:t>
            </w:r>
          </w:p>
        </w:tc>
      </w:tr>
      <w:tr w:rsidR="00570B77" w14:paraId="526783B7" w14:textId="77777777">
        <w:trPr>
          <w:trHeight w:val="351"/>
        </w:trPr>
        <w:tc>
          <w:tcPr>
            <w:tcW w:w="1881" w:type="dxa"/>
            <w:tcBorders>
              <w:top w:val="single" w:sz="4" w:space="0" w:color="000000"/>
              <w:left w:val="single" w:sz="4" w:space="0" w:color="000000"/>
              <w:bottom w:val="single" w:sz="4" w:space="0" w:color="000000"/>
              <w:right w:val="single" w:sz="4" w:space="0" w:color="000000"/>
            </w:tcBorders>
          </w:tcPr>
          <w:p w14:paraId="235A6B49" w14:textId="77777777" w:rsidR="00570B77" w:rsidRPr="00515C5A" w:rsidRDefault="00570B77" w:rsidP="00E55A83">
            <w:pPr>
              <w:pStyle w:val="TableBody"/>
              <w:rPr>
                <w:b/>
                <w:bCs/>
              </w:rPr>
            </w:pPr>
            <w:r w:rsidRPr="00515C5A">
              <w:rPr>
                <w:b/>
                <w:bCs/>
              </w:rPr>
              <w:t xml:space="preserve">Route Name </w:t>
            </w:r>
          </w:p>
        </w:tc>
        <w:tc>
          <w:tcPr>
            <w:tcW w:w="6194" w:type="dxa"/>
            <w:tcBorders>
              <w:top w:val="single" w:sz="4" w:space="0" w:color="000000"/>
              <w:left w:val="single" w:sz="4" w:space="0" w:color="000000"/>
              <w:bottom w:val="single" w:sz="4" w:space="0" w:color="000000"/>
              <w:right w:val="single" w:sz="4" w:space="0" w:color="000000"/>
            </w:tcBorders>
          </w:tcPr>
          <w:p w14:paraId="5ED2A742" w14:textId="06629EAE" w:rsidR="00570B77" w:rsidRPr="00700002" w:rsidRDefault="00570B77" w:rsidP="003B40DC">
            <w:pPr>
              <w:pStyle w:val="TableBody"/>
            </w:pPr>
            <w:r w:rsidRPr="00700002">
              <w:t>User</w:t>
            </w:r>
            <w:r w:rsidR="0014696D">
              <w:t>-</w:t>
            </w:r>
            <w:r w:rsidRPr="00700002">
              <w:t xml:space="preserve">defined route name </w:t>
            </w:r>
          </w:p>
        </w:tc>
      </w:tr>
      <w:tr w:rsidR="00570B77" w14:paraId="0C5D087B" w14:textId="77777777">
        <w:trPr>
          <w:trHeight w:val="279"/>
        </w:trPr>
        <w:tc>
          <w:tcPr>
            <w:tcW w:w="1881" w:type="dxa"/>
            <w:tcBorders>
              <w:top w:val="single" w:sz="4" w:space="0" w:color="000000"/>
              <w:left w:val="single" w:sz="4" w:space="0" w:color="000000"/>
              <w:bottom w:val="single" w:sz="4" w:space="0" w:color="000000"/>
              <w:right w:val="single" w:sz="4" w:space="0" w:color="000000"/>
            </w:tcBorders>
          </w:tcPr>
          <w:p w14:paraId="6834DD2B" w14:textId="77777777" w:rsidR="00570B77" w:rsidRPr="00515C5A" w:rsidRDefault="00570B77" w:rsidP="00E55A83">
            <w:pPr>
              <w:pStyle w:val="TableBody"/>
              <w:rPr>
                <w:b/>
                <w:bCs/>
              </w:rPr>
            </w:pPr>
            <w:r w:rsidRPr="00515C5A">
              <w:rPr>
                <w:b/>
                <w:bCs/>
              </w:rPr>
              <w:t xml:space="preserve">Date </w:t>
            </w:r>
          </w:p>
        </w:tc>
        <w:tc>
          <w:tcPr>
            <w:tcW w:w="6194" w:type="dxa"/>
            <w:tcBorders>
              <w:top w:val="single" w:sz="4" w:space="0" w:color="000000"/>
              <w:left w:val="single" w:sz="4" w:space="0" w:color="000000"/>
              <w:bottom w:val="single" w:sz="4" w:space="0" w:color="000000"/>
              <w:right w:val="single" w:sz="4" w:space="0" w:color="000000"/>
            </w:tcBorders>
          </w:tcPr>
          <w:p w14:paraId="4F15A4B8" w14:textId="77777777" w:rsidR="00570B77" w:rsidRPr="00700002" w:rsidRDefault="00570B77" w:rsidP="003B40DC">
            <w:pPr>
              <w:pStyle w:val="TableBody"/>
            </w:pPr>
            <w:r w:rsidRPr="00700002">
              <w:t xml:space="preserve">Current Business Date </w:t>
            </w:r>
          </w:p>
        </w:tc>
      </w:tr>
      <w:tr w:rsidR="00570B77" w14:paraId="57C48C1B" w14:textId="77777777">
        <w:trPr>
          <w:trHeight w:val="279"/>
        </w:trPr>
        <w:tc>
          <w:tcPr>
            <w:tcW w:w="1881" w:type="dxa"/>
            <w:tcBorders>
              <w:top w:val="single" w:sz="4" w:space="0" w:color="000000"/>
              <w:left w:val="single" w:sz="4" w:space="0" w:color="000000"/>
              <w:bottom w:val="single" w:sz="4" w:space="0" w:color="000000"/>
              <w:right w:val="single" w:sz="4" w:space="0" w:color="000000"/>
            </w:tcBorders>
          </w:tcPr>
          <w:p w14:paraId="681AFDCB" w14:textId="77777777" w:rsidR="00570B77" w:rsidRPr="00515C5A" w:rsidRDefault="00570B77" w:rsidP="00E55A83">
            <w:pPr>
              <w:pStyle w:val="TableBody"/>
              <w:rPr>
                <w:b/>
                <w:bCs/>
              </w:rPr>
            </w:pPr>
            <w:r w:rsidRPr="00515C5A">
              <w:rPr>
                <w:b/>
                <w:bCs/>
              </w:rPr>
              <w:t xml:space="preserve">Driver1 </w:t>
            </w:r>
          </w:p>
        </w:tc>
        <w:tc>
          <w:tcPr>
            <w:tcW w:w="6194" w:type="dxa"/>
            <w:tcBorders>
              <w:top w:val="single" w:sz="4" w:space="0" w:color="000000"/>
              <w:left w:val="single" w:sz="4" w:space="0" w:color="000000"/>
              <w:bottom w:val="single" w:sz="4" w:space="0" w:color="000000"/>
              <w:right w:val="single" w:sz="4" w:space="0" w:color="000000"/>
            </w:tcBorders>
          </w:tcPr>
          <w:p w14:paraId="6E874DE7" w14:textId="77777777" w:rsidR="00570B77" w:rsidRPr="00700002" w:rsidRDefault="00570B77" w:rsidP="003B40DC">
            <w:pPr>
              <w:pStyle w:val="TableBody"/>
            </w:pPr>
            <w:r w:rsidRPr="00700002">
              <w:t xml:space="preserve">Name of Primary Driver </w:t>
            </w:r>
          </w:p>
        </w:tc>
      </w:tr>
      <w:tr w:rsidR="00570B77" w14:paraId="40CF5966" w14:textId="77777777">
        <w:trPr>
          <w:trHeight w:val="279"/>
        </w:trPr>
        <w:tc>
          <w:tcPr>
            <w:tcW w:w="1881" w:type="dxa"/>
            <w:tcBorders>
              <w:top w:val="single" w:sz="4" w:space="0" w:color="000000"/>
              <w:left w:val="single" w:sz="4" w:space="0" w:color="000000"/>
              <w:bottom w:val="single" w:sz="4" w:space="0" w:color="000000"/>
              <w:right w:val="single" w:sz="4" w:space="0" w:color="000000"/>
            </w:tcBorders>
          </w:tcPr>
          <w:p w14:paraId="2A3FC4F2" w14:textId="77777777" w:rsidR="00570B77" w:rsidRPr="00515C5A" w:rsidRDefault="00570B77" w:rsidP="00E55A83">
            <w:pPr>
              <w:pStyle w:val="TableBody"/>
              <w:rPr>
                <w:b/>
                <w:bCs/>
              </w:rPr>
            </w:pPr>
            <w:r w:rsidRPr="00515C5A">
              <w:rPr>
                <w:b/>
                <w:bCs/>
              </w:rPr>
              <w:t xml:space="preserve">Driver2 </w:t>
            </w:r>
          </w:p>
        </w:tc>
        <w:tc>
          <w:tcPr>
            <w:tcW w:w="6194" w:type="dxa"/>
            <w:tcBorders>
              <w:top w:val="single" w:sz="4" w:space="0" w:color="000000"/>
              <w:left w:val="single" w:sz="4" w:space="0" w:color="000000"/>
              <w:bottom w:val="single" w:sz="4" w:space="0" w:color="000000"/>
              <w:right w:val="single" w:sz="4" w:space="0" w:color="000000"/>
            </w:tcBorders>
          </w:tcPr>
          <w:p w14:paraId="6B734949" w14:textId="77777777" w:rsidR="00570B77" w:rsidRPr="00700002" w:rsidRDefault="00570B77" w:rsidP="003B40DC">
            <w:pPr>
              <w:pStyle w:val="TableBody"/>
            </w:pPr>
            <w:r w:rsidRPr="00700002">
              <w:t xml:space="preserve">Name of Secondary or substitute Driver </w:t>
            </w:r>
          </w:p>
        </w:tc>
      </w:tr>
      <w:tr w:rsidR="00570B77" w14:paraId="71460D75" w14:textId="77777777">
        <w:trPr>
          <w:trHeight w:val="279"/>
        </w:trPr>
        <w:tc>
          <w:tcPr>
            <w:tcW w:w="1881" w:type="dxa"/>
            <w:tcBorders>
              <w:top w:val="single" w:sz="4" w:space="0" w:color="000000"/>
              <w:left w:val="single" w:sz="4" w:space="0" w:color="000000"/>
              <w:bottom w:val="single" w:sz="4" w:space="0" w:color="000000"/>
              <w:right w:val="single" w:sz="4" w:space="0" w:color="000000"/>
            </w:tcBorders>
          </w:tcPr>
          <w:p w14:paraId="6DA57CD6" w14:textId="77777777" w:rsidR="00570B77" w:rsidRPr="00515C5A" w:rsidRDefault="00570B77" w:rsidP="00E55A83">
            <w:pPr>
              <w:pStyle w:val="TableBody"/>
              <w:rPr>
                <w:b/>
                <w:bCs/>
              </w:rPr>
            </w:pPr>
            <w:r w:rsidRPr="00515C5A">
              <w:rPr>
                <w:b/>
                <w:bCs/>
              </w:rPr>
              <w:t>Driver3</w:t>
            </w:r>
          </w:p>
        </w:tc>
        <w:tc>
          <w:tcPr>
            <w:tcW w:w="6194" w:type="dxa"/>
            <w:tcBorders>
              <w:top w:val="single" w:sz="4" w:space="0" w:color="000000"/>
              <w:left w:val="single" w:sz="4" w:space="0" w:color="000000"/>
              <w:bottom w:val="single" w:sz="4" w:space="0" w:color="000000"/>
              <w:right w:val="single" w:sz="4" w:space="0" w:color="000000"/>
            </w:tcBorders>
          </w:tcPr>
          <w:p w14:paraId="00B31555" w14:textId="77777777" w:rsidR="00570B77" w:rsidRPr="00700002" w:rsidRDefault="00570B77" w:rsidP="003B40DC">
            <w:pPr>
              <w:pStyle w:val="TableBody"/>
            </w:pPr>
            <w:r>
              <w:t>Name of Tertiary or substitute Driver</w:t>
            </w:r>
          </w:p>
        </w:tc>
      </w:tr>
      <w:tr w:rsidR="00570B77" w14:paraId="32560BEB" w14:textId="77777777">
        <w:trPr>
          <w:trHeight w:val="279"/>
        </w:trPr>
        <w:tc>
          <w:tcPr>
            <w:tcW w:w="1881" w:type="dxa"/>
            <w:tcBorders>
              <w:top w:val="single" w:sz="4" w:space="0" w:color="000000"/>
              <w:left w:val="single" w:sz="4" w:space="0" w:color="000000"/>
              <w:bottom w:val="single" w:sz="4" w:space="0" w:color="000000"/>
              <w:right w:val="single" w:sz="4" w:space="0" w:color="000000"/>
            </w:tcBorders>
          </w:tcPr>
          <w:p w14:paraId="277F2875" w14:textId="77777777" w:rsidR="00570B77" w:rsidRPr="00515C5A" w:rsidRDefault="00570B77" w:rsidP="00E55A83">
            <w:pPr>
              <w:pStyle w:val="TableBody"/>
              <w:rPr>
                <w:b/>
                <w:bCs/>
              </w:rPr>
            </w:pPr>
            <w:r w:rsidRPr="00515C5A">
              <w:rPr>
                <w:b/>
                <w:bCs/>
              </w:rPr>
              <w:t xml:space="preserve">Chief </w:t>
            </w:r>
          </w:p>
        </w:tc>
        <w:tc>
          <w:tcPr>
            <w:tcW w:w="6194" w:type="dxa"/>
            <w:tcBorders>
              <w:top w:val="single" w:sz="4" w:space="0" w:color="000000"/>
              <w:left w:val="single" w:sz="4" w:space="0" w:color="000000"/>
              <w:bottom w:val="single" w:sz="4" w:space="0" w:color="000000"/>
              <w:right w:val="single" w:sz="4" w:space="0" w:color="000000"/>
            </w:tcBorders>
          </w:tcPr>
          <w:p w14:paraId="543FE58C" w14:textId="77777777" w:rsidR="00570B77" w:rsidRPr="00700002" w:rsidRDefault="00570B77" w:rsidP="003B40DC">
            <w:pPr>
              <w:pStyle w:val="TableBody"/>
            </w:pPr>
            <w:r w:rsidRPr="00700002">
              <w:t xml:space="preserve">Additional field available for identifying members of route delivery crew </w:t>
            </w:r>
          </w:p>
        </w:tc>
      </w:tr>
      <w:tr w:rsidR="00570B77" w14:paraId="2E9630ED" w14:textId="77777777">
        <w:trPr>
          <w:trHeight w:val="279"/>
        </w:trPr>
        <w:tc>
          <w:tcPr>
            <w:tcW w:w="1881" w:type="dxa"/>
            <w:tcBorders>
              <w:top w:val="single" w:sz="4" w:space="0" w:color="000000"/>
              <w:left w:val="single" w:sz="4" w:space="0" w:color="000000"/>
              <w:bottom w:val="single" w:sz="4" w:space="0" w:color="000000"/>
              <w:right w:val="single" w:sz="4" w:space="0" w:color="000000"/>
            </w:tcBorders>
          </w:tcPr>
          <w:p w14:paraId="2A140AF8" w14:textId="77777777" w:rsidR="00570B77" w:rsidRPr="00515C5A" w:rsidRDefault="00570B77" w:rsidP="00E55A83">
            <w:pPr>
              <w:pStyle w:val="TableBody"/>
              <w:rPr>
                <w:b/>
                <w:bCs/>
              </w:rPr>
            </w:pPr>
            <w:r w:rsidRPr="00515C5A">
              <w:rPr>
                <w:b/>
                <w:bCs/>
              </w:rPr>
              <w:t xml:space="preserve">Assistant Chief </w:t>
            </w:r>
          </w:p>
        </w:tc>
        <w:tc>
          <w:tcPr>
            <w:tcW w:w="6194" w:type="dxa"/>
            <w:tcBorders>
              <w:top w:val="single" w:sz="4" w:space="0" w:color="000000"/>
              <w:left w:val="single" w:sz="4" w:space="0" w:color="000000"/>
              <w:bottom w:val="single" w:sz="4" w:space="0" w:color="000000"/>
              <w:right w:val="single" w:sz="4" w:space="0" w:color="000000"/>
            </w:tcBorders>
          </w:tcPr>
          <w:p w14:paraId="5DF58257" w14:textId="77777777" w:rsidR="00570B77" w:rsidRPr="00700002" w:rsidRDefault="00570B77" w:rsidP="003B40DC">
            <w:pPr>
              <w:pStyle w:val="TableBody"/>
            </w:pPr>
            <w:r w:rsidRPr="00700002">
              <w:t xml:space="preserve">Additional field available for identifying members of route delivery crew </w:t>
            </w:r>
          </w:p>
        </w:tc>
      </w:tr>
      <w:tr w:rsidR="00570B77" w14:paraId="7C94538B" w14:textId="77777777">
        <w:trPr>
          <w:trHeight w:val="279"/>
        </w:trPr>
        <w:tc>
          <w:tcPr>
            <w:tcW w:w="1881" w:type="dxa"/>
            <w:tcBorders>
              <w:top w:val="single" w:sz="4" w:space="0" w:color="000000"/>
              <w:left w:val="single" w:sz="4" w:space="0" w:color="000000"/>
              <w:bottom w:val="single" w:sz="4" w:space="0" w:color="000000"/>
              <w:right w:val="single" w:sz="4" w:space="0" w:color="000000"/>
            </w:tcBorders>
          </w:tcPr>
          <w:p w14:paraId="52DFCE76" w14:textId="77777777" w:rsidR="00570B77" w:rsidRPr="00515C5A" w:rsidRDefault="00570B77" w:rsidP="00E55A83">
            <w:pPr>
              <w:pStyle w:val="TableBody"/>
              <w:rPr>
                <w:b/>
                <w:bCs/>
              </w:rPr>
            </w:pPr>
            <w:r w:rsidRPr="00515C5A">
              <w:rPr>
                <w:b/>
                <w:bCs/>
              </w:rPr>
              <w:t xml:space="preserve">Security Agent1 </w:t>
            </w:r>
          </w:p>
        </w:tc>
        <w:tc>
          <w:tcPr>
            <w:tcW w:w="6194" w:type="dxa"/>
            <w:tcBorders>
              <w:top w:val="single" w:sz="4" w:space="0" w:color="000000"/>
              <w:left w:val="single" w:sz="4" w:space="0" w:color="000000"/>
              <w:bottom w:val="single" w:sz="4" w:space="0" w:color="000000"/>
              <w:right w:val="single" w:sz="4" w:space="0" w:color="000000"/>
            </w:tcBorders>
          </w:tcPr>
          <w:p w14:paraId="6F0060F4" w14:textId="77777777" w:rsidR="00570B77" w:rsidRPr="00700002" w:rsidRDefault="00570B77" w:rsidP="003B40DC">
            <w:pPr>
              <w:pStyle w:val="TableBody"/>
            </w:pPr>
            <w:r w:rsidRPr="00700002">
              <w:t xml:space="preserve">Additional field available for identifying members of route delivery crew </w:t>
            </w:r>
          </w:p>
        </w:tc>
      </w:tr>
      <w:tr w:rsidR="00570B77" w14:paraId="55B89068" w14:textId="77777777">
        <w:trPr>
          <w:trHeight w:val="279"/>
        </w:trPr>
        <w:tc>
          <w:tcPr>
            <w:tcW w:w="1881" w:type="dxa"/>
            <w:tcBorders>
              <w:top w:val="single" w:sz="4" w:space="0" w:color="000000"/>
              <w:left w:val="single" w:sz="4" w:space="0" w:color="000000"/>
              <w:bottom w:val="single" w:sz="4" w:space="0" w:color="000000"/>
              <w:right w:val="single" w:sz="4" w:space="0" w:color="000000"/>
            </w:tcBorders>
          </w:tcPr>
          <w:p w14:paraId="6155F2B5" w14:textId="77777777" w:rsidR="00570B77" w:rsidRPr="00515C5A" w:rsidRDefault="00570B77" w:rsidP="00E55A83">
            <w:pPr>
              <w:pStyle w:val="TableBody"/>
              <w:rPr>
                <w:b/>
                <w:bCs/>
              </w:rPr>
            </w:pPr>
            <w:r w:rsidRPr="00515C5A">
              <w:rPr>
                <w:b/>
                <w:bCs/>
              </w:rPr>
              <w:t xml:space="preserve">Security Agent2 </w:t>
            </w:r>
          </w:p>
        </w:tc>
        <w:tc>
          <w:tcPr>
            <w:tcW w:w="6194" w:type="dxa"/>
            <w:tcBorders>
              <w:top w:val="single" w:sz="4" w:space="0" w:color="000000"/>
              <w:left w:val="single" w:sz="4" w:space="0" w:color="000000"/>
              <w:bottom w:val="single" w:sz="4" w:space="0" w:color="000000"/>
              <w:right w:val="single" w:sz="4" w:space="0" w:color="000000"/>
            </w:tcBorders>
          </w:tcPr>
          <w:p w14:paraId="394CE34B" w14:textId="77777777" w:rsidR="00570B77" w:rsidRPr="00700002" w:rsidRDefault="00570B77" w:rsidP="003B40DC">
            <w:pPr>
              <w:pStyle w:val="TableBody"/>
            </w:pPr>
            <w:r w:rsidRPr="00700002">
              <w:t xml:space="preserve">Additional field available for identifying members of route delivery crew </w:t>
            </w:r>
          </w:p>
        </w:tc>
      </w:tr>
      <w:tr w:rsidR="00570B77" w14:paraId="3C28E851" w14:textId="77777777">
        <w:trPr>
          <w:trHeight w:val="279"/>
        </w:trPr>
        <w:tc>
          <w:tcPr>
            <w:tcW w:w="1881" w:type="dxa"/>
            <w:tcBorders>
              <w:top w:val="single" w:sz="4" w:space="0" w:color="000000"/>
              <w:left w:val="single" w:sz="4" w:space="0" w:color="000000"/>
              <w:bottom w:val="single" w:sz="4" w:space="0" w:color="000000"/>
              <w:right w:val="single" w:sz="4" w:space="0" w:color="000000"/>
            </w:tcBorders>
          </w:tcPr>
          <w:p w14:paraId="2488CFA8" w14:textId="77777777" w:rsidR="00570B77" w:rsidRPr="00515C5A" w:rsidRDefault="00570B77" w:rsidP="00E55A83">
            <w:pPr>
              <w:pStyle w:val="TableBody"/>
              <w:rPr>
                <w:b/>
                <w:bCs/>
              </w:rPr>
            </w:pPr>
            <w:r w:rsidRPr="00515C5A">
              <w:rPr>
                <w:b/>
                <w:bCs/>
              </w:rPr>
              <w:t xml:space="preserve">Truck </w:t>
            </w:r>
          </w:p>
        </w:tc>
        <w:tc>
          <w:tcPr>
            <w:tcW w:w="6194" w:type="dxa"/>
            <w:tcBorders>
              <w:top w:val="single" w:sz="4" w:space="0" w:color="000000"/>
              <w:left w:val="single" w:sz="4" w:space="0" w:color="000000"/>
              <w:bottom w:val="single" w:sz="4" w:space="0" w:color="000000"/>
              <w:right w:val="single" w:sz="4" w:space="0" w:color="000000"/>
            </w:tcBorders>
          </w:tcPr>
          <w:p w14:paraId="2F932CC2" w14:textId="77777777" w:rsidR="00570B77" w:rsidRPr="00700002" w:rsidRDefault="00570B77" w:rsidP="003B40DC">
            <w:pPr>
              <w:pStyle w:val="TableBody"/>
            </w:pPr>
            <w:r w:rsidRPr="00700002">
              <w:t xml:space="preserve">Unique Truck Identification code </w:t>
            </w:r>
          </w:p>
        </w:tc>
      </w:tr>
      <w:tr w:rsidR="00570B77" w14:paraId="3F3C0D2F" w14:textId="77777777">
        <w:trPr>
          <w:trHeight w:val="279"/>
        </w:trPr>
        <w:tc>
          <w:tcPr>
            <w:tcW w:w="1881" w:type="dxa"/>
            <w:tcBorders>
              <w:top w:val="single" w:sz="4" w:space="0" w:color="000000"/>
              <w:left w:val="single" w:sz="4" w:space="0" w:color="000000"/>
              <w:bottom w:val="single" w:sz="4" w:space="0" w:color="000000"/>
              <w:right w:val="single" w:sz="4" w:space="0" w:color="000000"/>
            </w:tcBorders>
          </w:tcPr>
          <w:p w14:paraId="08653D1A" w14:textId="77777777" w:rsidR="00570B77" w:rsidRPr="00515C5A" w:rsidRDefault="00570B77" w:rsidP="00E55A83">
            <w:pPr>
              <w:pStyle w:val="TableBody"/>
              <w:rPr>
                <w:b/>
                <w:bCs/>
              </w:rPr>
            </w:pPr>
            <w:r w:rsidRPr="00515C5A">
              <w:rPr>
                <w:b/>
                <w:bCs/>
              </w:rPr>
              <w:t xml:space="preserve">Status </w:t>
            </w:r>
          </w:p>
        </w:tc>
        <w:tc>
          <w:tcPr>
            <w:tcW w:w="6194" w:type="dxa"/>
            <w:tcBorders>
              <w:top w:val="single" w:sz="4" w:space="0" w:color="000000"/>
              <w:left w:val="single" w:sz="4" w:space="0" w:color="000000"/>
              <w:bottom w:val="single" w:sz="4" w:space="0" w:color="000000"/>
              <w:right w:val="single" w:sz="4" w:space="0" w:color="000000"/>
            </w:tcBorders>
          </w:tcPr>
          <w:p w14:paraId="642500CF" w14:textId="106E1C0E" w:rsidR="00B720D8" w:rsidRPr="00D57E7E" w:rsidRDefault="00570B77" w:rsidP="003B40DC">
            <w:pPr>
              <w:pStyle w:val="TableBody"/>
            </w:pPr>
            <w:r w:rsidRPr="003B40DC">
              <w:t>Status of Route Plan. Status follow</w:t>
            </w:r>
            <w:r w:rsidR="003B40DC">
              <w:t>s</w:t>
            </w:r>
            <w:r w:rsidRPr="003B40DC">
              <w:t xml:space="preserve"> a workflow configured by your institution</w:t>
            </w:r>
            <w:r>
              <w:t xml:space="preserve">. </w:t>
            </w:r>
            <w:r w:rsidRPr="00515C5A">
              <w:rPr>
                <w:b/>
                <w:bCs/>
                <w:u w:val="single"/>
              </w:rPr>
              <w:t>For example</w:t>
            </w:r>
            <w:r>
              <w:t xml:space="preserve">: </w:t>
            </w:r>
            <w:r w:rsidRPr="00515C5A">
              <w:t>In Progress &gt; In Transit &gt; Completed</w:t>
            </w:r>
            <w:r w:rsidRPr="00D57E7E">
              <w:t xml:space="preserve">. </w:t>
            </w:r>
          </w:p>
          <w:p w14:paraId="2EE5C179" w14:textId="74FDE293" w:rsidR="00570B77" w:rsidRPr="00700002" w:rsidRDefault="00570B77" w:rsidP="00515C5A">
            <w:pPr>
              <w:pStyle w:val="TableNote"/>
            </w:pPr>
            <w:r w:rsidRPr="00515C5A">
              <w:rPr>
                <w:b/>
                <w:bCs/>
              </w:rPr>
              <w:t>Note</w:t>
            </w:r>
            <w:r>
              <w:t xml:space="preserve">: Route Plan fields may </w:t>
            </w:r>
            <w:r w:rsidR="0014696D">
              <w:t xml:space="preserve">be </w:t>
            </w:r>
            <w:r>
              <w:t>disable</w:t>
            </w:r>
            <w:r w:rsidR="0014696D">
              <w:t>d</w:t>
            </w:r>
            <w:r>
              <w:t xml:space="preserve"> (become </w:t>
            </w:r>
            <w:r w:rsidR="0014696D">
              <w:t>read-</w:t>
            </w:r>
            <w:r>
              <w:t xml:space="preserve">only) when certain statuses are reached. Additionally, changing the Route Plan’s status may initiate order updates. See </w:t>
            </w:r>
            <w:r w:rsidRPr="00515C5A">
              <w:rPr>
                <w:color w:val="4472C4" w:themeColor="accent1"/>
              </w:rPr>
              <w:fldChar w:fldCharType="begin"/>
            </w:r>
            <w:r w:rsidRPr="00515C5A">
              <w:rPr>
                <w:color w:val="4472C4" w:themeColor="accent1"/>
              </w:rPr>
              <w:instrText xml:space="preserve"> REF _Ref65570451 \h </w:instrText>
            </w:r>
            <w:r w:rsidR="00E55A83" w:rsidRPr="00515C5A">
              <w:rPr>
                <w:color w:val="4472C4" w:themeColor="accent1"/>
              </w:rPr>
              <w:instrText xml:space="preserve"> \* MERGEFORMAT </w:instrText>
            </w:r>
            <w:r w:rsidRPr="00515C5A">
              <w:rPr>
                <w:color w:val="4472C4" w:themeColor="accent1"/>
              </w:rPr>
            </w:r>
            <w:r w:rsidRPr="00515C5A">
              <w:rPr>
                <w:color w:val="4472C4" w:themeColor="accent1"/>
              </w:rPr>
              <w:fldChar w:fldCharType="separate"/>
            </w:r>
            <w:r w:rsidR="00964EF7" w:rsidRPr="00964EF7">
              <w:rPr>
                <w:color w:val="4472C4" w:themeColor="accent1"/>
              </w:rPr>
              <w:t>ROUTE PLAN WORKFLOW</w:t>
            </w:r>
            <w:r w:rsidRPr="00515C5A">
              <w:rPr>
                <w:color w:val="4472C4" w:themeColor="accent1"/>
              </w:rPr>
              <w:fldChar w:fldCharType="end"/>
            </w:r>
          </w:p>
        </w:tc>
      </w:tr>
      <w:tr w:rsidR="00570B77" w14:paraId="0A81FACC" w14:textId="77777777">
        <w:trPr>
          <w:trHeight w:val="279"/>
        </w:trPr>
        <w:tc>
          <w:tcPr>
            <w:tcW w:w="1881" w:type="dxa"/>
            <w:tcBorders>
              <w:top w:val="single" w:sz="4" w:space="0" w:color="000000"/>
              <w:left w:val="single" w:sz="4" w:space="0" w:color="000000"/>
              <w:bottom w:val="single" w:sz="4" w:space="0" w:color="000000"/>
              <w:right w:val="single" w:sz="4" w:space="0" w:color="000000"/>
            </w:tcBorders>
          </w:tcPr>
          <w:p w14:paraId="7DD28FD3" w14:textId="77777777" w:rsidR="00570B77" w:rsidRPr="00515C5A" w:rsidRDefault="00570B77" w:rsidP="00E55A83">
            <w:pPr>
              <w:pStyle w:val="TableBody"/>
              <w:rPr>
                <w:b/>
                <w:bCs/>
              </w:rPr>
            </w:pPr>
            <w:r w:rsidRPr="00515C5A">
              <w:rPr>
                <w:b/>
                <w:bCs/>
              </w:rPr>
              <w:t xml:space="preserve">Assigned Orders </w:t>
            </w:r>
          </w:p>
        </w:tc>
        <w:tc>
          <w:tcPr>
            <w:tcW w:w="6194" w:type="dxa"/>
            <w:tcBorders>
              <w:top w:val="single" w:sz="4" w:space="0" w:color="000000"/>
              <w:left w:val="single" w:sz="4" w:space="0" w:color="000000"/>
              <w:bottom w:val="single" w:sz="4" w:space="0" w:color="000000"/>
              <w:right w:val="single" w:sz="4" w:space="0" w:color="000000"/>
            </w:tcBorders>
          </w:tcPr>
          <w:p w14:paraId="11E483FF" w14:textId="0CC9B658" w:rsidR="00570B77" w:rsidRPr="00515C5A" w:rsidRDefault="0014696D" w:rsidP="00D57E7E">
            <w:pPr>
              <w:pStyle w:val="TableBody"/>
            </w:pPr>
            <w:r w:rsidRPr="00515C5A">
              <w:t xml:space="preserve">The interactive </w:t>
            </w:r>
            <w:r w:rsidR="00570B77" w:rsidRPr="00515C5A">
              <w:t xml:space="preserve">portion of </w:t>
            </w:r>
            <w:r w:rsidRPr="00515C5A">
              <w:t xml:space="preserve">the </w:t>
            </w:r>
            <w:r w:rsidR="00570B77" w:rsidRPr="00515C5A">
              <w:t xml:space="preserve">screen </w:t>
            </w:r>
            <w:r w:rsidRPr="00515C5A">
              <w:t xml:space="preserve">shows </w:t>
            </w:r>
            <w:r w:rsidR="00570B77" w:rsidRPr="00515C5A">
              <w:t xml:space="preserve">individual orders that make up the assigned route. Order tiles can be clicked and </w:t>
            </w:r>
            <w:r w:rsidRPr="00515C5A">
              <w:t xml:space="preserve">dragged </w:t>
            </w:r>
            <w:r w:rsidR="00570B77" w:rsidRPr="00515C5A">
              <w:t xml:space="preserve">between columns to aid in the planning of routes. </w:t>
            </w:r>
          </w:p>
          <w:p w14:paraId="06A8884F" w14:textId="3164F8C1" w:rsidR="00570B77" w:rsidRPr="00515C5A" w:rsidRDefault="0014696D" w:rsidP="00D57E7E">
            <w:pPr>
              <w:pStyle w:val="TableBody"/>
            </w:pPr>
            <w:r w:rsidRPr="00515C5A">
              <w:t xml:space="preserve">The assigned </w:t>
            </w:r>
            <w:r w:rsidR="00570B77" w:rsidRPr="00515C5A">
              <w:t xml:space="preserve">Orders column reflects only those orders that are assigned to the route being reviewed/edited. </w:t>
            </w:r>
          </w:p>
        </w:tc>
      </w:tr>
      <w:tr w:rsidR="00570B77" w14:paraId="0B3BDFE0" w14:textId="77777777">
        <w:trPr>
          <w:trHeight w:val="279"/>
        </w:trPr>
        <w:tc>
          <w:tcPr>
            <w:tcW w:w="1881" w:type="dxa"/>
            <w:tcBorders>
              <w:top w:val="single" w:sz="4" w:space="0" w:color="000000"/>
              <w:left w:val="single" w:sz="4" w:space="0" w:color="000000"/>
              <w:bottom w:val="single" w:sz="4" w:space="0" w:color="000000"/>
              <w:right w:val="single" w:sz="4" w:space="0" w:color="000000"/>
            </w:tcBorders>
          </w:tcPr>
          <w:p w14:paraId="377F0B26" w14:textId="77777777" w:rsidR="00570B77" w:rsidRPr="00515C5A" w:rsidRDefault="00570B77" w:rsidP="00E55A83">
            <w:pPr>
              <w:pStyle w:val="TableBody"/>
              <w:rPr>
                <w:b/>
                <w:bCs/>
              </w:rPr>
            </w:pPr>
            <w:r w:rsidRPr="00515C5A">
              <w:rPr>
                <w:b/>
                <w:bCs/>
              </w:rPr>
              <w:lastRenderedPageBreak/>
              <w:t xml:space="preserve">Unassigned Deliveries </w:t>
            </w:r>
          </w:p>
        </w:tc>
        <w:tc>
          <w:tcPr>
            <w:tcW w:w="6194" w:type="dxa"/>
            <w:tcBorders>
              <w:top w:val="single" w:sz="4" w:space="0" w:color="000000"/>
              <w:left w:val="single" w:sz="4" w:space="0" w:color="000000"/>
              <w:bottom w:val="single" w:sz="4" w:space="0" w:color="000000"/>
              <w:right w:val="single" w:sz="4" w:space="0" w:color="000000"/>
            </w:tcBorders>
          </w:tcPr>
          <w:p w14:paraId="1FDB7CA2" w14:textId="40A8FB4E" w:rsidR="00570B77" w:rsidRPr="00515C5A" w:rsidRDefault="0014696D" w:rsidP="00D57E7E">
            <w:pPr>
              <w:pStyle w:val="TableBody"/>
            </w:pPr>
            <w:r w:rsidRPr="00515C5A">
              <w:t xml:space="preserve">The interactive </w:t>
            </w:r>
            <w:r w:rsidR="00570B77" w:rsidRPr="00515C5A">
              <w:t xml:space="preserve">portion of </w:t>
            </w:r>
            <w:r w:rsidRPr="00515C5A">
              <w:t xml:space="preserve">the </w:t>
            </w:r>
            <w:r w:rsidR="00570B77" w:rsidRPr="00515C5A">
              <w:t xml:space="preserve">screen </w:t>
            </w:r>
            <w:r w:rsidRPr="00515C5A">
              <w:t xml:space="preserve">shows </w:t>
            </w:r>
            <w:r w:rsidR="00570B77" w:rsidRPr="00515C5A">
              <w:t xml:space="preserve">individual orders that can be added to the route. Order tiles can be clicked and </w:t>
            </w:r>
            <w:r w:rsidRPr="00515C5A">
              <w:t xml:space="preserve">dragged </w:t>
            </w:r>
            <w:r w:rsidR="00570B77" w:rsidRPr="00515C5A">
              <w:t xml:space="preserve">between columns to aid in the planning of routes. </w:t>
            </w:r>
          </w:p>
          <w:p w14:paraId="424925CC" w14:textId="2DBDC3F7" w:rsidR="00570B77" w:rsidRPr="00515C5A" w:rsidRDefault="0014696D" w:rsidP="00D57E7E">
            <w:pPr>
              <w:pStyle w:val="TableBody"/>
            </w:pPr>
            <w:r w:rsidRPr="00515C5A">
              <w:t xml:space="preserve">The unassigned </w:t>
            </w:r>
            <w:r w:rsidR="00570B77" w:rsidRPr="00515C5A">
              <w:t xml:space="preserve">Deliveries column reflects only those deliveries that are not yet assigned to a route. </w:t>
            </w:r>
          </w:p>
        </w:tc>
      </w:tr>
      <w:tr w:rsidR="00570B77" w14:paraId="447A457A" w14:textId="77777777">
        <w:trPr>
          <w:trHeight w:val="279"/>
        </w:trPr>
        <w:tc>
          <w:tcPr>
            <w:tcW w:w="1881" w:type="dxa"/>
            <w:tcBorders>
              <w:top w:val="single" w:sz="4" w:space="0" w:color="000000"/>
              <w:left w:val="single" w:sz="4" w:space="0" w:color="000000"/>
              <w:bottom w:val="single" w:sz="4" w:space="0" w:color="000000"/>
              <w:right w:val="single" w:sz="4" w:space="0" w:color="000000"/>
            </w:tcBorders>
          </w:tcPr>
          <w:p w14:paraId="130842E9" w14:textId="77777777" w:rsidR="00570B77" w:rsidRPr="00515C5A" w:rsidRDefault="00570B77" w:rsidP="00E55A83">
            <w:pPr>
              <w:pStyle w:val="TableBody"/>
              <w:rPr>
                <w:b/>
                <w:bCs/>
              </w:rPr>
            </w:pPr>
            <w:r w:rsidRPr="00515C5A">
              <w:rPr>
                <w:b/>
                <w:bCs/>
              </w:rPr>
              <w:t xml:space="preserve">Unassigned Returns </w:t>
            </w:r>
          </w:p>
        </w:tc>
        <w:tc>
          <w:tcPr>
            <w:tcW w:w="6194" w:type="dxa"/>
            <w:tcBorders>
              <w:top w:val="single" w:sz="4" w:space="0" w:color="000000"/>
              <w:left w:val="single" w:sz="4" w:space="0" w:color="000000"/>
              <w:bottom w:val="single" w:sz="4" w:space="0" w:color="000000"/>
              <w:right w:val="single" w:sz="4" w:space="0" w:color="000000"/>
            </w:tcBorders>
          </w:tcPr>
          <w:p w14:paraId="3EFB9067" w14:textId="0A911EAE" w:rsidR="00570B77" w:rsidRPr="00515C5A" w:rsidRDefault="0014696D" w:rsidP="00D57E7E">
            <w:pPr>
              <w:pStyle w:val="TableBody"/>
            </w:pPr>
            <w:r w:rsidRPr="00515C5A">
              <w:t xml:space="preserve">The interactive </w:t>
            </w:r>
            <w:r w:rsidR="00570B77" w:rsidRPr="00515C5A">
              <w:t xml:space="preserve">portion of </w:t>
            </w:r>
            <w:r w:rsidRPr="00515C5A">
              <w:t xml:space="preserve">the </w:t>
            </w:r>
            <w:r w:rsidR="00570B77" w:rsidRPr="00515C5A">
              <w:t xml:space="preserve">screen </w:t>
            </w:r>
            <w:r w:rsidRPr="00515C5A">
              <w:t xml:space="preserve">shows </w:t>
            </w:r>
            <w:r w:rsidR="00570B77" w:rsidRPr="00515C5A">
              <w:t xml:space="preserve">individual orders that can be added to the route. Order tiles can be clicked and </w:t>
            </w:r>
            <w:r w:rsidRPr="00515C5A">
              <w:t xml:space="preserve">dragged </w:t>
            </w:r>
            <w:r w:rsidR="00570B77" w:rsidRPr="00515C5A">
              <w:t xml:space="preserve">between columns to aid in the planning of routes. </w:t>
            </w:r>
          </w:p>
          <w:p w14:paraId="53DF9C41" w14:textId="7C52BC91" w:rsidR="00570B77" w:rsidRPr="00515C5A" w:rsidRDefault="0014696D" w:rsidP="00D57E7E">
            <w:pPr>
              <w:pStyle w:val="TableBody"/>
            </w:pPr>
            <w:r w:rsidRPr="00515C5A">
              <w:t xml:space="preserve">The Unassigned </w:t>
            </w:r>
            <w:r w:rsidR="00570B77" w:rsidRPr="00515C5A">
              <w:t xml:space="preserve">Returns column reflects only those returns that are not yet assigned to a route. </w:t>
            </w:r>
          </w:p>
        </w:tc>
      </w:tr>
      <w:tr w:rsidR="00570B77" w14:paraId="74BFC35C" w14:textId="77777777">
        <w:trPr>
          <w:trHeight w:val="279"/>
        </w:trPr>
        <w:tc>
          <w:tcPr>
            <w:tcW w:w="1881" w:type="dxa"/>
            <w:tcBorders>
              <w:top w:val="single" w:sz="4" w:space="0" w:color="000000"/>
              <w:left w:val="single" w:sz="4" w:space="0" w:color="000000"/>
              <w:bottom w:val="single" w:sz="4" w:space="0" w:color="000000"/>
              <w:right w:val="single" w:sz="4" w:space="0" w:color="000000"/>
            </w:tcBorders>
          </w:tcPr>
          <w:p w14:paraId="21C82753" w14:textId="77777777" w:rsidR="00570B77" w:rsidRPr="00515C5A" w:rsidRDefault="00570B77" w:rsidP="00E55A83">
            <w:pPr>
              <w:pStyle w:val="TableBody"/>
              <w:rPr>
                <w:b/>
                <w:bCs/>
              </w:rPr>
            </w:pPr>
            <w:r w:rsidRPr="00515C5A">
              <w:rPr>
                <w:b/>
                <w:bCs/>
              </w:rPr>
              <w:t xml:space="preserve">Unassigned Maintenance </w:t>
            </w:r>
          </w:p>
        </w:tc>
        <w:tc>
          <w:tcPr>
            <w:tcW w:w="6194" w:type="dxa"/>
            <w:tcBorders>
              <w:top w:val="single" w:sz="4" w:space="0" w:color="000000"/>
              <w:left w:val="single" w:sz="4" w:space="0" w:color="000000"/>
              <w:bottom w:val="single" w:sz="4" w:space="0" w:color="000000"/>
              <w:right w:val="single" w:sz="4" w:space="0" w:color="000000"/>
            </w:tcBorders>
          </w:tcPr>
          <w:p w14:paraId="16995201" w14:textId="2AFC45C4" w:rsidR="00570B77" w:rsidRPr="00515C5A" w:rsidRDefault="0014696D" w:rsidP="00D57E7E">
            <w:pPr>
              <w:pStyle w:val="TableBody"/>
            </w:pPr>
            <w:r w:rsidRPr="00515C5A">
              <w:t xml:space="preserve">The interactive </w:t>
            </w:r>
            <w:r w:rsidR="00570B77" w:rsidRPr="00515C5A">
              <w:t xml:space="preserve">portion of </w:t>
            </w:r>
            <w:r w:rsidRPr="00515C5A">
              <w:t xml:space="preserve">the </w:t>
            </w:r>
            <w:r w:rsidR="00570B77" w:rsidRPr="00515C5A">
              <w:t>screen show</w:t>
            </w:r>
            <w:r w:rsidRPr="00515C5A">
              <w:t>s</w:t>
            </w:r>
            <w:r w:rsidR="00570B77" w:rsidRPr="00515C5A">
              <w:t xml:space="preserve"> individual orders that can be added to the route. Order tiles can be clicked and dr</w:t>
            </w:r>
            <w:r w:rsidRPr="00515C5A">
              <w:t>a</w:t>
            </w:r>
            <w:r w:rsidR="00570B77" w:rsidRPr="00515C5A">
              <w:t>g</w:t>
            </w:r>
            <w:r w:rsidRPr="00515C5A">
              <w:t>ged</w:t>
            </w:r>
            <w:r w:rsidR="00570B77" w:rsidRPr="00515C5A">
              <w:t xml:space="preserve"> between columns to aid in the planning of routes. </w:t>
            </w:r>
          </w:p>
          <w:p w14:paraId="12EBA258" w14:textId="2B0D4865" w:rsidR="00570B77" w:rsidRPr="00515C5A" w:rsidRDefault="0014696D" w:rsidP="00D57E7E">
            <w:pPr>
              <w:pStyle w:val="TableBody"/>
            </w:pPr>
            <w:r w:rsidRPr="00515C5A">
              <w:t>The U</w:t>
            </w:r>
            <w:r w:rsidR="00570B77" w:rsidRPr="00515C5A">
              <w:t xml:space="preserve">nassigned Maintenance column reflects only those Maintenance Visits that are not yet assigned to a route. </w:t>
            </w:r>
          </w:p>
        </w:tc>
      </w:tr>
    </w:tbl>
    <w:p w14:paraId="290622D2" w14:textId="272F384F" w:rsidR="00570B77" w:rsidRDefault="00000000" w:rsidP="00E55A83">
      <w:pPr>
        <w:pStyle w:val="Caption"/>
        <w:rPr>
          <w:color w:val="70AD47" w:themeColor="accent6"/>
        </w:rPr>
      </w:pPr>
      <w:hyperlink w:anchor="_SETTINGS" w:history="1">
        <w:r w:rsidR="00570B77" w:rsidRPr="00E55A83">
          <w:rPr>
            <w:rStyle w:val="Hyperlink"/>
            <w:color w:val="70AD47" w:themeColor="accent6"/>
          </w:rPr>
          <w:t>Return to: Routes</w:t>
        </w:r>
      </w:hyperlink>
      <w:r w:rsidR="00570B77" w:rsidRPr="00E55A83">
        <w:rPr>
          <w:color w:val="70AD47" w:themeColor="accent6"/>
        </w:rPr>
        <w:t xml:space="preserve"> </w:t>
      </w:r>
    </w:p>
    <w:p w14:paraId="598FF641" w14:textId="77777777" w:rsidR="00E55A83" w:rsidRPr="00E55A83" w:rsidRDefault="00E55A83" w:rsidP="00E55A83"/>
    <w:p w14:paraId="6B729ECA" w14:textId="77777777" w:rsidR="00570B77" w:rsidRDefault="00570B77" w:rsidP="00570B77">
      <w:pPr>
        <w:pStyle w:val="Heading2"/>
      </w:pPr>
      <w:bookmarkStart w:id="524" w:name="_Toc111643073"/>
      <w:bookmarkStart w:id="525" w:name="_Toc132248001"/>
      <w:r>
        <w:t>MANAGE TRUCKS</w:t>
      </w:r>
      <w:bookmarkEnd w:id="524"/>
      <w:bookmarkEnd w:id="525"/>
    </w:p>
    <w:p w14:paraId="274296AF" w14:textId="77777777" w:rsidR="00570B77" w:rsidRDefault="00570B77" w:rsidP="00E55A83">
      <w:pPr>
        <w:pStyle w:val="BodyText"/>
      </w:pPr>
      <w:r w:rsidRPr="00515C5A">
        <w:rPr>
          <w:i/>
          <w:iCs/>
        </w:rPr>
        <w:t>Routes</w:t>
      </w:r>
      <w:r w:rsidRPr="00515C5A">
        <w:rPr>
          <w:rFonts w:ascii="Wingdings" w:eastAsia="Wingdings" w:hAnsi="Wingdings" w:cs="Wingdings"/>
          <w:i/>
          <w:iCs/>
          <w:sz w:val="16"/>
        </w:rPr>
        <w:t></w:t>
      </w:r>
      <w:r w:rsidRPr="00515C5A">
        <w:rPr>
          <w:i/>
          <w:iCs/>
        </w:rPr>
        <w:t>Manage Trucks</w:t>
      </w:r>
      <w:r w:rsidRPr="00915146">
        <w:t xml:space="preserve"> provides access for users to define and control</w:t>
      </w:r>
      <w:r>
        <w:t xml:space="preserve"> the</w:t>
      </w:r>
      <w:r w:rsidRPr="00915146">
        <w:t xml:space="preserve"> </w:t>
      </w:r>
      <w:r>
        <w:t>vehicles</w:t>
      </w:r>
      <w:r w:rsidRPr="00915146">
        <w:t xml:space="preserve"> in service. </w:t>
      </w:r>
    </w:p>
    <w:p w14:paraId="26079C27" w14:textId="78ED1063" w:rsidR="00570B77" w:rsidRPr="00915146" w:rsidRDefault="00570B77" w:rsidP="00E55A83">
      <w:pPr>
        <w:pStyle w:val="BodyText"/>
      </w:pPr>
      <w:r w:rsidRPr="00915146">
        <w:t xml:space="preserve">The primary screen under </w:t>
      </w:r>
      <w:r w:rsidR="00B720D8" w:rsidRPr="00515C5A">
        <w:rPr>
          <w:b/>
          <w:bCs/>
        </w:rPr>
        <w:t>“</w:t>
      </w:r>
      <w:r w:rsidRPr="00515C5A">
        <w:rPr>
          <w:b/>
          <w:bCs/>
        </w:rPr>
        <w:t>Manage Trucks</w:t>
      </w:r>
      <w:r w:rsidR="00B720D8">
        <w:rPr>
          <w:b/>
          <w:bCs/>
        </w:rPr>
        <w:t>”</w:t>
      </w:r>
      <w:r w:rsidRPr="00915146">
        <w:t xml:space="preserve"> is the </w:t>
      </w:r>
      <w:r w:rsidR="00B720D8" w:rsidRPr="00515C5A">
        <w:rPr>
          <w:b/>
          <w:bCs/>
        </w:rPr>
        <w:t>“</w:t>
      </w:r>
      <w:r w:rsidRPr="00515C5A">
        <w:rPr>
          <w:b/>
          <w:bCs/>
        </w:rPr>
        <w:t>List All Trucks</w:t>
      </w:r>
      <w:r w:rsidR="00B720D8">
        <w:rPr>
          <w:b/>
          <w:bCs/>
        </w:rPr>
        <w:t>”</w:t>
      </w:r>
      <w:r w:rsidRPr="00915146">
        <w:t xml:space="preserve"> screen</w:t>
      </w:r>
      <w:r w:rsidR="00B720D8">
        <w:t>,</w:t>
      </w:r>
      <w:r w:rsidRPr="00915146">
        <w:t xml:space="preserve"> which gives a single list of all in-service trucks.</w:t>
      </w:r>
    </w:p>
    <w:p w14:paraId="0CFE5CF6" w14:textId="3FAF9FD7" w:rsidR="00570B77" w:rsidRDefault="00570B77" w:rsidP="00E55A83">
      <w:pPr>
        <w:pStyle w:val="Caption"/>
      </w:pPr>
      <w:bookmarkStart w:id="526" w:name="_Toc65568961"/>
      <w:r>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964EF7">
        <w:rPr>
          <w:noProof/>
        </w:rPr>
        <w:t>25</w:t>
      </w:r>
      <w:r w:rsidRPr="36CE550C">
        <w:rPr>
          <w:noProof/>
        </w:rPr>
        <w:fldChar w:fldCharType="end"/>
      </w:r>
      <w:r>
        <w:t>: LIST ALL TRUCKS SCREEN</w:t>
      </w:r>
      <w:bookmarkEnd w:id="526"/>
      <w:r w:rsidRPr="36CE550C">
        <w:rPr>
          <w:color w:val="76923C"/>
        </w:rPr>
        <w:t xml:space="preserve"> </w:t>
      </w:r>
    </w:p>
    <w:p w14:paraId="15410636" w14:textId="22C505FB" w:rsidR="00570B77" w:rsidRDefault="00570B77" w:rsidP="00515C5A">
      <w:pPr>
        <w:pStyle w:val="BodyText"/>
      </w:pPr>
      <w:del w:id="527" w:author="Pinnu, Sainath" w:date="2023-04-11T19:12:00Z">
        <w:r w:rsidDel="00813B33">
          <w:rPr>
            <w:noProof/>
          </w:rPr>
          <w:lastRenderedPageBreak/>
          <w:drawing>
            <wp:inline distT="0" distB="0" distL="0" distR="0" wp14:anchorId="66392FC6" wp14:editId="2A7D393A">
              <wp:extent cx="5497664" cy="2651760"/>
              <wp:effectExtent l="76200" t="76200" r="141605" b="129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98995" cy="26524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528" w:author="Pinnu, Sainath" w:date="2023-04-11T19:12:00Z">
        <w:r w:rsidR="00813B33" w:rsidRPr="00813B33">
          <w:rPr>
            <w:noProof/>
          </w:rPr>
          <w:t xml:space="preserve"> </w:t>
        </w:r>
        <w:r w:rsidR="00813B33">
          <w:rPr>
            <w:noProof/>
          </w:rPr>
          <w:drawing>
            <wp:inline distT="0" distB="0" distL="0" distR="0" wp14:anchorId="00702A68" wp14:editId="12C242E9">
              <wp:extent cx="5943600" cy="1872615"/>
              <wp:effectExtent l="0" t="0" r="0" b="0"/>
              <wp:docPr id="45430" name="Picture 4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872615"/>
                      </a:xfrm>
                      <a:prstGeom prst="rect">
                        <a:avLst/>
                      </a:prstGeom>
                    </pic:spPr>
                  </pic:pic>
                </a:graphicData>
              </a:graphic>
            </wp:inline>
          </w:drawing>
        </w:r>
      </w:ins>
    </w:p>
    <w:p w14:paraId="7A980BF9" w14:textId="48656ED7" w:rsidR="00570B77" w:rsidRPr="00E55A83" w:rsidRDefault="00570B77" w:rsidP="00E55A83">
      <w:pPr>
        <w:pStyle w:val="Caption"/>
      </w:pPr>
      <w:bookmarkStart w:id="529" w:name="_Toc65569025"/>
      <w:r w:rsidRPr="00E55A83">
        <w:t xml:space="preserve">Table </w:t>
      </w:r>
      <w:fldSimple w:instr=" SEQ Table \* ARABIC ">
        <w:r w:rsidR="00964EF7">
          <w:rPr>
            <w:noProof/>
          </w:rPr>
          <w:t>24</w:t>
        </w:r>
      </w:fldSimple>
      <w:r w:rsidRPr="00E55A83">
        <w:t>: LIST ALL TRUCKS FIELD DESCRIPTIONS</w:t>
      </w:r>
      <w:bookmarkEnd w:id="529"/>
    </w:p>
    <w:tbl>
      <w:tblPr>
        <w:tblStyle w:val="TableGrid1"/>
        <w:tblW w:w="8075" w:type="dxa"/>
        <w:tblInd w:w="460" w:type="dxa"/>
        <w:tblCellMar>
          <w:top w:w="92" w:type="dxa"/>
          <w:left w:w="5" w:type="dxa"/>
          <w:right w:w="115" w:type="dxa"/>
        </w:tblCellMar>
        <w:tblLook w:val="04A0" w:firstRow="1" w:lastRow="0" w:firstColumn="1" w:lastColumn="0" w:noHBand="0" w:noVBand="1"/>
      </w:tblPr>
      <w:tblGrid>
        <w:gridCol w:w="1881"/>
        <w:gridCol w:w="6194"/>
      </w:tblGrid>
      <w:tr w:rsidR="00570B77" w14:paraId="23AC8BE9" w14:textId="77777777" w:rsidTr="00E55A83">
        <w:trPr>
          <w:trHeight w:val="372"/>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36103ECD" w14:textId="77777777" w:rsidR="00570B77" w:rsidRDefault="00570B77" w:rsidP="00E55A83">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28461551" w14:textId="77777777" w:rsidR="00570B77" w:rsidRDefault="00570B77" w:rsidP="00E55A83">
            <w:pPr>
              <w:pStyle w:val="TableHeading"/>
            </w:pPr>
            <w:r>
              <w:t xml:space="preserve">Description </w:t>
            </w:r>
          </w:p>
        </w:tc>
      </w:tr>
      <w:tr w:rsidR="00570B77" w14:paraId="5E34B140"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2D802810" w14:textId="77777777" w:rsidR="00570B77" w:rsidRPr="00515C5A" w:rsidRDefault="00570B77" w:rsidP="00E55A83">
            <w:pPr>
              <w:pStyle w:val="TableBody"/>
              <w:rPr>
                <w:b/>
                <w:bCs/>
              </w:rPr>
            </w:pPr>
            <w:r w:rsidRPr="00515C5A">
              <w:rPr>
                <w:b/>
                <w:bCs/>
              </w:rPr>
              <w:t xml:space="preserve">Number </w:t>
            </w:r>
          </w:p>
        </w:tc>
        <w:tc>
          <w:tcPr>
            <w:tcW w:w="6194" w:type="dxa"/>
            <w:tcBorders>
              <w:top w:val="single" w:sz="3" w:space="0" w:color="000000"/>
              <w:left w:val="single" w:sz="4" w:space="0" w:color="000000"/>
              <w:bottom w:val="single" w:sz="4" w:space="0" w:color="000000"/>
              <w:right w:val="single" w:sz="4" w:space="0" w:color="000000"/>
            </w:tcBorders>
          </w:tcPr>
          <w:p w14:paraId="288DAD0E" w14:textId="77777777" w:rsidR="00570B77" w:rsidRPr="00515C5A" w:rsidRDefault="00570B77" w:rsidP="00AA5700">
            <w:pPr>
              <w:pStyle w:val="TableBody"/>
            </w:pPr>
            <w:r w:rsidRPr="00515C5A">
              <w:t xml:space="preserve">Unique Truck Identification code </w:t>
            </w:r>
          </w:p>
        </w:tc>
      </w:tr>
      <w:tr w:rsidR="00570B77" w14:paraId="06BDD70C" w14:textId="77777777">
        <w:trPr>
          <w:trHeight w:val="351"/>
        </w:trPr>
        <w:tc>
          <w:tcPr>
            <w:tcW w:w="1881" w:type="dxa"/>
            <w:tcBorders>
              <w:top w:val="single" w:sz="4" w:space="0" w:color="000000"/>
              <w:left w:val="single" w:sz="4" w:space="0" w:color="000000"/>
              <w:bottom w:val="single" w:sz="4" w:space="0" w:color="000000"/>
              <w:right w:val="single" w:sz="4" w:space="0" w:color="000000"/>
            </w:tcBorders>
          </w:tcPr>
          <w:p w14:paraId="2680C2D0" w14:textId="77777777" w:rsidR="00570B77" w:rsidRPr="00515C5A" w:rsidRDefault="00570B77" w:rsidP="00E55A83">
            <w:pPr>
              <w:pStyle w:val="TableBody"/>
              <w:rPr>
                <w:b/>
                <w:bCs/>
              </w:rPr>
            </w:pPr>
            <w:r w:rsidRPr="00515C5A">
              <w:rPr>
                <w:b/>
                <w:bCs/>
              </w:rPr>
              <w:t xml:space="preserve">License Plate </w:t>
            </w:r>
          </w:p>
        </w:tc>
        <w:tc>
          <w:tcPr>
            <w:tcW w:w="6194" w:type="dxa"/>
            <w:tcBorders>
              <w:top w:val="single" w:sz="4" w:space="0" w:color="000000"/>
              <w:left w:val="single" w:sz="4" w:space="0" w:color="000000"/>
              <w:bottom w:val="single" w:sz="4" w:space="0" w:color="000000"/>
              <w:right w:val="single" w:sz="4" w:space="0" w:color="000000"/>
            </w:tcBorders>
          </w:tcPr>
          <w:p w14:paraId="34BE61E1" w14:textId="57A06968" w:rsidR="00570B77" w:rsidRPr="00515C5A" w:rsidRDefault="0014696D" w:rsidP="00AA5700">
            <w:pPr>
              <w:pStyle w:val="TableBody"/>
            </w:pPr>
            <w:r w:rsidRPr="00515C5A">
              <w:t>The government</w:t>
            </w:r>
            <w:r w:rsidR="00570B77" w:rsidRPr="00515C5A">
              <w:t xml:space="preserve">-issued license plate number of the truck </w:t>
            </w:r>
          </w:p>
        </w:tc>
      </w:tr>
      <w:tr w:rsidR="00570B77" w14:paraId="69F14B67" w14:textId="77777777">
        <w:trPr>
          <w:trHeight w:val="351"/>
        </w:trPr>
        <w:tc>
          <w:tcPr>
            <w:tcW w:w="1881" w:type="dxa"/>
            <w:tcBorders>
              <w:top w:val="single" w:sz="4" w:space="0" w:color="000000"/>
              <w:left w:val="single" w:sz="4" w:space="0" w:color="000000"/>
              <w:bottom w:val="single" w:sz="4" w:space="0" w:color="000000"/>
              <w:right w:val="single" w:sz="4" w:space="0" w:color="000000"/>
            </w:tcBorders>
          </w:tcPr>
          <w:p w14:paraId="3BEFA6D3" w14:textId="77777777" w:rsidR="00570B77" w:rsidRPr="00515C5A" w:rsidRDefault="00570B77" w:rsidP="00E55A83">
            <w:pPr>
              <w:pStyle w:val="TableBody"/>
              <w:rPr>
                <w:b/>
                <w:bCs/>
              </w:rPr>
            </w:pPr>
            <w:r w:rsidRPr="00515C5A">
              <w:rPr>
                <w:b/>
                <w:bCs/>
              </w:rPr>
              <w:t xml:space="preserve">Brand </w:t>
            </w:r>
          </w:p>
        </w:tc>
        <w:tc>
          <w:tcPr>
            <w:tcW w:w="6194" w:type="dxa"/>
            <w:tcBorders>
              <w:top w:val="single" w:sz="4" w:space="0" w:color="000000"/>
              <w:left w:val="single" w:sz="4" w:space="0" w:color="000000"/>
              <w:bottom w:val="single" w:sz="4" w:space="0" w:color="000000"/>
              <w:right w:val="single" w:sz="4" w:space="0" w:color="000000"/>
            </w:tcBorders>
          </w:tcPr>
          <w:p w14:paraId="73DFC0B8" w14:textId="77777777" w:rsidR="00570B77" w:rsidRPr="00515C5A" w:rsidRDefault="00570B77" w:rsidP="00AA5700">
            <w:pPr>
              <w:pStyle w:val="TableBody"/>
            </w:pPr>
            <w:r w:rsidRPr="00515C5A">
              <w:t xml:space="preserve">Make of Truck (Volvo, Ford, and others) </w:t>
            </w:r>
          </w:p>
        </w:tc>
      </w:tr>
      <w:tr w:rsidR="00570B77" w14:paraId="1187B00C" w14:textId="77777777">
        <w:trPr>
          <w:trHeight w:val="351"/>
        </w:trPr>
        <w:tc>
          <w:tcPr>
            <w:tcW w:w="1881" w:type="dxa"/>
            <w:tcBorders>
              <w:top w:val="single" w:sz="4" w:space="0" w:color="000000"/>
              <w:left w:val="single" w:sz="4" w:space="0" w:color="000000"/>
              <w:bottom w:val="single" w:sz="4" w:space="0" w:color="000000"/>
              <w:right w:val="single" w:sz="4" w:space="0" w:color="000000"/>
            </w:tcBorders>
          </w:tcPr>
          <w:p w14:paraId="68E6924C" w14:textId="77777777" w:rsidR="00570B77" w:rsidRPr="00515C5A" w:rsidRDefault="00570B77" w:rsidP="00E55A83">
            <w:pPr>
              <w:pStyle w:val="TableBody"/>
              <w:rPr>
                <w:b/>
                <w:bCs/>
              </w:rPr>
            </w:pPr>
            <w:r w:rsidRPr="00515C5A">
              <w:rPr>
                <w:b/>
                <w:bCs/>
              </w:rPr>
              <w:t xml:space="preserve">Model </w:t>
            </w:r>
          </w:p>
        </w:tc>
        <w:tc>
          <w:tcPr>
            <w:tcW w:w="6194" w:type="dxa"/>
            <w:tcBorders>
              <w:top w:val="single" w:sz="4" w:space="0" w:color="000000"/>
              <w:left w:val="single" w:sz="4" w:space="0" w:color="000000"/>
              <w:bottom w:val="single" w:sz="4" w:space="0" w:color="000000"/>
              <w:right w:val="single" w:sz="4" w:space="0" w:color="000000"/>
            </w:tcBorders>
          </w:tcPr>
          <w:p w14:paraId="70874C51" w14:textId="3FF88C87" w:rsidR="00570B77" w:rsidRPr="00515C5A" w:rsidRDefault="0014696D" w:rsidP="00AA5700">
            <w:pPr>
              <w:pStyle w:val="TableBody"/>
            </w:pPr>
            <w:r w:rsidRPr="00515C5A">
              <w:t xml:space="preserve">The particular </w:t>
            </w:r>
            <w:r w:rsidR="00570B77" w:rsidRPr="00515C5A">
              <w:t xml:space="preserve">model of truck to aid in </w:t>
            </w:r>
            <w:r w:rsidRPr="00515C5A">
              <w:t xml:space="preserve">the </w:t>
            </w:r>
            <w:r w:rsidR="00570B77" w:rsidRPr="00515C5A">
              <w:t>identification</w:t>
            </w:r>
            <w:r w:rsidR="00B720D8" w:rsidRPr="00515C5A">
              <w:t xml:space="preserve"> </w:t>
            </w:r>
          </w:p>
        </w:tc>
      </w:tr>
      <w:tr w:rsidR="00570B77" w14:paraId="79820175" w14:textId="77777777">
        <w:trPr>
          <w:trHeight w:val="351"/>
        </w:trPr>
        <w:tc>
          <w:tcPr>
            <w:tcW w:w="1881" w:type="dxa"/>
            <w:tcBorders>
              <w:top w:val="single" w:sz="4" w:space="0" w:color="000000"/>
              <w:left w:val="single" w:sz="4" w:space="0" w:color="000000"/>
              <w:bottom w:val="single" w:sz="4" w:space="0" w:color="000000"/>
              <w:right w:val="single" w:sz="4" w:space="0" w:color="000000"/>
            </w:tcBorders>
          </w:tcPr>
          <w:p w14:paraId="1D797023" w14:textId="77777777" w:rsidR="00570B77" w:rsidRPr="00515C5A" w:rsidRDefault="00570B77" w:rsidP="00E55A83">
            <w:pPr>
              <w:pStyle w:val="TableBody"/>
              <w:rPr>
                <w:b/>
                <w:bCs/>
              </w:rPr>
            </w:pPr>
            <w:r w:rsidRPr="00515C5A">
              <w:rPr>
                <w:b/>
                <w:bCs/>
              </w:rPr>
              <w:t xml:space="preserve">Comment </w:t>
            </w:r>
          </w:p>
        </w:tc>
        <w:tc>
          <w:tcPr>
            <w:tcW w:w="6194" w:type="dxa"/>
            <w:tcBorders>
              <w:top w:val="single" w:sz="4" w:space="0" w:color="000000"/>
              <w:left w:val="single" w:sz="4" w:space="0" w:color="000000"/>
              <w:bottom w:val="single" w:sz="4" w:space="0" w:color="000000"/>
              <w:right w:val="single" w:sz="4" w:space="0" w:color="000000"/>
            </w:tcBorders>
          </w:tcPr>
          <w:p w14:paraId="56CFB5E5" w14:textId="3D33F767" w:rsidR="00570B77" w:rsidRPr="00515C5A" w:rsidRDefault="00570B77" w:rsidP="00AA5700">
            <w:pPr>
              <w:pStyle w:val="TableBody"/>
            </w:pPr>
            <w:r w:rsidRPr="00515C5A">
              <w:t xml:space="preserve">Free Text field providing </w:t>
            </w:r>
            <w:r w:rsidR="0014696D" w:rsidRPr="00515C5A">
              <w:t xml:space="preserve">the </w:t>
            </w:r>
            <w:r w:rsidRPr="00515C5A">
              <w:t>ability to no</w:t>
            </w:r>
            <w:r w:rsidR="00B720D8" w:rsidRPr="00515C5A">
              <w:t>te</w:t>
            </w:r>
            <w:r w:rsidRPr="00515C5A">
              <w:t xml:space="preserve"> additional helpful information regarding each truck</w:t>
            </w:r>
          </w:p>
        </w:tc>
      </w:tr>
      <w:tr w:rsidR="00570B77" w14:paraId="4FF6B1BF" w14:textId="77777777">
        <w:trPr>
          <w:trHeight w:val="351"/>
        </w:trPr>
        <w:tc>
          <w:tcPr>
            <w:tcW w:w="1881" w:type="dxa"/>
            <w:tcBorders>
              <w:top w:val="single" w:sz="4" w:space="0" w:color="000000"/>
              <w:left w:val="single" w:sz="4" w:space="0" w:color="000000"/>
              <w:bottom w:val="single" w:sz="4" w:space="0" w:color="000000"/>
              <w:right w:val="single" w:sz="4" w:space="0" w:color="000000"/>
            </w:tcBorders>
          </w:tcPr>
          <w:p w14:paraId="0B7EDB98" w14:textId="77777777" w:rsidR="00570B77" w:rsidRPr="00515C5A" w:rsidRDefault="00570B77" w:rsidP="00E55A83">
            <w:pPr>
              <w:pStyle w:val="TableBody"/>
              <w:rPr>
                <w:b/>
                <w:bCs/>
              </w:rPr>
            </w:pPr>
            <w:r w:rsidRPr="00515C5A">
              <w:rPr>
                <w:b/>
                <w:bCs/>
              </w:rPr>
              <w:t xml:space="preserve">Capacity </w:t>
            </w:r>
          </w:p>
        </w:tc>
        <w:tc>
          <w:tcPr>
            <w:tcW w:w="6194" w:type="dxa"/>
            <w:tcBorders>
              <w:top w:val="single" w:sz="4" w:space="0" w:color="000000"/>
              <w:left w:val="single" w:sz="4" w:space="0" w:color="000000"/>
              <w:bottom w:val="single" w:sz="4" w:space="0" w:color="000000"/>
              <w:right w:val="single" w:sz="4" w:space="0" w:color="000000"/>
            </w:tcBorders>
          </w:tcPr>
          <w:p w14:paraId="1CBB13E3" w14:textId="77777777" w:rsidR="00570B77" w:rsidRPr="00515C5A" w:rsidRDefault="00570B77" w:rsidP="00AA5700">
            <w:pPr>
              <w:pStyle w:val="TableBody"/>
            </w:pPr>
            <w:r w:rsidRPr="00515C5A">
              <w:t xml:space="preserve">Total hauling capacity of each truck </w:t>
            </w:r>
          </w:p>
        </w:tc>
      </w:tr>
    </w:tbl>
    <w:p w14:paraId="1BA817A8" w14:textId="4913352A" w:rsidR="00570B77" w:rsidRDefault="00000000" w:rsidP="00444F48">
      <w:pPr>
        <w:pStyle w:val="Caption"/>
        <w:rPr>
          <w:color w:val="70AD47" w:themeColor="accent6"/>
        </w:rPr>
      </w:pPr>
      <w:hyperlink w:anchor="_SETTINGS" w:history="1">
        <w:r w:rsidR="00570B77" w:rsidRPr="00444F48">
          <w:rPr>
            <w:rStyle w:val="Hyperlink"/>
            <w:color w:val="70AD47" w:themeColor="accent6"/>
          </w:rPr>
          <w:t>Return to: Routes</w:t>
        </w:r>
      </w:hyperlink>
      <w:r w:rsidR="00570B77" w:rsidRPr="00444F48">
        <w:rPr>
          <w:color w:val="70AD47" w:themeColor="accent6"/>
        </w:rPr>
        <w:t xml:space="preserve"> </w:t>
      </w:r>
    </w:p>
    <w:p w14:paraId="00EB740A" w14:textId="77777777" w:rsidR="00444F48" w:rsidRPr="00444F48" w:rsidRDefault="00444F48" w:rsidP="00515C5A">
      <w:pPr>
        <w:pStyle w:val="BodyText"/>
      </w:pPr>
    </w:p>
    <w:p w14:paraId="1AA04134" w14:textId="77777777" w:rsidR="00570B77" w:rsidRDefault="00570B77" w:rsidP="00570B77">
      <w:pPr>
        <w:pStyle w:val="Heading2"/>
      </w:pPr>
      <w:bookmarkStart w:id="530" w:name="_Toc111643074"/>
      <w:bookmarkStart w:id="531" w:name="_Toc132248002"/>
      <w:r>
        <w:lastRenderedPageBreak/>
        <w:t>SHOW TRUCK</w:t>
      </w:r>
      <w:bookmarkEnd w:id="530"/>
      <w:bookmarkEnd w:id="531"/>
    </w:p>
    <w:p w14:paraId="10F23213" w14:textId="58A164DF" w:rsidR="00570B77" w:rsidRDefault="00570B77" w:rsidP="00444F48">
      <w:pPr>
        <w:pStyle w:val="BodyText"/>
      </w:pPr>
      <w:r>
        <w:t xml:space="preserve">By clicking on the </w:t>
      </w:r>
      <w:r w:rsidRPr="00515C5A">
        <w:rPr>
          <w:b/>
          <w:bCs/>
        </w:rPr>
        <w:t>Show Truck</w:t>
      </w:r>
      <w:r>
        <w:t xml:space="preserve"> icon </w:t>
      </w:r>
      <w:r w:rsidRPr="001A480F">
        <w:rPr>
          <w:noProof/>
        </w:rPr>
        <w:drawing>
          <wp:inline distT="0" distB="0" distL="0" distR="0" wp14:anchorId="582F69FE" wp14:editId="2E021110">
            <wp:extent cx="147637" cy="136701"/>
            <wp:effectExtent l="0" t="0" r="5080" b="0"/>
            <wp:docPr id="5646" name="Picture 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7875" cy="146181"/>
                    </a:xfrm>
                    <a:prstGeom prst="rect">
                      <a:avLst/>
                    </a:prstGeom>
                    <a:noFill/>
                    <a:ln>
                      <a:noFill/>
                    </a:ln>
                  </pic:spPr>
                </pic:pic>
              </a:graphicData>
            </a:graphic>
          </wp:inline>
        </w:drawing>
      </w:r>
      <w:r w:rsidR="00B720D8">
        <w:t xml:space="preserve">in </w:t>
      </w:r>
      <w:r>
        <w:t xml:space="preserve">the </w:t>
      </w:r>
      <w:r w:rsidRPr="00AA5700">
        <w:t>List All Trucks s</w:t>
      </w:r>
      <w:r>
        <w:t xml:space="preserve">creen, the user </w:t>
      </w:r>
      <w:r w:rsidR="00B720D8">
        <w:t xml:space="preserve">can </w:t>
      </w:r>
      <w:r>
        <w:t xml:space="preserve">access detailed information </w:t>
      </w:r>
      <w:r w:rsidR="00AA5700">
        <w:t xml:space="preserve">about </w:t>
      </w:r>
      <w:r>
        <w:t xml:space="preserve">each truck. </w:t>
      </w:r>
      <w:r w:rsidR="0014696D">
        <w:t xml:space="preserve">The </w:t>
      </w:r>
      <w:r w:rsidRPr="00515C5A">
        <w:rPr>
          <w:b/>
          <w:bCs/>
        </w:rPr>
        <w:t>Show Truck</w:t>
      </w:r>
      <w:r>
        <w:t xml:space="preserve"> screen also provides gateway icons to add new trucks or edit an existing one.</w:t>
      </w:r>
    </w:p>
    <w:p w14:paraId="2899C48D" w14:textId="24944FD2" w:rsidR="00570B77" w:rsidRDefault="00570B77" w:rsidP="00444F48">
      <w:pPr>
        <w:pStyle w:val="Caption"/>
      </w:pPr>
      <w:bookmarkStart w:id="532" w:name="_FIGURE_16:_SHOW"/>
      <w:bookmarkStart w:id="533" w:name="_Toc65568962"/>
      <w:bookmarkEnd w:id="532"/>
      <w:r>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964EF7">
        <w:rPr>
          <w:noProof/>
        </w:rPr>
        <w:t>26</w:t>
      </w:r>
      <w:r w:rsidRPr="36CE550C">
        <w:rPr>
          <w:noProof/>
        </w:rPr>
        <w:fldChar w:fldCharType="end"/>
      </w:r>
      <w:r>
        <w:t>: SHOW TRUCK SCREEN</w:t>
      </w:r>
      <w:bookmarkEnd w:id="533"/>
      <w:r w:rsidRPr="36CE550C">
        <w:rPr>
          <w:color w:val="76923C"/>
        </w:rPr>
        <w:t xml:space="preserve"> </w:t>
      </w:r>
    </w:p>
    <w:p w14:paraId="2E1621E0" w14:textId="563ECAC3" w:rsidR="00570B77" w:rsidRDefault="00570B77" w:rsidP="00515C5A">
      <w:pPr>
        <w:pStyle w:val="BodyText"/>
        <w:rPr>
          <w:color w:val="76923C"/>
        </w:rPr>
      </w:pPr>
      <w:del w:id="534" w:author="Pinnu, Sainath" w:date="2023-04-11T19:14:00Z">
        <w:r w:rsidDel="008B6CF5">
          <w:rPr>
            <w:noProof/>
          </w:rPr>
          <w:drawing>
            <wp:inline distT="0" distB="0" distL="0" distR="0" wp14:anchorId="205559D9" wp14:editId="10482AAB">
              <wp:extent cx="3875314" cy="3049326"/>
              <wp:effectExtent l="76200" t="76200" r="125730" b="132080"/>
              <wp:docPr id="1652910156" name="Picture 165291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3877051" cy="30506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535" w:author="Pinnu, Sainath" w:date="2023-04-11T19:14:00Z">
        <w:r w:rsidR="008B6CF5" w:rsidRPr="008B6CF5">
          <w:rPr>
            <w:noProof/>
          </w:rPr>
          <w:t xml:space="preserve"> </w:t>
        </w:r>
        <w:r w:rsidR="008B6CF5">
          <w:rPr>
            <w:noProof/>
          </w:rPr>
          <w:drawing>
            <wp:inline distT="0" distB="0" distL="0" distR="0" wp14:anchorId="68E03146" wp14:editId="54621846">
              <wp:extent cx="5943600" cy="2849880"/>
              <wp:effectExtent l="0" t="0" r="0" b="7620"/>
              <wp:docPr id="45431" name="Picture 4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849880"/>
                      </a:xfrm>
                      <a:prstGeom prst="rect">
                        <a:avLst/>
                      </a:prstGeom>
                    </pic:spPr>
                  </pic:pic>
                </a:graphicData>
              </a:graphic>
            </wp:inline>
          </w:drawing>
        </w:r>
      </w:ins>
      <w:r w:rsidRPr="2BF9C046">
        <w:rPr>
          <w:color w:val="76923C"/>
        </w:rPr>
        <w:t xml:space="preserve"> </w:t>
      </w:r>
    </w:p>
    <w:p w14:paraId="7E30A1E3" w14:textId="77777777" w:rsidR="00B720D8" w:rsidRDefault="00B720D8">
      <w:pPr>
        <w:rPr>
          <w:i/>
          <w:iCs/>
          <w:color w:val="44546A" w:themeColor="text2"/>
          <w:sz w:val="18"/>
          <w:szCs w:val="18"/>
        </w:rPr>
      </w:pPr>
      <w:bookmarkStart w:id="536" w:name="_Toc65569026"/>
      <w:r>
        <w:br w:type="page"/>
      </w:r>
    </w:p>
    <w:p w14:paraId="221E613F" w14:textId="4C46592A" w:rsidR="00570B77" w:rsidRPr="00444F48" w:rsidRDefault="00570B77" w:rsidP="00444F48">
      <w:pPr>
        <w:pStyle w:val="Caption"/>
      </w:pPr>
      <w:r w:rsidRPr="00444F48">
        <w:lastRenderedPageBreak/>
        <w:t xml:space="preserve">Table </w:t>
      </w:r>
      <w:fldSimple w:instr=" SEQ Table \* ARABIC ">
        <w:r w:rsidR="00964EF7">
          <w:rPr>
            <w:noProof/>
          </w:rPr>
          <w:t>25</w:t>
        </w:r>
      </w:fldSimple>
      <w:r w:rsidRPr="00444F48">
        <w:t>: SHOW TRUCK FIELD DESCRIPTIONS</w:t>
      </w:r>
      <w:bookmarkEnd w:id="536"/>
    </w:p>
    <w:tbl>
      <w:tblPr>
        <w:tblStyle w:val="TableGrid1"/>
        <w:tblW w:w="8075" w:type="dxa"/>
        <w:tblInd w:w="460" w:type="dxa"/>
        <w:tblCellMar>
          <w:top w:w="92" w:type="dxa"/>
          <w:left w:w="5" w:type="dxa"/>
          <w:right w:w="115" w:type="dxa"/>
        </w:tblCellMar>
        <w:tblLook w:val="04A0" w:firstRow="1" w:lastRow="0" w:firstColumn="1" w:lastColumn="0" w:noHBand="0" w:noVBand="1"/>
      </w:tblPr>
      <w:tblGrid>
        <w:gridCol w:w="1881"/>
        <w:gridCol w:w="6194"/>
      </w:tblGrid>
      <w:tr w:rsidR="00570B77" w14:paraId="08CC19D3" w14:textId="77777777" w:rsidTr="00444F48">
        <w:trPr>
          <w:trHeight w:val="372"/>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028583AF" w14:textId="77777777" w:rsidR="00570B77" w:rsidRDefault="00570B77" w:rsidP="00444F48">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5719833A" w14:textId="77777777" w:rsidR="00570B77" w:rsidRDefault="00570B77" w:rsidP="00444F48">
            <w:pPr>
              <w:pStyle w:val="TableHeading"/>
            </w:pPr>
            <w:r>
              <w:t xml:space="preserve">Description </w:t>
            </w:r>
          </w:p>
        </w:tc>
      </w:tr>
      <w:tr w:rsidR="00570B77" w14:paraId="35F213B0"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19075E4A" w14:textId="77777777" w:rsidR="00570B77" w:rsidRPr="00515C5A" w:rsidRDefault="00570B77" w:rsidP="00E5502A">
            <w:pPr>
              <w:pStyle w:val="TableBody"/>
              <w:rPr>
                <w:b/>
                <w:bCs/>
              </w:rPr>
            </w:pPr>
            <w:r w:rsidRPr="00515C5A">
              <w:rPr>
                <w:b/>
                <w:bCs/>
              </w:rPr>
              <w:t>Depots</w:t>
            </w:r>
          </w:p>
        </w:tc>
        <w:tc>
          <w:tcPr>
            <w:tcW w:w="6194" w:type="dxa"/>
            <w:tcBorders>
              <w:top w:val="single" w:sz="3" w:space="0" w:color="000000"/>
              <w:left w:val="single" w:sz="4" w:space="0" w:color="000000"/>
              <w:bottom w:val="single" w:sz="4" w:space="0" w:color="000000"/>
              <w:right w:val="single" w:sz="4" w:space="0" w:color="000000"/>
            </w:tcBorders>
          </w:tcPr>
          <w:p w14:paraId="4AB8FDEC" w14:textId="77777777" w:rsidR="00570B77" w:rsidRPr="00515C5A" w:rsidRDefault="00570B77" w:rsidP="00A305B5">
            <w:pPr>
              <w:pStyle w:val="TableBody"/>
            </w:pPr>
            <w:r w:rsidRPr="00515C5A">
              <w:t xml:space="preserve">Depots with which this truck associates </w:t>
            </w:r>
          </w:p>
        </w:tc>
      </w:tr>
      <w:tr w:rsidR="00570B77" w14:paraId="133DD399"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22EA0F52" w14:textId="77777777" w:rsidR="00570B77" w:rsidRPr="00515C5A" w:rsidRDefault="00570B77" w:rsidP="00E5502A">
            <w:pPr>
              <w:pStyle w:val="TableBody"/>
              <w:rPr>
                <w:b/>
                <w:bCs/>
              </w:rPr>
            </w:pPr>
            <w:r w:rsidRPr="00515C5A">
              <w:rPr>
                <w:b/>
                <w:bCs/>
              </w:rPr>
              <w:t xml:space="preserve">Number </w:t>
            </w:r>
          </w:p>
        </w:tc>
        <w:tc>
          <w:tcPr>
            <w:tcW w:w="6194" w:type="dxa"/>
            <w:tcBorders>
              <w:top w:val="single" w:sz="3" w:space="0" w:color="000000"/>
              <w:left w:val="single" w:sz="4" w:space="0" w:color="000000"/>
              <w:bottom w:val="single" w:sz="4" w:space="0" w:color="000000"/>
              <w:right w:val="single" w:sz="4" w:space="0" w:color="000000"/>
            </w:tcBorders>
          </w:tcPr>
          <w:p w14:paraId="085A821A" w14:textId="77777777" w:rsidR="00570B77" w:rsidRPr="00515C5A" w:rsidRDefault="00570B77" w:rsidP="00A305B5">
            <w:pPr>
              <w:pStyle w:val="TableBody"/>
            </w:pPr>
            <w:r w:rsidRPr="00515C5A">
              <w:t xml:space="preserve">Unique Truck Identification code </w:t>
            </w:r>
          </w:p>
        </w:tc>
      </w:tr>
      <w:tr w:rsidR="00570B77" w14:paraId="095D8C0A" w14:textId="77777777">
        <w:trPr>
          <w:trHeight w:val="351"/>
        </w:trPr>
        <w:tc>
          <w:tcPr>
            <w:tcW w:w="1881" w:type="dxa"/>
            <w:tcBorders>
              <w:top w:val="single" w:sz="4" w:space="0" w:color="000000"/>
              <w:left w:val="single" w:sz="4" w:space="0" w:color="000000"/>
              <w:bottom w:val="single" w:sz="4" w:space="0" w:color="000000"/>
              <w:right w:val="single" w:sz="4" w:space="0" w:color="000000"/>
            </w:tcBorders>
          </w:tcPr>
          <w:p w14:paraId="45EB583E" w14:textId="77777777" w:rsidR="00570B77" w:rsidRPr="00515C5A" w:rsidRDefault="00570B77" w:rsidP="00E5502A">
            <w:pPr>
              <w:pStyle w:val="TableBody"/>
              <w:rPr>
                <w:b/>
                <w:bCs/>
              </w:rPr>
            </w:pPr>
            <w:r w:rsidRPr="00515C5A">
              <w:rPr>
                <w:b/>
                <w:bCs/>
              </w:rPr>
              <w:t xml:space="preserve">License Plate </w:t>
            </w:r>
          </w:p>
        </w:tc>
        <w:tc>
          <w:tcPr>
            <w:tcW w:w="6194" w:type="dxa"/>
            <w:tcBorders>
              <w:top w:val="single" w:sz="4" w:space="0" w:color="000000"/>
              <w:left w:val="single" w:sz="4" w:space="0" w:color="000000"/>
              <w:bottom w:val="single" w:sz="4" w:space="0" w:color="000000"/>
              <w:right w:val="single" w:sz="4" w:space="0" w:color="000000"/>
            </w:tcBorders>
          </w:tcPr>
          <w:p w14:paraId="70A51D2F" w14:textId="0F1A0D0A" w:rsidR="00570B77" w:rsidRPr="00515C5A" w:rsidRDefault="0014696D" w:rsidP="00A305B5">
            <w:pPr>
              <w:pStyle w:val="TableBody"/>
            </w:pPr>
            <w:r w:rsidRPr="00515C5A">
              <w:t>The government</w:t>
            </w:r>
            <w:r w:rsidR="00570B77" w:rsidRPr="00515C5A">
              <w:t xml:space="preserve">-issued license plate number of the truck </w:t>
            </w:r>
          </w:p>
        </w:tc>
      </w:tr>
      <w:tr w:rsidR="00570B77" w14:paraId="2ED98C93" w14:textId="77777777">
        <w:trPr>
          <w:trHeight w:val="351"/>
        </w:trPr>
        <w:tc>
          <w:tcPr>
            <w:tcW w:w="1881" w:type="dxa"/>
            <w:tcBorders>
              <w:top w:val="single" w:sz="4" w:space="0" w:color="000000"/>
              <w:left w:val="single" w:sz="4" w:space="0" w:color="000000"/>
              <w:bottom w:val="single" w:sz="4" w:space="0" w:color="000000"/>
              <w:right w:val="single" w:sz="4" w:space="0" w:color="000000"/>
            </w:tcBorders>
          </w:tcPr>
          <w:p w14:paraId="64D207C3" w14:textId="77777777" w:rsidR="00570B77" w:rsidRPr="00515C5A" w:rsidRDefault="00570B77" w:rsidP="00E5502A">
            <w:pPr>
              <w:pStyle w:val="TableBody"/>
              <w:rPr>
                <w:b/>
                <w:bCs/>
              </w:rPr>
            </w:pPr>
            <w:r w:rsidRPr="00515C5A">
              <w:rPr>
                <w:b/>
                <w:bCs/>
              </w:rPr>
              <w:t xml:space="preserve">Brand </w:t>
            </w:r>
          </w:p>
        </w:tc>
        <w:tc>
          <w:tcPr>
            <w:tcW w:w="6194" w:type="dxa"/>
            <w:tcBorders>
              <w:top w:val="single" w:sz="4" w:space="0" w:color="000000"/>
              <w:left w:val="single" w:sz="4" w:space="0" w:color="000000"/>
              <w:bottom w:val="single" w:sz="4" w:space="0" w:color="000000"/>
              <w:right w:val="single" w:sz="4" w:space="0" w:color="000000"/>
            </w:tcBorders>
          </w:tcPr>
          <w:p w14:paraId="6880C384" w14:textId="77777777" w:rsidR="00570B77" w:rsidRPr="00515C5A" w:rsidRDefault="00570B77" w:rsidP="00A305B5">
            <w:pPr>
              <w:pStyle w:val="TableBody"/>
            </w:pPr>
            <w:r w:rsidRPr="00515C5A">
              <w:t xml:space="preserve">Make of Truck (Volvo, Ford, and others) </w:t>
            </w:r>
          </w:p>
        </w:tc>
      </w:tr>
      <w:tr w:rsidR="00570B77" w14:paraId="20CEE52C" w14:textId="77777777">
        <w:trPr>
          <w:trHeight w:val="351"/>
        </w:trPr>
        <w:tc>
          <w:tcPr>
            <w:tcW w:w="1881" w:type="dxa"/>
            <w:tcBorders>
              <w:top w:val="single" w:sz="4" w:space="0" w:color="000000"/>
              <w:left w:val="single" w:sz="4" w:space="0" w:color="000000"/>
              <w:bottom w:val="single" w:sz="4" w:space="0" w:color="000000"/>
              <w:right w:val="single" w:sz="4" w:space="0" w:color="000000"/>
            </w:tcBorders>
          </w:tcPr>
          <w:p w14:paraId="6AF2B346" w14:textId="77777777" w:rsidR="00570B77" w:rsidRPr="00515C5A" w:rsidRDefault="00570B77" w:rsidP="00E5502A">
            <w:pPr>
              <w:pStyle w:val="TableBody"/>
              <w:rPr>
                <w:b/>
                <w:bCs/>
              </w:rPr>
            </w:pPr>
            <w:r w:rsidRPr="00515C5A">
              <w:rPr>
                <w:b/>
                <w:bCs/>
              </w:rPr>
              <w:t xml:space="preserve">Model </w:t>
            </w:r>
          </w:p>
        </w:tc>
        <w:tc>
          <w:tcPr>
            <w:tcW w:w="6194" w:type="dxa"/>
            <w:tcBorders>
              <w:top w:val="single" w:sz="4" w:space="0" w:color="000000"/>
              <w:left w:val="single" w:sz="4" w:space="0" w:color="000000"/>
              <w:bottom w:val="single" w:sz="4" w:space="0" w:color="000000"/>
              <w:right w:val="single" w:sz="4" w:space="0" w:color="000000"/>
            </w:tcBorders>
          </w:tcPr>
          <w:p w14:paraId="7BD47664" w14:textId="7572E955" w:rsidR="00570B77" w:rsidRPr="00515C5A" w:rsidRDefault="0014696D" w:rsidP="00A305B5">
            <w:pPr>
              <w:pStyle w:val="TableBody"/>
            </w:pPr>
            <w:r w:rsidRPr="00515C5A">
              <w:t xml:space="preserve">The particular </w:t>
            </w:r>
            <w:r w:rsidR="00570B77" w:rsidRPr="00515C5A">
              <w:t xml:space="preserve">model of truck to aid in identification for security purposes </w:t>
            </w:r>
          </w:p>
        </w:tc>
      </w:tr>
      <w:tr w:rsidR="00570B77" w14:paraId="55A4A6F0" w14:textId="77777777">
        <w:trPr>
          <w:trHeight w:val="351"/>
        </w:trPr>
        <w:tc>
          <w:tcPr>
            <w:tcW w:w="1881" w:type="dxa"/>
            <w:tcBorders>
              <w:top w:val="single" w:sz="4" w:space="0" w:color="000000"/>
              <w:left w:val="single" w:sz="4" w:space="0" w:color="000000"/>
              <w:bottom w:val="single" w:sz="4" w:space="0" w:color="000000"/>
              <w:right w:val="single" w:sz="4" w:space="0" w:color="000000"/>
            </w:tcBorders>
          </w:tcPr>
          <w:p w14:paraId="3C3A92CA" w14:textId="77777777" w:rsidR="00570B77" w:rsidRPr="00515C5A" w:rsidRDefault="00570B77" w:rsidP="00E5502A">
            <w:pPr>
              <w:pStyle w:val="TableBody"/>
              <w:rPr>
                <w:b/>
                <w:bCs/>
              </w:rPr>
            </w:pPr>
            <w:r w:rsidRPr="00515C5A">
              <w:rPr>
                <w:b/>
                <w:bCs/>
              </w:rPr>
              <w:t xml:space="preserve">Comment </w:t>
            </w:r>
          </w:p>
        </w:tc>
        <w:tc>
          <w:tcPr>
            <w:tcW w:w="6194" w:type="dxa"/>
            <w:tcBorders>
              <w:top w:val="single" w:sz="4" w:space="0" w:color="000000"/>
              <w:left w:val="single" w:sz="4" w:space="0" w:color="000000"/>
              <w:bottom w:val="single" w:sz="4" w:space="0" w:color="000000"/>
              <w:right w:val="single" w:sz="4" w:space="0" w:color="000000"/>
            </w:tcBorders>
          </w:tcPr>
          <w:p w14:paraId="2E1E2600" w14:textId="546E64A1" w:rsidR="00570B77" w:rsidRPr="00515C5A" w:rsidRDefault="00570B77" w:rsidP="00A305B5">
            <w:pPr>
              <w:pStyle w:val="TableBody"/>
            </w:pPr>
            <w:r w:rsidRPr="00515C5A">
              <w:t xml:space="preserve">Free Text field providing </w:t>
            </w:r>
            <w:r w:rsidR="0014696D" w:rsidRPr="00515C5A">
              <w:t xml:space="preserve">the </w:t>
            </w:r>
            <w:r w:rsidRPr="00515C5A">
              <w:t xml:space="preserve">ability to </w:t>
            </w:r>
            <w:r w:rsidR="00B720D8" w:rsidRPr="00515C5A">
              <w:t xml:space="preserve">note </w:t>
            </w:r>
            <w:r w:rsidRPr="00515C5A">
              <w:t xml:space="preserve">additional helpful information regarding each truck </w:t>
            </w:r>
          </w:p>
        </w:tc>
      </w:tr>
      <w:tr w:rsidR="00570B77" w14:paraId="6825B85D" w14:textId="77777777">
        <w:trPr>
          <w:trHeight w:val="351"/>
        </w:trPr>
        <w:tc>
          <w:tcPr>
            <w:tcW w:w="1881" w:type="dxa"/>
            <w:tcBorders>
              <w:top w:val="single" w:sz="4" w:space="0" w:color="000000"/>
              <w:left w:val="single" w:sz="4" w:space="0" w:color="000000"/>
              <w:bottom w:val="single" w:sz="4" w:space="0" w:color="000000"/>
              <w:right w:val="single" w:sz="4" w:space="0" w:color="000000"/>
            </w:tcBorders>
          </w:tcPr>
          <w:p w14:paraId="28A53655" w14:textId="77777777" w:rsidR="00570B77" w:rsidRPr="00515C5A" w:rsidRDefault="00570B77" w:rsidP="00E5502A">
            <w:pPr>
              <w:pStyle w:val="TableBody"/>
              <w:rPr>
                <w:b/>
                <w:bCs/>
              </w:rPr>
            </w:pPr>
            <w:r w:rsidRPr="00515C5A">
              <w:rPr>
                <w:b/>
                <w:bCs/>
              </w:rPr>
              <w:t xml:space="preserve">Capacity </w:t>
            </w:r>
          </w:p>
        </w:tc>
        <w:tc>
          <w:tcPr>
            <w:tcW w:w="6194" w:type="dxa"/>
            <w:tcBorders>
              <w:top w:val="single" w:sz="4" w:space="0" w:color="000000"/>
              <w:left w:val="single" w:sz="4" w:space="0" w:color="000000"/>
              <w:bottom w:val="single" w:sz="4" w:space="0" w:color="000000"/>
              <w:right w:val="single" w:sz="4" w:space="0" w:color="000000"/>
            </w:tcBorders>
          </w:tcPr>
          <w:p w14:paraId="652218FE" w14:textId="77777777" w:rsidR="00570B77" w:rsidRPr="00515C5A" w:rsidRDefault="00570B77" w:rsidP="00A305B5">
            <w:pPr>
              <w:pStyle w:val="TableBody"/>
            </w:pPr>
            <w:r w:rsidRPr="00515C5A">
              <w:t xml:space="preserve">Total hauling capacity of each truck </w:t>
            </w:r>
          </w:p>
        </w:tc>
      </w:tr>
      <w:tr w:rsidR="00570B77" w14:paraId="13001A64" w14:textId="77777777">
        <w:trPr>
          <w:trHeight w:val="351"/>
        </w:trPr>
        <w:tc>
          <w:tcPr>
            <w:tcW w:w="1881" w:type="dxa"/>
            <w:tcBorders>
              <w:top w:val="single" w:sz="4" w:space="0" w:color="000000"/>
              <w:left w:val="single" w:sz="4" w:space="0" w:color="000000"/>
              <w:bottom w:val="single" w:sz="4" w:space="0" w:color="000000"/>
              <w:right w:val="single" w:sz="4" w:space="0" w:color="000000"/>
            </w:tcBorders>
          </w:tcPr>
          <w:p w14:paraId="0A1EBDCD" w14:textId="77777777" w:rsidR="00570B77" w:rsidRPr="00515C5A" w:rsidRDefault="00570B77" w:rsidP="00E5502A">
            <w:pPr>
              <w:pStyle w:val="TableBody"/>
              <w:rPr>
                <w:b/>
                <w:bCs/>
              </w:rPr>
            </w:pPr>
            <w:r w:rsidRPr="00515C5A">
              <w:rPr>
                <w:b/>
                <w:bCs/>
              </w:rPr>
              <w:t xml:space="preserve">Custom 1-10 </w:t>
            </w:r>
          </w:p>
        </w:tc>
        <w:tc>
          <w:tcPr>
            <w:tcW w:w="6194" w:type="dxa"/>
            <w:tcBorders>
              <w:top w:val="single" w:sz="4" w:space="0" w:color="000000"/>
              <w:left w:val="single" w:sz="4" w:space="0" w:color="000000"/>
              <w:bottom w:val="single" w:sz="4" w:space="0" w:color="000000"/>
              <w:right w:val="single" w:sz="4" w:space="0" w:color="000000"/>
            </w:tcBorders>
          </w:tcPr>
          <w:p w14:paraId="5864182B" w14:textId="77777777" w:rsidR="00570B77" w:rsidRPr="00515C5A" w:rsidRDefault="00570B77" w:rsidP="00A305B5">
            <w:pPr>
              <w:pStyle w:val="TableBody"/>
            </w:pPr>
            <w:r w:rsidRPr="00515C5A">
              <w:t xml:space="preserve">Ten available custom fields to provide additional description fields for usage in defining trucks </w:t>
            </w:r>
          </w:p>
        </w:tc>
      </w:tr>
    </w:tbl>
    <w:p w14:paraId="7699F510" w14:textId="77777777" w:rsidR="00570B77" w:rsidRPr="00E5502A" w:rsidRDefault="00000000" w:rsidP="00E5502A">
      <w:pPr>
        <w:pStyle w:val="Caption"/>
        <w:rPr>
          <w:color w:val="70AD47" w:themeColor="accent6"/>
        </w:rPr>
      </w:pPr>
      <w:hyperlink w:anchor="_SETTINGS" w:history="1">
        <w:r w:rsidR="00570B77" w:rsidRPr="00E5502A">
          <w:rPr>
            <w:rStyle w:val="Hyperlink"/>
            <w:color w:val="70AD47" w:themeColor="accent6"/>
          </w:rPr>
          <w:t>Return to: Routes</w:t>
        </w:r>
      </w:hyperlink>
      <w:r w:rsidR="00570B77" w:rsidRPr="00E5502A">
        <w:rPr>
          <w:color w:val="70AD47" w:themeColor="accent6"/>
        </w:rPr>
        <w:t xml:space="preserve"> </w:t>
      </w:r>
    </w:p>
    <w:p w14:paraId="0B5B5AF4" w14:textId="77777777" w:rsidR="00570B77" w:rsidRDefault="00570B77" w:rsidP="00515C5A">
      <w:pPr>
        <w:pStyle w:val="BodyText"/>
      </w:pPr>
    </w:p>
    <w:p w14:paraId="4ABD0B19" w14:textId="77777777" w:rsidR="00570B77" w:rsidRDefault="00570B77" w:rsidP="00570B77">
      <w:pPr>
        <w:pStyle w:val="Heading2"/>
      </w:pPr>
      <w:bookmarkStart w:id="537" w:name="_Toc111643075"/>
      <w:bookmarkStart w:id="538" w:name="_Toc132248003"/>
      <w:r>
        <w:t>CREATE NEW TRUCK</w:t>
      </w:r>
      <w:bookmarkEnd w:id="537"/>
      <w:bookmarkEnd w:id="538"/>
    </w:p>
    <w:p w14:paraId="515F8A5C" w14:textId="4B6F7D06" w:rsidR="00570B77" w:rsidRPr="00515C5A" w:rsidRDefault="00570B77" w:rsidP="00E5502A">
      <w:pPr>
        <w:pStyle w:val="BodyText"/>
        <w:rPr>
          <w:color w:val="4472C4" w:themeColor="accent1"/>
        </w:rPr>
      </w:pPr>
      <w:r>
        <w:t xml:space="preserve">By clicking the </w:t>
      </w:r>
      <w:r w:rsidRPr="00515C5A">
        <w:rPr>
          <w:b/>
          <w:bCs/>
        </w:rPr>
        <w:t>Create New Truck</w:t>
      </w:r>
      <w:r>
        <w:t xml:space="preserve"> icon </w:t>
      </w:r>
      <w:r w:rsidRPr="00657DEC">
        <w:rPr>
          <w:noProof/>
        </w:rPr>
        <w:drawing>
          <wp:inline distT="0" distB="0" distL="0" distR="0" wp14:anchorId="7EAD546F" wp14:editId="5A8D2FF7">
            <wp:extent cx="104775" cy="150329"/>
            <wp:effectExtent l="0" t="0" r="0" b="2540"/>
            <wp:docPr id="5648" name="Picture 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13007" cy="162140"/>
                    </a:xfrm>
                    <a:prstGeom prst="rect">
                      <a:avLst/>
                    </a:prstGeom>
                    <a:noFill/>
                    <a:ln>
                      <a:noFill/>
                    </a:ln>
                  </pic:spPr>
                </pic:pic>
              </a:graphicData>
            </a:graphic>
          </wp:inline>
        </w:drawing>
      </w:r>
      <w:r>
        <w:t xml:space="preserve"> on </w:t>
      </w:r>
      <w:r w:rsidR="0014696D">
        <w:t xml:space="preserve">the </w:t>
      </w:r>
      <w:r w:rsidRPr="00A305B5">
        <w:t>Manage Trucks p</w:t>
      </w:r>
      <w:r>
        <w:t xml:space="preserve">age, </w:t>
      </w:r>
      <w:r w:rsidR="00B720D8">
        <w:t xml:space="preserve">the </w:t>
      </w:r>
      <w:r>
        <w:t>administrator</w:t>
      </w:r>
      <w:r w:rsidR="00B720D8">
        <w:t>s can</w:t>
      </w:r>
      <w:r>
        <w:t xml:space="preserve"> create new trucks. For field descriptions </w:t>
      </w:r>
      <w:r w:rsidR="00B720D8">
        <w:t xml:space="preserve">kindly </w:t>
      </w:r>
      <w:r>
        <w:t xml:space="preserve">refer to </w:t>
      </w:r>
      <w:hyperlink w:anchor="_FIGURE_16:_SHOW" w:history="1">
        <w:r w:rsidRPr="00515C5A">
          <w:rPr>
            <w:rStyle w:val="Hyperlink"/>
            <w:rFonts w:eastAsia="MS Mincho"/>
            <w:color w:val="4472C4" w:themeColor="accent1"/>
          </w:rPr>
          <w:t>Show Truck</w:t>
        </w:r>
      </w:hyperlink>
      <w:r w:rsidRPr="00515C5A">
        <w:rPr>
          <w:color w:val="4472C4" w:themeColor="accent1"/>
        </w:rPr>
        <w:t xml:space="preserve"> </w:t>
      </w:r>
    </w:p>
    <w:p w14:paraId="4A5732F6" w14:textId="41BF6C3C" w:rsidR="00570B77" w:rsidRPr="00E5502A" w:rsidRDefault="00570B77" w:rsidP="00E5502A">
      <w:pPr>
        <w:pStyle w:val="Caption"/>
      </w:pPr>
      <w:bookmarkStart w:id="539" w:name="_Toc65568963"/>
      <w:r w:rsidRPr="00E5502A">
        <w:t xml:space="preserve">FIGURE </w:t>
      </w:r>
      <w:fldSimple w:instr=" SEQ Figure \* ARABIC ">
        <w:r w:rsidR="00964EF7">
          <w:rPr>
            <w:noProof/>
          </w:rPr>
          <w:t>27</w:t>
        </w:r>
      </w:fldSimple>
      <w:r w:rsidRPr="00E5502A">
        <w:t>: CREATE TRUCK SCREEN</w:t>
      </w:r>
      <w:bookmarkEnd w:id="539"/>
    </w:p>
    <w:p w14:paraId="0E4ADE83" w14:textId="59239C59" w:rsidR="00570B77" w:rsidRPr="00264C56" w:rsidRDefault="00570B77" w:rsidP="00515C5A">
      <w:pPr>
        <w:pStyle w:val="BodyText"/>
      </w:pPr>
      <w:del w:id="540" w:author="Pinnu, Sainath" w:date="2023-04-11T19:15:00Z">
        <w:r w:rsidDel="00A81EE4">
          <w:rPr>
            <w:noProof/>
          </w:rPr>
          <w:lastRenderedPageBreak/>
          <w:drawing>
            <wp:inline distT="0" distB="0" distL="0" distR="0" wp14:anchorId="75760A7E" wp14:editId="0A4707D4">
              <wp:extent cx="3843793" cy="2338882"/>
              <wp:effectExtent l="76200" t="76200" r="137795" b="13779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854723" cy="23455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541" w:author="Pinnu, Sainath" w:date="2023-04-11T19:15:00Z">
        <w:r w:rsidR="00A81EE4" w:rsidRPr="00A81EE4">
          <w:rPr>
            <w:noProof/>
          </w:rPr>
          <w:t xml:space="preserve"> </w:t>
        </w:r>
        <w:r w:rsidR="00A81EE4">
          <w:rPr>
            <w:noProof/>
          </w:rPr>
          <w:drawing>
            <wp:inline distT="0" distB="0" distL="0" distR="0" wp14:anchorId="0340966A" wp14:editId="316ACC20">
              <wp:extent cx="5943600" cy="5005705"/>
              <wp:effectExtent l="0" t="0" r="0" b="4445"/>
              <wp:docPr id="45432" name="Picture 45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5005705"/>
                      </a:xfrm>
                      <a:prstGeom prst="rect">
                        <a:avLst/>
                      </a:prstGeom>
                    </pic:spPr>
                  </pic:pic>
                </a:graphicData>
              </a:graphic>
            </wp:inline>
          </w:drawing>
        </w:r>
      </w:ins>
    </w:p>
    <w:p w14:paraId="64879C6C" w14:textId="77777777" w:rsidR="00570B77" w:rsidRDefault="00570B77" w:rsidP="00570B77">
      <w:pPr>
        <w:pStyle w:val="Heading2"/>
      </w:pPr>
      <w:bookmarkStart w:id="542" w:name="_Toc111643076"/>
      <w:bookmarkStart w:id="543" w:name="_Toc132248004"/>
      <w:r>
        <w:lastRenderedPageBreak/>
        <w:t>MANAGE DEFAULT ROUTES</w:t>
      </w:r>
      <w:bookmarkEnd w:id="542"/>
      <w:bookmarkEnd w:id="543"/>
      <w:r>
        <w:t xml:space="preserve"> </w:t>
      </w:r>
    </w:p>
    <w:p w14:paraId="4188C256" w14:textId="78828A20" w:rsidR="00570B77" w:rsidRDefault="00570B77" w:rsidP="00E5502A">
      <w:pPr>
        <w:pStyle w:val="BodyText"/>
      </w:pPr>
      <w:r w:rsidRPr="00515C5A">
        <w:rPr>
          <w:i/>
          <w:iCs/>
        </w:rPr>
        <w:t>Routes</w:t>
      </w:r>
      <w:r w:rsidRPr="00515C5A">
        <w:rPr>
          <w:rFonts w:ascii="Wingdings" w:eastAsia="Wingdings" w:hAnsi="Wingdings" w:cs="Wingdings"/>
          <w:i/>
          <w:iCs/>
        </w:rPr>
        <w:t></w:t>
      </w:r>
      <w:r w:rsidRPr="00515C5A">
        <w:rPr>
          <w:i/>
          <w:iCs/>
        </w:rPr>
        <w:t>Manage Default Routes</w:t>
      </w:r>
      <w:r>
        <w:t xml:space="preserve"> provide access to standard routes. These are similar to </w:t>
      </w:r>
      <w:r w:rsidR="00B720D8">
        <w:t xml:space="preserve">the </w:t>
      </w:r>
      <w:r>
        <w:t xml:space="preserve">templates </w:t>
      </w:r>
      <w:r w:rsidR="00B720D8">
        <w:t>of</w:t>
      </w:r>
      <w:r>
        <w:t xml:space="preserve"> routes. </w:t>
      </w:r>
      <w:r w:rsidRPr="00321DFF">
        <w:t>Default Routes c</w:t>
      </w:r>
      <w:r>
        <w:t>an be created and edited by navigating via the icons on the screen.</w:t>
      </w:r>
    </w:p>
    <w:p w14:paraId="369434AF" w14:textId="49737D93" w:rsidR="00570B77" w:rsidRDefault="00570B77" w:rsidP="00E5502A">
      <w:pPr>
        <w:pStyle w:val="Caption"/>
      </w:pPr>
      <w:bookmarkStart w:id="544" w:name="_Toc65568964"/>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964EF7">
        <w:rPr>
          <w:noProof/>
        </w:rPr>
        <w:t>28</w:t>
      </w:r>
      <w:r w:rsidRPr="36CE550C">
        <w:rPr>
          <w:noProof/>
        </w:rPr>
        <w:fldChar w:fldCharType="end"/>
      </w:r>
      <w:r w:rsidRPr="36CE550C">
        <w:t xml:space="preserve">: </w:t>
      </w:r>
      <w:r>
        <w:t>LIST DEFAULT ROUTES SCREEN</w:t>
      </w:r>
      <w:bookmarkEnd w:id="544"/>
    </w:p>
    <w:p w14:paraId="6EB5F670" w14:textId="3C61D0F5" w:rsidR="00570B77" w:rsidRDefault="00570B77" w:rsidP="00515C5A">
      <w:pPr>
        <w:pStyle w:val="BodyText"/>
      </w:pPr>
      <w:del w:id="545" w:author="Pinnu, Sainath" w:date="2023-04-11T19:17:00Z">
        <w:r w:rsidDel="00D021D2">
          <w:rPr>
            <w:noProof/>
          </w:rPr>
          <w:drawing>
            <wp:inline distT="0" distB="0" distL="0" distR="0" wp14:anchorId="042357AE" wp14:editId="600AA3A9">
              <wp:extent cx="5277382" cy="2613319"/>
              <wp:effectExtent l="76200" t="76200" r="133350" b="130175"/>
              <wp:docPr id="794493485" name="Picture 794493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5283487" cy="26163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546" w:author="Pinnu, Sainath" w:date="2023-04-11T19:17:00Z">
        <w:r w:rsidR="00D021D2" w:rsidRPr="00D021D2">
          <w:rPr>
            <w:noProof/>
          </w:rPr>
          <w:t xml:space="preserve"> </w:t>
        </w:r>
        <w:r w:rsidR="00D021D2">
          <w:rPr>
            <w:noProof/>
          </w:rPr>
          <w:drawing>
            <wp:inline distT="0" distB="0" distL="0" distR="0" wp14:anchorId="27D516F0" wp14:editId="2CD65E04">
              <wp:extent cx="5943600" cy="1834515"/>
              <wp:effectExtent l="0" t="0" r="0" b="0"/>
              <wp:docPr id="45433" name="Picture 4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834515"/>
                      </a:xfrm>
                      <a:prstGeom prst="rect">
                        <a:avLst/>
                      </a:prstGeom>
                    </pic:spPr>
                  </pic:pic>
                </a:graphicData>
              </a:graphic>
            </wp:inline>
          </w:drawing>
        </w:r>
      </w:ins>
    </w:p>
    <w:p w14:paraId="27017A5D" w14:textId="77777777" w:rsidR="00B720D8" w:rsidRDefault="00B720D8" w:rsidP="00E5502A">
      <w:pPr>
        <w:pStyle w:val="Caption"/>
        <w:rPr>
          <w:color w:val="auto"/>
        </w:rPr>
      </w:pPr>
      <w:bookmarkStart w:id="547" w:name="_Toc65569027"/>
    </w:p>
    <w:p w14:paraId="2ADFB099" w14:textId="0846F4BB" w:rsidR="00570B77" w:rsidRDefault="00570B77" w:rsidP="00E5502A">
      <w:pPr>
        <w:pStyle w:val="Caption"/>
      </w:pPr>
      <w:r w:rsidRPr="002946F8">
        <w:rPr>
          <w:color w:val="auto"/>
        </w:rPr>
        <w:t xml:space="preserve">Table </w:t>
      </w:r>
      <w:r w:rsidRPr="002946F8">
        <w:rPr>
          <w:color w:val="auto"/>
        </w:rPr>
        <w:fldChar w:fldCharType="begin"/>
      </w:r>
      <w:r w:rsidRPr="002946F8">
        <w:rPr>
          <w:color w:val="auto"/>
        </w:rPr>
        <w:instrText xml:space="preserve"> SEQ Table \* ARABIC </w:instrText>
      </w:r>
      <w:r w:rsidRPr="002946F8">
        <w:rPr>
          <w:color w:val="auto"/>
        </w:rPr>
        <w:fldChar w:fldCharType="separate"/>
      </w:r>
      <w:r w:rsidR="00964EF7">
        <w:rPr>
          <w:noProof/>
          <w:color w:val="auto"/>
        </w:rPr>
        <w:t>26</w:t>
      </w:r>
      <w:r w:rsidRPr="002946F8">
        <w:rPr>
          <w:color w:val="auto"/>
        </w:rPr>
        <w:fldChar w:fldCharType="end"/>
      </w:r>
      <w:r w:rsidRPr="002946F8">
        <w:rPr>
          <w:color w:val="auto"/>
        </w:rPr>
        <w:t xml:space="preserve">: </w:t>
      </w:r>
      <w:r>
        <w:t>LIST DEFAULT ROUTES FIELD DESCRIPTIONS</w:t>
      </w:r>
      <w:bookmarkEnd w:id="547"/>
      <w:r>
        <w:t xml:space="preserve"> </w:t>
      </w:r>
      <w:r>
        <w:tab/>
        <w:t xml:space="preserve"> </w:t>
      </w:r>
    </w:p>
    <w:tbl>
      <w:tblPr>
        <w:tblStyle w:val="TableGrid1"/>
        <w:tblW w:w="8075" w:type="dxa"/>
        <w:tblInd w:w="460" w:type="dxa"/>
        <w:tblCellMar>
          <w:top w:w="95" w:type="dxa"/>
          <w:left w:w="5" w:type="dxa"/>
          <w:right w:w="88" w:type="dxa"/>
        </w:tblCellMar>
        <w:tblLook w:val="04A0" w:firstRow="1" w:lastRow="0" w:firstColumn="1" w:lastColumn="0" w:noHBand="0" w:noVBand="1"/>
      </w:tblPr>
      <w:tblGrid>
        <w:gridCol w:w="1881"/>
        <w:gridCol w:w="6194"/>
      </w:tblGrid>
      <w:tr w:rsidR="00570B77" w14:paraId="67AAC48E" w14:textId="77777777" w:rsidTr="00E5502A">
        <w:trPr>
          <w:trHeight w:val="372"/>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6286ADE7" w14:textId="77777777" w:rsidR="00570B77" w:rsidRDefault="00570B77" w:rsidP="00E5502A">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63CA6C54" w14:textId="77777777" w:rsidR="00570B77" w:rsidRDefault="00570B77" w:rsidP="00E5502A">
            <w:pPr>
              <w:pStyle w:val="TableHeading"/>
            </w:pPr>
            <w:r>
              <w:t xml:space="preserve">Description </w:t>
            </w:r>
          </w:p>
        </w:tc>
      </w:tr>
      <w:tr w:rsidR="00570B77" w14:paraId="2F73E2DF"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1D4366F6" w14:textId="77777777" w:rsidR="00570B77" w:rsidRPr="00515C5A" w:rsidRDefault="00570B77" w:rsidP="00E5502A">
            <w:pPr>
              <w:pStyle w:val="TableBody"/>
              <w:rPr>
                <w:b/>
                <w:bCs/>
              </w:rPr>
            </w:pPr>
            <w:r w:rsidRPr="00515C5A">
              <w:rPr>
                <w:b/>
                <w:bCs/>
              </w:rPr>
              <w:t xml:space="preserve">Depot </w:t>
            </w:r>
          </w:p>
        </w:tc>
        <w:tc>
          <w:tcPr>
            <w:tcW w:w="6194" w:type="dxa"/>
            <w:tcBorders>
              <w:top w:val="single" w:sz="3" w:space="0" w:color="000000"/>
              <w:left w:val="single" w:sz="4" w:space="0" w:color="000000"/>
              <w:bottom w:val="single" w:sz="4" w:space="0" w:color="000000"/>
              <w:right w:val="single" w:sz="4" w:space="0" w:color="000000"/>
            </w:tcBorders>
          </w:tcPr>
          <w:p w14:paraId="3DD1AA02" w14:textId="77777777" w:rsidR="00570B77" w:rsidRPr="00515C5A" w:rsidRDefault="00570B77" w:rsidP="00321DFF">
            <w:pPr>
              <w:pStyle w:val="TableBody"/>
            </w:pPr>
            <w:r w:rsidRPr="00515C5A">
              <w:t xml:space="preserve">Depot with which the route is associated. </w:t>
            </w:r>
          </w:p>
        </w:tc>
      </w:tr>
      <w:tr w:rsidR="00570B77" w14:paraId="51FD3F05" w14:textId="77777777">
        <w:trPr>
          <w:trHeight w:val="336"/>
        </w:trPr>
        <w:tc>
          <w:tcPr>
            <w:tcW w:w="1881" w:type="dxa"/>
            <w:tcBorders>
              <w:top w:val="single" w:sz="4" w:space="0" w:color="000000"/>
              <w:left w:val="single" w:sz="4" w:space="0" w:color="000000"/>
              <w:bottom w:val="single" w:sz="4" w:space="0" w:color="000000"/>
              <w:right w:val="single" w:sz="4" w:space="0" w:color="000000"/>
            </w:tcBorders>
          </w:tcPr>
          <w:p w14:paraId="0BD35E2E" w14:textId="77777777" w:rsidR="00570B77" w:rsidRPr="00515C5A" w:rsidRDefault="00570B77" w:rsidP="00E5502A">
            <w:pPr>
              <w:pStyle w:val="TableBody"/>
              <w:rPr>
                <w:b/>
                <w:bCs/>
              </w:rPr>
            </w:pPr>
            <w:r w:rsidRPr="00515C5A">
              <w:rPr>
                <w:b/>
                <w:bCs/>
              </w:rPr>
              <w:t xml:space="preserve">Name </w:t>
            </w:r>
          </w:p>
        </w:tc>
        <w:tc>
          <w:tcPr>
            <w:tcW w:w="6194" w:type="dxa"/>
            <w:tcBorders>
              <w:top w:val="single" w:sz="4" w:space="0" w:color="000000"/>
              <w:left w:val="single" w:sz="4" w:space="0" w:color="000000"/>
              <w:bottom w:val="single" w:sz="4" w:space="0" w:color="000000"/>
              <w:right w:val="single" w:sz="4" w:space="0" w:color="000000"/>
            </w:tcBorders>
          </w:tcPr>
          <w:p w14:paraId="46D0C408" w14:textId="0C4CB525" w:rsidR="00570B77" w:rsidRPr="00515C5A" w:rsidRDefault="00570B77" w:rsidP="00321DFF">
            <w:pPr>
              <w:pStyle w:val="TableBody"/>
            </w:pPr>
            <w:r w:rsidRPr="00515C5A">
              <w:t xml:space="preserve">Unique name of </w:t>
            </w:r>
            <w:r w:rsidR="0014696D" w:rsidRPr="00515C5A">
              <w:t xml:space="preserve">the </w:t>
            </w:r>
            <w:r w:rsidRPr="00515C5A">
              <w:t xml:space="preserve">route </w:t>
            </w:r>
          </w:p>
        </w:tc>
      </w:tr>
      <w:tr w:rsidR="00570B77" w14:paraId="504682D1" w14:textId="77777777">
        <w:trPr>
          <w:trHeight w:val="766"/>
        </w:trPr>
        <w:tc>
          <w:tcPr>
            <w:tcW w:w="1881" w:type="dxa"/>
            <w:tcBorders>
              <w:top w:val="single" w:sz="4" w:space="0" w:color="000000"/>
              <w:left w:val="single" w:sz="4" w:space="0" w:color="000000"/>
              <w:bottom w:val="single" w:sz="4" w:space="0" w:color="000000"/>
              <w:right w:val="single" w:sz="4" w:space="0" w:color="000000"/>
            </w:tcBorders>
          </w:tcPr>
          <w:p w14:paraId="7B679408" w14:textId="77777777" w:rsidR="00570B77" w:rsidRPr="00515C5A" w:rsidRDefault="00570B77" w:rsidP="00E5502A">
            <w:pPr>
              <w:pStyle w:val="TableBody"/>
              <w:rPr>
                <w:b/>
                <w:bCs/>
              </w:rPr>
            </w:pPr>
            <w:r w:rsidRPr="00515C5A">
              <w:rPr>
                <w:b/>
                <w:bCs/>
              </w:rPr>
              <w:t xml:space="preserve">Cashpoint IDs </w:t>
            </w:r>
          </w:p>
        </w:tc>
        <w:tc>
          <w:tcPr>
            <w:tcW w:w="6194" w:type="dxa"/>
            <w:tcBorders>
              <w:top w:val="single" w:sz="4" w:space="0" w:color="000000"/>
              <w:left w:val="single" w:sz="4" w:space="0" w:color="000000"/>
              <w:bottom w:val="single" w:sz="4" w:space="0" w:color="000000"/>
              <w:right w:val="single" w:sz="4" w:space="0" w:color="000000"/>
            </w:tcBorders>
          </w:tcPr>
          <w:p w14:paraId="4FA6E25A" w14:textId="3F22BD6D" w:rsidR="00570B77" w:rsidRPr="00515C5A" w:rsidRDefault="0014696D" w:rsidP="00321DFF">
            <w:pPr>
              <w:pStyle w:val="TableBody"/>
            </w:pPr>
            <w:r w:rsidRPr="00515C5A">
              <w:t>OptiSuite-</w:t>
            </w:r>
            <w:r w:rsidR="00570B77" w:rsidRPr="00515C5A">
              <w:t xml:space="preserve">defined ids of the cashpoints </w:t>
            </w:r>
            <w:r w:rsidRPr="00515C5A">
              <w:t>are</w:t>
            </w:r>
            <w:r w:rsidR="00B720D8" w:rsidRPr="00515C5A">
              <w:t xml:space="preserve"> </w:t>
            </w:r>
            <w:r w:rsidR="00570B77" w:rsidRPr="00515C5A">
              <w:t xml:space="preserve">included on the default route. When a new Route Plan is created using this </w:t>
            </w:r>
            <w:r w:rsidR="00570B77" w:rsidRPr="00515C5A">
              <w:lastRenderedPageBreak/>
              <w:t xml:space="preserve">default, then </w:t>
            </w:r>
            <w:r w:rsidR="00B720D8" w:rsidRPr="00515C5A">
              <w:t xml:space="preserve">the </w:t>
            </w:r>
            <w:r w:rsidR="00570B77" w:rsidRPr="00515C5A">
              <w:t>orders for these cashpoints will be included by default (users may change</w:t>
            </w:r>
            <w:r w:rsidR="00B720D8" w:rsidRPr="00515C5A">
              <w:t xml:space="preserve"> it</w:t>
            </w:r>
            <w:r w:rsidR="00570B77" w:rsidRPr="00515C5A">
              <w:t xml:space="preserve"> if desired). </w:t>
            </w:r>
          </w:p>
        </w:tc>
      </w:tr>
    </w:tbl>
    <w:p w14:paraId="1C8BFAC4" w14:textId="20DC729E" w:rsidR="00570B77" w:rsidRDefault="00000000" w:rsidP="00E5502A">
      <w:pPr>
        <w:pStyle w:val="Caption"/>
        <w:rPr>
          <w:color w:val="70AD47" w:themeColor="accent6"/>
        </w:rPr>
      </w:pPr>
      <w:hyperlink w:anchor="_SETTINGS" w:history="1">
        <w:r w:rsidR="00570B77" w:rsidRPr="00E5502A">
          <w:rPr>
            <w:rStyle w:val="Hyperlink"/>
            <w:color w:val="70AD47" w:themeColor="accent6"/>
          </w:rPr>
          <w:t>Return to: Routes</w:t>
        </w:r>
      </w:hyperlink>
      <w:r w:rsidR="00570B77" w:rsidRPr="00E5502A">
        <w:rPr>
          <w:color w:val="70AD47" w:themeColor="accent6"/>
        </w:rPr>
        <w:t xml:space="preserve"> </w:t>
      </w:r>
    </w:p>
    <w:p w14:paraId="4425DA76" w14:textId="77777777" w:rsidR="00E5502A" w:rsidRPr="00E5502A" w:rsidRDefault="00E5502A" w:rsidP="00E5502A"/>
    <w:p w14:paraId="411FE7C0" w14:textId="77777777" w:rsidR="00570B77" w:rsidRDefault="00570B77" w:rsidP="00570B77">
      <w:pPr>
        <w:pStyle w:val="Heading2"/>
      </w:pPr>
      <w:bookmarkStart w:id="548" w:name="_Toc111643077"/>
      <w:bookmarkStart w:id="549" w:name="_Toc132248005"/>
      <w:r>
        <w:t>SHOW DEFAULT ROUTE</w:t>
      </w:r>
      <w:bookmarkEnd w:id="548"/>
      <w:bookmarkEnd w:id="549"/>
    </w:p>
    <w:p w14:paraId="000A9396" w14:textId="35BA6FD5" w:rsidR="00570B77" w:rsidRPr="00F465FC" w:rsidRDefault="00570B77" w:rsidP="00E5502A">
      <w:pPr>
        <w:pStyle w:val="BodyText"/>
        <w:rPr>
          <w:color w:val="92D050"/>
        </w:rPr>
      </w:pPr>
      <w:r>
        <w:t xml:space="preserve">By clicking on the </w:t>
      </w:r>
      <w:r w:rsidRPr="00515C5A">
        <w:rPr>
          <w:b/>
          <w:bCs/>
        </w:rPr>
        <w:t>Show Default</w:t>
      </w:r>
      <w:r w:rsidRPr="002946F8">
        <w:t xml:space="preserve"> </w:t>
      </w:r>
      <w:r w:rsidRPr="00515C5A">
        <w:rPr>
          <w:b/>
          <w:bCs/>
        </w:rPr>
        <w:t xml:space="preserve">Route </w:t>
      </w:r>
      <w:r w:rsidRPr="00B720D8">
        <w:t>icon</w:t>
      </w:r>
      <w:r w:rsidR="00B720D8" w:rsidRPr="002946F8">
        <w:rPr>
          <w:noProof/>
        </w:rPr>
        <w:drawing>
          <wp:inline distT="0" distB="0" distL="0" distR="0" wp14:anchorId="4AFA3D31" wp14:editId="190B1038">
            <wp:extent cx="158262" cy="15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8262" cy="152400"/>
                    </a:xfrm>
                    <a:prstGeom prst="rect">
                      <a:avLst/>
                    </a:prstGeom>
                    <a:noFill/>
                    <a:ln>
                      <a:noFill/>
                    </a:ln>
                  </pic:spPr>
                </pic:pic>
              </a:graphicData>
            </a:graphic>
          </wp:inline>
        </w:drawing>
      </w:r>
      <w:r>
        <w:t xml:space="preserve"> administrator users can access detailed information about each default route. For field descriptions </w:t>
      </w:r>
      <w:r w:rsidR="00B720D8">
        <w:t>kindly refer to</w:t>
      </w:r>
      <w:r>
        <w:t xml:space="preserve"> </w:t>
      </w:r>
      <w:r w:rsidR="002841CB">
        <w:fldChar w:fldCharType="begin"/>
      </w:r>
      <w:r w:rsidR="002841CB">
        <w:instrText xml:space="preserve"> REF _Ref129930287 \h </w:instrText>
      </w:r>
      <w:r w:rsidR="002841CB">
        <w:fldChar w:fldCharType="separate"/>
      </w:r>
      <w:r w:rsidR="00964EF7">
        <w:t>UPDATE DEFAULT ROUTE</w:t>
      </w:r>
      <w:r w:rsidR="002841CB">
        <w:fldChar w:fldCharType="end"/>
      </w:r>
      <w:r w:rsidR="002841CB">
        <w:t xml:space="preserve"> </w:t>
      </w:r>
      <w:r w:rsidR="00B720D8">
        <w:t xml:space="preserve">listed </w:t>
      </w:r>
      <w:r>
        <w:t>below.</w:t>
      </w:r>
      <w:r w:rsidRPr="00F465FC">
        <w:rPr>
          <w:color w:val="92D050"/>
        </w:rPr>
        <w:t xml:space="preserve"> </w:t>
      </w:r>
    </w:p>
    <w:p w14:paraId="31177B51" w14:textId="77777777" w:rsidR="00570B77" w:rsidRDefault="00570B77" w:rsidP="00570B77">
      <w:pPr>
        <w:pStyle w:val="Heading2"/>
      </w:pPr>
      <w:bookmarkStart w:id="550" w:name="_Toc111643078"/>
      <w:bookmarkStart w:id="551" w:name="_Ref129930287"/>
      <w:bookmarkStart w:id="552" w:name="_Toc132248006"/>
      <w:r>
        <w:t>UPDATE DEFAULT ROUTE</w:t>
      </w:r>
      <w:bookmarkEnd w:id="550"/>
      <w:bookmarkEnd w:id="551"/>
      <w:bookmarkEnd w:id="552"/>
    </w:p>
    <w:p w14:paraId="6CE28E84" w14:textId="77777777" w:rsidR="00570B77" w:rsidRPr="00F465FC" w:rsidRDefault="00570B77" w:rsidP="00E5502A">
      <w:pPr>
        <w:pStyle w:val="BodyText"/>
        <w:rPr>
          <w:color w:val="92D050"/>
        </w:rPr>
      </w:pPr>
      <w:r>
        <w:t xml:space="preserve">By clicking on the </w:t>
      </w:r>
      <w:r w:rsidRPr="00515C5A">
        <w:rPr>
          <w:b/>
          <w:bCs/>
        </w:rPr>
        <w:t>Update Default Route</w:t>
      </w:r>
      <w:r>
        <w:t xml:space="preserve"> icon </w:t>
      </w:r>
      <w:r w:rsidRPr="002946F8">
        <w:rPr>
          <w:noProof/>
        </w:rPr>
        <w:drawing>
          <wp:inline distT="0" distB="0" distL="0" distR="0" wp14:anchorId="25B3DBF3" wp14:editId="0009AEC8">
            <wp:extent cx="192552" cy="1614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5579" cy="189195"/>
                    </a:xfrm>
                    <a:prstGeom prst="rect">
                      <a:avLst/>
                    </a:prstGeom>
                    <a:noFill/>
                    <a:ln>
                      <a:noFill/>
                    </a:ln>
                  </pic:spPr>
                </pic:pic>
              </a:graphicData>
            </a:graphic>
          </wp:inline>
        </w:drawing>
      </w:r>
      <w:r>
        <w:t>administrator users can edit existing default routes.</w:t>
      </w:r>
    </w:p>
    <w:p w14:paraId="4A8251B8" w14:textId="489DFD8F" w:rsidR="00570B77" w:rsidRDefault="00570B77" w:rsidP="00E5502A">
      <w:pPr>
        <w:pStyle w:val="Caption"/>
      </w:pPr>
      <w:bookmarkStart w:id="553" w:name="_Toc65568965"/>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964EF7">
        <w:rPr>
          <w:noProof/>
        </w:rPr>
        <w:t>29</w:t>
      </w:r>
      <w:r w:rsidRPr="36CE550C">
        <w:rPr>
          <w:noProof/>
        </w:rPr>
        <w:fldChar w:fldCharType="end"/>
      </w:r>
      <w:r w:rsidRPr="36CE550C">
        <w:t xml:space="preserve">: </w:t>
      </w:r>
      <w:r>
        <w:t>UPDATE DEFAULT ROUTES SCREEN</w:t>
      </w:r>
      <w:bookmarkEnd w:id="553"/>
    </w:p>
    <w:p w14:paraId="0485CBC0" w14:textId="5DEF6318" w:rsidR="00570B77" w:rsidRDefault="00570B77" w:rsidP="00515C5A">
      <w:pPr>
        <w:pStyle w:val="BodyText"/>
      </w:pPr>
      <w:del w:id="554" w:author="Pinnu, Sainath" w:date="2023-04-11T19:17:00Z">
        <w:r w:rsidDel="00B52CE2">
          <w:rPr>
            <w:noProof/>
          </w:rPr>
          <w:lastRenderedPageBreak/>
          <w:drawing>
            <wp:inline distT="0" distB="0" distL="0" distR="0" wp14:anchorId="0E82D64C" wp14:editId="39694D01">
              <wp:extent cx="5364225" cy="2740912"/>
              <wp:effectExtent l="76200" t="76200" r="141605" b="135890"/>
              <wp:docPr id="2008282144" name="Picture 200828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366231" cy="27419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555" w:author="Pinnu, Sainath" w:date="2023-04-11T19:17:00Z">
        <w:r w:rsidR="00B52CE2" w:rsidRPr="00B52CE2">
          <w:rPr>
            <w:noProof/>
          </w:rPr>
          <w:t xml:space="preserve"> </w:t>
        </w:r>
        <w:r w:rsidR="00B52CE2">
          <w:rPr>
            <w:noProof/>
          </w:rPr>
          <w:drawing>
            <wp:inline distT="0" distB="0" distL="0" distR="0" wp14:anchorId="4AAFCA97" wp14:editId="09E47116">
              <wp:extent cx="5943600" cy="2741295"/>
              <wp:effectExtent l="0" t="0" r="0" b="1905"/>
              <wp:docPr id="45434" name="Picture 45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741295"/>
                      </a:xfrm>
                      <a:prstGeom prst="rect">
                        <a:avLst/>
                      </a:prstGeom>
                    </pic:spPr>
                  </pic:pic>
                </a:graphicData>
              </a:graphic>
            </wp:inline>
          </w:drawing>
        </w:r>
      </w:ins>
      <w:r w:rsidRPr="2BF9C046">
        <w:t xml:space="preserve"> </w:t>
      </w:r>
    </w:p>
    <w:p w14:paraId="6A0ABA9C" w14:textId="48D7C064" w:rsidR="00570B77" w:rsidRDefault="00570B77" w:rsidP="00D85A97">
      <w:pPr>
        <w:pStyle w:val="Caption"/>
      </w:pPr>
      <w:bookmarkStart w:id="556" w:name="_Toc65569028"/>
      <w:r w:rsidRPr="002946F8">
        <w:t xml:space="preserve">Table </w:t>
      </w:r>
      <w:fldSimple w:instr=" SEQ Table \* ARABIC ">
        <w:r w:rsidR="00964EF7">
          <w:rPr>
            <w:noProof/>
          </w:rPr>
          <w:t>27</w:t>
        </w:r>
      </w:fldSimple>
      <w:r w:rsidRPr="002946F8">
        <w:t xml:space="preserve">: </w:t>
      </w:r>
      <w:r>
        <w:t>UPDATE DEFAULT ROUTES FIELD DESCRIPTIONS</w:t>
      </w:r>
      <w:bookmarkEnd w:id="556"/>
      <w:r>
        <w:t xml:space="preserve"> </w:t>
      </w:r>
      <w:r>
        <w:tab/>
        <w:t xml:space="preserve"> </w:t>
      </w:r>
    </w:p>
    <w:tbl>
      <w:tblPr>
        <w:tblStyle w:val="TableGrid1"/>
        <w:tblW w:w="8075" w:type="dxa"/>
        <w:tblInd w:w="460" w:type="dxa"/>
        <w:tblCellMar>
          <w:top w:w="95" w:type="dxa"/>
          <w:left w:w="5" w:type="dxa"/>
          <w:right w:w="88" w:type="dxa"/>
        </w:tblCellMar>
        <w:tblLook w:val="04A0" w:firstRow="1" w:lastRow="0" w:firstColumn="1" w:lastColumn="0" w:noHBand="0" w:noVBand="1"/>
      </w:tblPr>
      <w:tblGrid>
        <w:gridCol w:w="1881"/>
        <w:gridCol w:w="6194"/>
      </w:tblGrid>
      <w:tr w:rsidR="00570B77" w14:paraId="22C8636C" w14:textId="77777777" w:rsidTr="00D85A97">
        <w:trPr>
          <w:trHeight w:val="372"/>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38A5EE4E" w14:textId="77777777" w:rsidR="00570B77" w:rsidRDefault="00570B77" w:rsidP="00D85A97">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50B3F4EF" w14:textId="77777777" w:rsidR="00570B77" w:rsidRDefault="00570B77" w:rsidP="00D85A97">
            <w:pPr>
              <w:pStyle w:val="TableHeading"/>
            </w:pPr>
            <w:r>
              <w:t xml:space="preserve">Description </w:t>
            </w:r>
          </w:p>
        </w:tc>
      </w:tr>
      <w:tr w:rsidR="00570B77" w14:paraId="613C5D3C"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7C9ADD9A" w14:textId="77777777" w:rsidR="00570B77" w:rsidRPr="00515C5A" w:rsidRDefault="00570B77" w:rsidP="00D85A97">
            <w:pPr>
              <w:pStyle w:val="TableBody"/>
              <w:rPr>
                <w:b/>
                <w:bCs/>
              </w:rPr>
            </w:pPr>
            <w:r w:rsidRPr="00515C5A">
              <w:rPr>
                <w:b/>
                <w:bCs/>
              </w:rPr>
              <w:t xml:space="preserve">Depot </w:t>
            </w:r>
          </w:p>
        </w:tc>
        <w:tc>
          <w:tcPr>
            <w:tcW w:w="6194" w:type="dxa"/>
            <w:tcBorders>
              <w:top w:val="single" w:sz="3" w:space="0" w:color="000000"/>
              <w:left w:val="single" w:sz="4" w:space="0" w:color="000000"/>
              <w:bottom w:val="single" w:sz="4" w:space="0" w:color="000000"/>
              <w:right w:val="single" w:sz="4" w:space="0" w:color="000000"/>
            </w:tcBorders>
          </w:tcPr>
          <w:p w14:paraId="5C346610" w14:textId="77777777" w:rsidR="00570B77" w:rsidRPr="00515C5A" w:rsidRDefault="00570B77" w:rsidP="004109B5">
            <w:pPr>
              <w:pStyle w:val="TableBody"/>
            </w:pPr>
            <w:r w:rsidRPr="00515C5A">
              <w:t xml:space="preserve">Depot the route is associated with </w:t>
            </w:r>
          </w:p>
        </w:tc>
      </w:tr>
      <w:tr w:rsidR="00570B77" w14:paraId="5BAB6209" w14:textId="77777777">
        <w:trPr>
          <w:trHeight w:val="336"/>
        </w:trPr>
        <w:tc>
          <w:tcPr>
            <w:tcW w:w="1881" w:type="dxa"/>
            <w:tcBorders>
              <w:top w:val="single" w:sz="4" w:space="0" w:color="000000"/>
              <w:left w:val="single" w:sz="4" w:space="0" w:color="000000"/>
              <w:bottom w:val="single" w:sz="4" w:space="0" w:color="000000"/>
              <w:right w:val="single" w:sz="4" w:space="0" w:color="000000"/>
            </w:tcBorders>
          </w:tcPr>
          <w:p w14:paraId="63D1B670" w14:textId="77777777" w:rsidR="00570B77" w:rsidRPr="00515C5A" w:rsidRDefault="00570B77" w:rsidP="00D85A97">
            <w:pPr>
              <w:pStyle w:val="TableBody"/>
              <w:rPr>
                <w:b/>
                <w:bCs/>
              </w:rPr>
            </w:pPr>
            <w:r w:rsidRPr="00515C5A">
              <w:rPr>
                <w:b/>
                <w:bCs/>
              </w:rPr>
              <w:t xml:space="preserve">Route Name </w:t>
            </w:r>
          </w:p>
        </w:tc>
        <w:tc>
          <w:tcPr>
            <w:tcW w:w="6194" w:type="dxa"/>
            <w:tcBorders>
              <w:top w:val="single" w:sz="4" w:space="0" w:color="000000"/>
              <w:left w:val="single" w:sz="4" w:space="0" w:color="000000"/>
              <w:bottom w:val="single" w:sz="4" w:space="0" w:color="000000"/>
              <w:right w:val="single" w:sz="4" w:space="0" w:color="000000"/>
            </w:tcBorders>
          </w:tcPr>
          <w:p w14:paraId="7F50D940" w14:textId="7B4F4E41" w:rsidR="00570B77" w:rsidRPr="00515C5A" w:rsidRDefault="00570B77" w:rsidP="004109B5">
            <w:pPr>
              <w:pStyle w:val="TableBody"/>
            </w:pPr>
            <w:r w:rsidRPr="00515C5A">
              <w:t>Unique user</w:t>
            </w:r>
            <w:r w:rsidR="0014696D" w:rsidRPr="00515C5A">
              <w:t>-</w:t>
            </w:r>
            <w:r w:rsidRPr="00515C5A">
              <w:t xml:space="preserve">defined route name </w:t>
            </w:r>
          </w:p>
        </w:tc>
      </w:tr>
      <w:tr w:rsidR="00570B77" w14:paraId="166D6DAF"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58DCE1CA" w14:textId="77777777" w:rsidR="00570B77" w:rsidRPr="00515C5A" w:rsidRDefault="00570B77" w:rsidP="00D85A97">
            <w:pPr>
              <w:pStyle w:val="TableBody"/>
              <w:rPr>
                <w:b/>
                <w:bCs/>
              </w:rPr>
            </w:pPr>
            <w:r w:rsidRPr="00515C5A">
              <w:rPr>
                <w:b/>
                <w:bCs/>
              </w:rPr>
              <w:t xml:space="preserve">Date </w:t>
            </w:r>
          </w:p>
        </w:tc>
        <w:tc>
          <w:tcPr>
            <w:tcW w:w="6194" w:type="dxa"/>
            <w:tcBorders>
              <w:top w:val="single" w:sz="4" w:space="0" w:color="000000"/>
              <w:left w:val="single" w:sz="4" w:space="0" w:color="000000"/>
              <w:bottom w:val="single" w:sz="4" w:space="0" w:color="000000"/>
              <w:right w:val="single" w:sz="4" w:space="0" w:color="000000"/>
            </w:tcBorders>
          </w:tcPr>
          <w:p w14:paraId="2CCED927" w14:textId="77777777" w:rsidR="00570B77" w:rsidRPr="00515C5A" w:rsidRDefault="00570B77" w:rsidP="004109B5">
            <w:pPr>
              <w:pStyle w:val="TableBody"/>
            </w:pPr>
            <w:r w:rsidRPr="00515C5A">
              <w:t xml:space="preserve">Current Business Date </w:t>
            </w:r>
          </w:p>
        </w:tc>
      </w:tr>
      <w:tr w:rsidR="00570B77" w14:paraId="5BAE8A2D"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7F15951B" w14:textId="77777777" w:rsidR="00570B77" w:rsidRPr="00515C5A" w:rsidRDefault="00570B77" w:rsidP="00D85A97">
            <w:pPr>
              <w:pStyle w:val="TableBody"/>
              <w:rPr>
                <w:b/>
                <w:bCs/>
              </w:rPr>
            </w:pPr>
            <w:r w:rsidRPr="00515C5A">
              <w:rPr>
                <w:b/>
                <w:bCs/>
              </w:rPr>
              <w:t xml:space="preserve">Status </w:t>
            </w:r>
          </w:p>
        </w:tc>
        <w:tc>
          <w:tcPr>
            <w:tcW w:w="6194" w:type="dxa"/>
            <w:tcBorders>
              <w:top w:val="single" w:sz="4" w:space="0" w:color="000000"/>
              <w:left w:val="single" w:sz="4" w:space="0" w:color="000000"/>
              <w:bottom w:val="single" w:sz="4" w:space="0" w:color="000000"/>
              <w:right w:val="single" w:sz="4" w:space="0" w:color="000000"/>
            </w:tcBorders>
          </w:tcPr>
          <w:p w14:paraId="7A063866" w14:textId="2C7A0368" w:rsidR="00570B77" w:rsidRPr="00515C5A" w:rsidRDefault="0014696D" w:rsidP="004109B5">
            <w:pPr>
              <w:pStyle w:val="TableBody"/>
            </w:pPr>
            <w:r w:rsidRPr="00515C5A">
              <w:t xml:space="preserve">The current </w:t>
            </w:r>
            <w:r w:rsidR="00570B77" w:rsidRPr="00515C5A">
              <w:t xml:space="preserve">state of Order </w:t>
            </w:r>
          </w:p>
        </w:tc>
      </w:tr>
      <w:tr w:rsidR="00570B77" w14:paraId="066DDD55"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51F7DA8E" w14:textId="77777777" w:rsidR="00570B77" w:rsidRPr="00515C5A" w:rsidRDefault="00570B77" w:rsidP="00D85A97">
            <w:pPr>
              <w:pStyle w:val="TableBody"/>
              <w:rPr>
                <w:b/>
                <w:bCs/>
              </w:rPr>
            </w:pPr>
            <w:r w:rsidRPr="00515C5A">
              <w:rPr>
                <w:b/>
                <w:bCs/>
              </w:rPr>
              <w:t xml:space="preserve">Driver1 </w:t>
            </w:r>
          </w:p>
        </w:tc>
        <w:tc>
          <w:tcPr>
            <w:tcW w:w="6194" w:type="dxa"/>
            <w:tcBorders>
              <w:top w:val="single" w:sz="4" w:space="0" w:color="000000"/>
              <w:left w:val="single" w:sz="4" w:space="0" w:color="000000"/>
              <w:bottom w:val="single" w:sz="4" w:space="0" w:color="000000"/>
              <w:right w:val="single" w:sz="4" w:space="0" w:color="000000"/>
            </w:tcBorders>
          </w:tcPr>
          <w:p w14:paraId="2C885D3E" w14:textId="77777777" w:rsidR="00570B77" w:rsidRPr="00515C5A" w:rsidRDefault="00570B77" w:rsidP="004109B5">
            <w:pPr>
              <w:pStyle w:val="TableBody"/>
            </w:pPr>
            <w:r w:rsidRPr="00515C5A">
              <w:t xml:space="preserve">Name of Primary Driver </w:t>
            </w:r>
          </w:p>
        </w:tc>
      </w:tr>
      <w:tr w:rsidR="00570B77" w14:paraId="159F7B07"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3FD0B622" w14:textId="77777777" w:rsidR="00570B77" w:rsidRPr="00515C5A" w:rsidRDefault="00570B77" w:rsidP="00D85A97">
            <w:pPr>
              <w:pStyle w:val="TableBody"/>
              <w:rPr>
                <w:b/>
                <w:bCs/>
              </w:rPr>
            </w:pPr>
            <w:r w:rsidRPr="00515C5A">
              <w:rPr>
                <w:b/>
                <w:bCs/>
              </w:rPr>
              <w:lastRenderedPageBreak/>
              <w:t xml:space="preserve">Driver2 </w:t>
            </w:r>
          </w:p>
        </w:tc>
        <w:tc>
          <w:tcPr>
            <w:tcW w:w="6194" w:type="dxa"/>
            <w:tcBorders>
              <w:top w:val="single" w:sz="4" w:space="0" w:color="000000"/>
              <w:left w:val="single" w:sz="4" w:space="0" w:color="000000"/>
              <w:bottom w:val="single" w:sz="4" w:space="0" w:color="000000"/>
              <w:right w:val="single" w:sz="4" w:space="0" w:color="000000"/>
            </w:tcBorders>
          </w:tcPr>
          <w:p w14:paraId="44E80F4B" w14:textId="77777777" w:rsidR="00570B77" w:rsidRPr="00515C5A" w:rsidRDefault="00570B77" w:rsidP="004109B5">
            <w:pPr>
              <w:pStyle w:val="TableBody"/>
            </w:pPr>
            <w:r w:rsidRPr="00515C5A">
              <w:t xml:space="preserve">Name of Secondary or substitute Driver </w:t>
            </w:r>
          </w:p>
        </w:tc>
      </w:tr>
      <w:tr w:rsidR="00570B77" w14:paraId="27632547"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223F79A9" w14:textId="77777777" w:rsidR="00570B77" w:rsidRPr="00515C5A" w:rsidRDefault="00570B77" w:rsidP="00D85A97">
            <w:pPr>
              <w:pStyle w:val="TableBody"/>
              <w:rPr>
                <w:b/>
                <w:bCs/>
              </w:rPr>
            </w:pPr>
            <w:r w:rsidRPr="00515C5A">
              <w:rPr>
                <w:b/>
                <w:bCs/>
              </w:rPr>
              <w:t>Driver3</w:t>
            </w:r>
          </w:p>
        </w:tc>
        <w:tc>
          <w:tcPr>
            <w:tcW w:w="6194" w:type="dxa"/>
            <w:tcBorders>
              <w:top w:val="single" w:sz="4" w:space="0" w:color="000000"/>
              <w:left w:val="single" w:sz="4" w:space="0" w:color="000000"/>
              <w:bottom w:val="single" w:sz="4" w:space="0" w:color="000000"/>
              <w:right w:val="single" w:sz="4" w:space="0" w:color="000000"/>
            </w:tcBorders>
          </w:tcPr>
          <w:p w14:paraId="782B121F" w14:textId="77777777" w:rsidR="00570B77" w:rsidRPr="00515C5A" w:rsidRDefault="00570B77" w:rsidP="004109B5">
            <w:pPr>
              <w:pStyle w:val="TableBody"/>
            </w:pPr>
            <w:r w:rsidRPr="00515C5A">
              <w:t>Name of Tertiary or substitute Driver</w:t>
            </w:r>
          </w:p>
        </w:tc>
      </w:tr>
      <w:tr w:rsidR="00570B77" w14:paraId="7902EF3C"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2199CB91" w14:textId="77777777" w:rsidR="00570B77" w:rsidRPr="00515C5A" w:rsidRDefault="00570B77" w:rsidP="00D85A97">
            <w:pPr>
              <w:pStyle w:val="TableBody"/>
              <w:rPr>
                <w:b/>
                <w:bCs/>
              </w:rPr>
            </w:pPr>
            <w:r w:rsidRPr="00515C5A">
              <w:rPr>
                <w:b/>
                <w:bCs/>
              </w:rPr>
              <w:t xml:space="preserve">Chief </w:t>
            </w:r>
          </w:p>
        </w:tc>
        <w:tc>
          <w:tcPr>
            <w:tcW w:w="6194" w:type="dxa"/>
            <w:tcBorders>
              <w:top w:val="single" w:sz="4" w:space="0" w:color="000000"/>
              <w:left w:val="single" w:sz="4" w:space="0" w:color="000000"/>
              <w:bottom w:val="single" w:sz="4" w:space="0" w:color="000000"/>
              <w:right w:val="single" w:sz="4" w:space="0" w:color="000000"/>
            </w:tcBorders>
          </w:tcPr>
          <w:p w14:paraId="24234B0D" w14:textId="77777777" w:rsidR="00570B77" w:rsidRPr="00515C5A" w:rsidRDefault="00570B77" w:rsidP="004109B5">
            <w:pPr>
              <w:pStyle w:val="TableBody"/>
            </w:pPr>
            <w:r w:rsidRPr="00515C5A">
              <w:t xml:space="preserve">Supervisor/Manager level in charge of currency handling and delivery </w:t>
            </w:r>
          </w:p>
        </w:tc>
      </w:tr>
      <w:tr w:rsidR="00570B77" w14:paraId="7D4688C4"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00A0D5E0" w14:textId="77777777" w:rsidR="00570B77" w:rsidRPr="00515C5A" w:rsidRDefault="00570B77" w:rsidP="00D85A97">
            <w:pPr>
              <w:pStyle w:val="TableBody"/>
              <w:rPr>
                <w:b/>
                <w:bCs/>
              </w:rPr>
            </w:pPr>
            <w:r w:rsidRPr="00515C5A">
              <w:rPr>
                <w:b/>
                <w:bCs/>
              </w:rPr>
              <w:t xml:space="preserve">Assistant Chief </w:t>
            </w:r>
          </w:p>
        </w:tc>
        <w:tc>
          <w:tcPr>
            <w:tcW w:w="6194" w:type="dxa"/>
            <w:tcBorders>
              <w:top w:val="single" w:sz="4" w:space="0" w:color="000000"/>
              <w:left w:val="single" w:sz="4" w:space="0" w:color="000000"/>
              <w:bottom w:val="single" w:sz="4" w:space="0" w:color="000000"/>
              <w:right w:val="single" w:sz="4" w:space="0" w:color="000000"/>
            </w:tcBorders>
          </w:tcPr>
          <w:p w14:paraId="35399644" w14:textId="77777777" w:rsidR="00570B77" w:rsidRPr="00515C5A" w:rsidRDefault="00570B77" w:rsidP="004109B5">
            <w:pPr>
              <w:pStyle w:val="TableBody"/>
            </w:pPr>
            <w:r w:rsidRPr="00515C5A">
              <w:t xml:space="preserve">Additional Supervisor/Manager level in charge of currency handling and delivery </w:t>
            </w:r>
          </w:p>
        </w:tc>
      </w:tr>
      <w:tr w:rsidR="00570B77" w14:paraId="1AED3CF3"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15F9B949" w14:textId="77777777" w:rsidR="00570B77" w:rsidRPr="00515C5A" w:rsidRDefault="00570B77" w:rsidP="00D85A97">
            <w:pPr>
              <w:pStyle w:val="TableBody"/>
              <w:rPr>
                <w:b/>
                <w:bCs/>
              </w:rPr>
            </w:pPr>
            <w:r w:rsidRPr="00515C5A">
              <w:rPr>
                <w:b/>
                <w:bCs/>
              </w:rPr>
              <w:t xml:space="preserve">Security Agent1 </w:t>
            </w:r>
          </w:p>
        </w:tc>
        <w:tc>
          <w:tcPr>
            <w:tcW w:w="6194" w:type="dxa"/>
            <w:tcBorders>
              <w:top w:val="single" w:sz="4" w:space="0" w:color="000000"/>
              <w:left w:val="single" w:sz="4" w:space="0" w:color="000000"/>
              <w:bottom w:val="single" w:sz="4" w:space="0" w:color="000000"/>
              <w:right w:val="single" w:sz="4" w:space="0" w:color="000000"/>
            </w:tcBorders>
          </w:tcPr>
          <w:p w14:paraId="2845DAF2" w14:textId="5FE186EB" w:rsidR="00570B77" w:rsidRPr="00515C5A" w:rsidRDefault="0014696D" w:rsidP="004109B5">
            <w:pPr>
              <w:pStyle w:val="TableBody"/>
            </w:pPr>
            <w:r w:rsidRPr="00515C5A">
              <w:t xml:space="preserve">The available </w:t>
            </w:r>
            <w:r w:rsidR="00570B77" w:rsidRPr="00515C5A">
              <w:t xml:space="preserve">field for defining additional security personnel in currency handling and delivery </w:t>
            </w:r>
          </w:p>
        </w:tc>
      </w:tr>
      <w:tr w:rsidR="00570B77" w14:paraId="4F5EEF7A"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1A47F140" w14:textId="77777777" w:rsidR="00570B77" w:rsidRPr="00515C5A" w:rsidRDefault="00570B77" w:rsidP="00D85A97">
            <w:pPr>
              <w:pStyle w:val="TableBody"/>
              <w:rPr>
                <w:b/>
                <w:bCs/>
              </w:rPr>
            </w:pPr>
            <w:r w:rsidRPr="00515C5A">
              <w:rPr>
                <w:b/>
                <w:bCs/>
              </w:rPr>
              <w:t xml:space="preserve">Security Agent2 </w:t>
            </w:r>
          </w:p>
        </w:tc>
        <w:tc>
          <w:tcPr>
            <w:tcW w:w="6194" w:type="dxa"/>
            <w:tcBorders>
              <w:top w:val="single" w:sz="4" w:space="0" w:color="000000"/>
              <w:left w:val="single" w:sz="4" w:space="0" w:color="000000"/>
              <w:bottom w:val="single" w:sz="4" w:space="0" w:color="000000"/>
              <w:right w:val="single" w:sz="4" w:space="0" w:color="000000"/>
            </w:tcBorders>
          </w:tcPr>
          <w:p w14:paraId="54FED5DA" w14:textId="6A01D2EA" w:rsidR="00570B77" w:rsidRPr="00515C5A" w:rsidRDefault="0014696D" w:rsidP="004109B5">
            <w:pPr>
              <w:pStyle w:val="TableBody"/>
            </w:pPr>
            <w:r w:rsidRPr="00515C5A">
              <w:t xml:space="preserve">The available </w:t>
            </w:r>
            <w:r w:rsidR="00570B77" w:rsidRPr="00515C5A">
              <w:t xml:space="preserve">field for defining additional security personnel in currency handling and delivery </w:t>
            </w:r>
          </w:p>
        </w:tc>
      </w:tr>
      <w:tr w:rsidR="00570B77" w14:paraId="2BB93B53"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0815E8A6" w14:textId="77777777" w:rsidR="00570B77" w:rsidRPr="00515C5A" w:rsidRDefault="00570B77" w:rsidP="00D85A97">
            <w:pPr>
              <w:pStyle w:val="TableBody"/>
              <w:rPr>
                <w:b/>
                <w:bCs/>
              </w:rPr>
            </w:pPr>
            <w:r w:rsidRPr="00515C5A">
              <w:rPr>
                <w:b/>
                <w:bCs/>
              </w:rPr>
              <w:t>Truck</w:t>
            </w:r>
          </w:p>
        </w:tc>
        <w:tc>
          <w:tcPr>
            <w:tcW w:w="6194" w:type="dxa"/>
            <w:tcBorders>
              <w:top w:val="single" w:sz="4" w:space="0" w:color="000000"/>
              <w:left w:val="single" w:sz="4" w:space="0" w:color="000000"/>
              <w:bottom w:val="single" w:sz="4" w:space="0" w:color="000000"/>
              <w:right w:val="single" w:sz="4" w:space="0" w:color="000000"/>
            </w:tcBorders>
          </w:tcPr>
          <w:p w14:paraId="4B8AED2A" w14:textId="77777777" w:rsidR="00570B77" w:rsidRPr="00515C5A" w:rsidRDefault="00570B77" w:rsidP="004109B5">
            <w:pPr>
              <w:pStyle w:val="TableBody"/>
            </w:pPr>
            <w:r w:rsidRPr="00515C5A">
              <w:t xml:space="preserve">Unique Truck Identification code </w:t>
            </w:r>
          </w:p>
        </w:tc>
      </w:tr>
      <w:tr w:rsidR="00570B77" w14:paraId="0CECEF75"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7C25BB89" w14:textId="77777777" w:rsidR="00570B77" w:rsidRPr="00515C5A" w:rsidRDefault="00570B77" w:rsidP="00D85A97">
            <w:pPr>
              <w:pStyle w:val="TableBody"/>
              <w:rPr>
                <w:b/>
                <w:bCs/>
              </w:rPr>
            </w:pPr>
            <w:r w:rsidRPr="00515C5A">
              <w:rPr>
                <w:b/>
                <w:bCs/>
              </w:rPr>
              <w:t xml:space="preserve">Assigned Cashpoints </w:t>
            </w:r>
          </w:p>
        </w:tc>
        <w:tc>
          <w:tcPr>
            <w:tcW w:w="6194" w:type="dxa"/>
            <w:tcBorders>
              <w:top w:val="single" w:sz="4" w:space="0" w:color="000000"/>
              <w:left w:val="single" w:sz="4" w:space="0" w:color="000000"/>
              <w:bottom w:val="single" w:sz="4" w:space="0" w:color="000000"/>
              <w:right w:val="single" w:sz="4" w:space="0" w:color="000000"/>
            </w:tcBorders>
          </w:tcPr>
          <w:p w14:paraId="4E98758C" w14:textId="1DAFAA37" w:rsidR="00570B77" w:rsidRPr="00515C5A" w:rsidRDefault="0014696D" w:rsidP="004109B5">
            <w:pPr>
              <w:pStyle w:val="TableBody"/>
            </w:pPr>
            <w:r w:rsidRPr="00515C5A">
              <w:t xml:space="preserve">The interactive </w:t>
            </w:r>
            <w:r w:rsidR="00B720D8" w:rsidRPr="00515C5A">
              <w:t>p</w:t>
            </w:r>
            <w:r w:rsidR="00570B77" w:rsidRPr="00515C5A">
              <w:t xml:space="preserve">ortion of </w:t>
            </w:r>
            <w:r w:rsidR="00B720D8" w:rsidRPr="00515C5A">
              <w:t>the s</w:t>
            </w:r>
            <w:r w:rsidR="00570B77" w:rsidRPr="00515C5A">
              <w:t xml:space="preserve">creen </w:t>
            </w:r>
            <w:r w:rsidRPr="00515C5A">
              <w:t xml:space="preserve">shows </w:t>
            </w:r>
            <w:r w:rsidR="00570B77" w:rsidRPr="00515C5A">
              <w:t xml:space="preserve">individual cashpoints that make up the assigned route. Cashpoint Windows can be clicked and </w:t>
            </w:r>
            <w:r w:rsidRPr="00515C5A">
              <w:t xml:space="preserve">dragged </w:t>
            </w:r>
            <w:r w:rsidR="00570B77" w:rsidRPr="00515C5A">
              <w:t xml:space="preserve">between </w:t>
            </w:r>
            <w:r w:rsidR="00570B77" w:rsidRPr="00515C5A">
              <w:rPr>
                <w:b/>
                <w:bCs/>
              </w:rPr>
              <w:t>Assigned</w:t>
            </w:r>
            <w:r w:rsidR="00570B77" w:rsidRPr="00515C5A">
              <w:t xml:space="preserve"> and </w:t>
            </w:r>
            <w:r w:rsidR="00570B77" w:rsidRPr="00515C5A">
              <w:rPr>
                <w:b/>
                <w:bCs/>
              </w:rPr>
              <w:t>Available Cashpoints</w:t>
            </w:r>
            <w:r w:rsidR="00570B77" w:rsidRPr="00515C5A">
              <w:t xml:space="preserve"> to ease and speed planning routes. </w:t>
            </w:r>
          </w:p>
          <w:p w14:paraId="49E26296" w14:textId="7721D339" w:rsidR="00570B77" w:rsidRPr="00515C5A" w:rsidRDefault="0014696D" w:rsidP="004109B5">
            <w:pPr>
              <w:pStyle w:val="TableBody"/>
            </w:pPr>
            <w:r w:rsidRPr="00515C5A">
              <w:t xml:space="preserve">The Assigned </w:t>
            </w:r>
            <w:r w:rsidR="00570B77" w:rsidRPr="00515C5A">
              <w:t xml:space="preserve">Cashpoints column reflects only those that are assigned to the default route being reviewed/edited. </w:t>
            </w:r>
          </w:p>
        </w:tc>
      </w:tr>
      <w:tr w:rsidR="00570B77" w14:paraId="5233B3A0" w14:textId="77777777" w:rsidTr="00D85A97">
        <w:trPr>
          <w:trHeight w:val="19"/>
        </w:trPr>
        <w:tc>
          <w:tcPr>
            <w:tcW w:w="1881" w:type="dxa"/>
            <w:tcBorders>
              <w:top w:val="single" w:sz="4" w:space="0" w:color="000000"/>
              <w:left w:val="single" w:sz="4" w:space="0" w:color="000000"/>
              <w:bottom w:val="single" w:sz="4" w:space="0" w:color="000000"/>
              <w:right w:val="single" w:sz="4" w:space="0" w:color="000000"/>
            </w:tcBorders>
          </w:tcPr>
          <w:p w14:paraId="78AB229C" w14:textId="77777777" w:rsidR="00570B77" w:rsidRPr="00515C5A" w:rsidRDefault="00570B77" w:rsidP="00D85A97">
            <w:pPr>
              <w:pStyle w:val="TableBody"/>
              <w:rPr>
                <w:b/>
                <w:bCs/>
              </w:rPr>
            </w:pPr>
            <w:r w:rsidRPr="00515C5A">
              <w:rPr>
                <w:b/>
                <w:bCs/>
              </w:rPr>
              <w:t xml:space="preserve">Available Cashpoints </w:t>
            </w:r>
          </w:p>
        </w:tc>
        <w:tc>
          <w:tcPr>
            <w:tcW w:w="6194" w:type="dxa"/>
            <w:tcBorders>
              <w:top w:val="single" w:sz="4" w:space="0" w:color="000000"/>
              <w:left w:val="single" w:sz="4" w:space="0" w:color="000000"/>
              <w:bottom w:val="single" w:sz="4" w:space="0" w:color="000000"/>
              <w:right w:val="single" w:sz="4" w:space="0" w:color="000000"/>
            </w:tcBorders>
          </w:tcPr>
          <w:p w14:paraId="585BA2F9" w14:textId="6057EE36" w:rsidR="00570B77" w:rsidRPr="00515C5A" w:rsidRDefault="0014696D" w:rsidP="004109B5">
            <w:pPr>
              <w:pStyle w:val="TableBody"/>
            </w:pPr>
            <w:r w:rsidRPr="00515C5A">
              <w:t xml:space="preserve">The interactive </w:t>
            </w:r>
            <w:r w:rsidR="00B720D8" w:rsidRPr="00515C5A">
              <w:t>p</w:t>
            </w:r>
            <w:r w:rsidR="00570B77" w:rsidRPr="00515C5A">
              <w:t xml:space="preserve">ortion of </w:t>
            </w:r>
            <w:r w:rsidR="00B720D8" w:rsidRPr="00515C5A">
              <w:t>the s</w:t>
            </w:r>
            <w:r w:rsidR="00570B77" w:rsidRPr="00515C5A">
              <w:t xml:space="preserve">creen </w:t>
            </w:r>
            <w:r w:rsidRPr="00515C5A">
              <w:t xml:space="preserve">shows </w:t>
            </w:r>
            <w:r w:rsidR="00570B77" w:rsidRPr="00515C5A">
              <w:t xml:space="preserve">individual cashpoints that make up the assigned route. Cashpoint Windows can be clicked and </w:t>
            </w:r>
            <w:r w:rsidRPr="00515C5A">
              <w:t xml:space="preserve">dragged </w:t>
            </w:r>
            <w:r w:rsidR="00570B77" w:rsidRPr="00515C5A">
              <w:t xml:space="preserve">between </w:t>
            </w:r>
            <w:r w:rsidR="00570B77" w:rsidRPr="00515C5A">
              <w:rPr>
                <w:b/>
                <w:bCs/>
              </w:rPr>
              <w:t xml:space="preserve">Assigned </w:t>
            </w:r>
            <w:r w:rsidR="00570B77" w:rsidRPr="00515C5A">
              <w:t>and</w:t>
            </w:r>
            <w:r w:rsidR="00570B77" w:rsidRPr="00515C5A">
              <w:rPr>
                <w:b/>
                <w:bCs/>
              </w:rPr>
              <w:t xml:space="preserve"> Available Cashpoints</w:t>
            </w:r>
            <w:r w:rsidR="00570B77" w:rsidRPr="00515C5A">
              <w:t xml:space="preserve"> to ease and speed planning routes. </w:t>
            </w:r>
          </w:p>
          <w:p w14:paraId="4E87FE4D" w14:textId="285A7399" w:rsidR="00570B77" w:rsidRPr="00515C5A" w:rsidRDefault="0014696D" w:rsidP="004109B5">
            <w:pPr>
              <w:pStyle w:val="TableBody"/>
            </w:pPr>
            <w:r w:rsidRPr="00515C5A">
              <w:t xml:space="preserve">The Available </w:t>
            </w:r>
            <w:r w:rsidR="00570B77" w:rsidRPr="00515C5A">
              <w:t xml:space="preserve">Cashpoints column reflects only those that are not yet assigned to a route. </w:t>
            </w:r>
          </w:p>
        </w:tc>
      </w:tr>
    </w:tbl>
    <w:p w14:paraId="34FBA0DD" w14:textId="77777777" w:rsidR="00570B77" w:rsidRPr="00515C5A" w:rsidRDefault="00000000" w:rsidP="00515C5A">
      <w:pPr>
        <w:pStyle w:val="Caption"/>
        <w:rPr>
          <w:color w:val="70AD47" w:themeColor="accent6"/>
        </w:rPr>
      </w:pPr>
      <w:hyperlink w:anchor="_SETTINGS" w:history="1">
        <w:r w:rsidR="00570B77" w:rsidRPr="00515C5A">
          <w:rPr>
            <w:rStyle w:val="Hyperlink"/>
            <w:color w:val="70AD47" w:themeColor="accent6"/>
          </w:rPr>
          <w:t>Return to: Routes</w:t>
        </w:r>
      </w:hyperlink>
      <w:r w:rsidR="00570B77" w:rsidRPr="00515C5A">
        <w:rPr>
          <w:color w:val="70AD47" w:themeColor="accent6"/>
        </w:rPr>
        <w:t xml:space="preserve"> </w:t>
      </w:r>
    </w:p>
    <w:p w14:paraId="3457173A" w14:textId="77777777" w:rsidR="00570B77" w:rsidRPr="00F465FC" w:rsidRDefault="00570B77" w:rsidP="00570B77">
      <w:pPr>
        <w:spacing w:after="190" w:line="263" w:lineRule="auto"/>
        <w:ind w:left="-5" w:hanging="10"/>
        <w:rPr>
          <w:color w:val="92D050"/>
        </w:rPr>
      </w:pPr>
    </w:p>
    <w:p w14:paraId="0C22D6DA" w14:textId="77777777" w:rsidR="00570B77" w:rsidRDefault="00570B77" w:rsidP="00570B77">
      <w:pPr>
        <w:pStyle w:val="Heading1"/>
        <w:ind w:left="-5"/>
      </w:pPr>
      <w:bookmarkStart w:id="557" w:name="_CONTAINERS"/>
      <w:bookmarkStart w:id="558" w:name="_Toc111643079"/>
      <w:bookmarkStart w:id="559" w:name="_Toc132248007"/>
      <w:bookmarkEnd w:id="557"/>
      <w:r>
        <w:lastRenderedPageBreak/>
        <w:t>CONTAINERS</w:t>
      </w:r>
      <w:bookmarkEnd w:id="558"/>
      <w:bookmarkEnd w:id="559"/>
      <w:r>
        <w:t xml:space="preserve"> </w:t>
      </w:r>
    </w:p>
    <w:p w14:paraId="2F992750" w14:textId="050B2B07" w:rsidR="00570B77" w:rsidRDefault="00570B77" w:rsidP="00515C5A">
      <w:pPr>
        <w:pStyle w:val="BodyText"/>
      </w:pPr>
      <w:r>
        <w:t>Containers refer to ATM cassettes, deposit bags, etc. A physical container which holds cash during transfer between locations. Carrier</w:t>
      </w:r>
      <w:r w:rsidR="00B720D8">
        <w:t xml:space="preserve"> </w:t>
      </w:r>
      <w:r>
        <w:t xml:space="preserve">Web allows </w:t>
      </w:r>
      <w:r w:rsidR="0014696D">
        <w:t xml:space="preserve">users </w:t>
      </w:r>
      <w:r>
        <w:t xml:space="preserve">to record </w:t>
      </w:r>
      <w:r w:rsidR="0014696D">
        <w:t xml:space="preserve">the </w:t>
      </w:r>
      <w:r>
        <w:t>inventory of containers and track their movements between locations. This is often, but not always connected to Orders.</w:t>
      </w:r>
      <w:r>
        <w:br/>
      </w:r>
    </w:p>
    <w:p w14:paraId="2185F1CB" w14:textId="77777777" w:rsidR="00570B77" w:rsidRDefault="00570B77" w:rsidP="00570B77">
      <w:pPr>
        <w:pStyle w:val="Heading2"/>
      </w:pPr>
      <w:bookmarkStart w:id="560" w:name="_Toc111643080"/>
      <w:bookmarkStart w:id="561" w:name="_Toc132248008"/>
      <w:r>
        <w:t>IMPORT CONTAINERS</w:t>
      </w:r>
      <w:bookmarkEnd w:id="560"/>
      <w:bookmarkEnd w:id="561"/>
    </w:p>
    <w:p w14:paraId="2A99C866" w14:textId="3F3F433B" w:rsidR="00570B77" w:rsidRDefault="00570B77" w:rsidP="00D85A97">
      <w:pPr>
        <w:pStyle w:val="BodyText"/>
      </w:pPr>
      <w:r w:rsidRPr="00515C5A">
        <w:rPr>
          <w:i/>
          <w:iCs/>
        </w:rPr>
        <w:t>Containers</w:t>
      </w:r>
      <w:r w:rsidRPr="00515C5A">
        <w:rPr>
          <w:rFonts w:ascii="Wingdings" w:eastAsia="Wingdings" w:hAnsi="Wingdings" w:cs="Wingdings"/>
          <w:i/>
          <w:iCs/>
          <w:sz w:val="16"/>
        </w:rPr>
        <w:t></w:t>
      </w:r>
      <w:r w:rsidRPr="00515C5A">
        <w:rPr>
          <w:i/>
          <w:iCs/>
        </w:rPr>
        <w:t>Import</w:t>
      </w:r>
      <w:r>
        <w:t xml:space="preserve"> allows users to create containers by importing from a file. See </w:t>
      </w:r>
      <w:r w:rsidR="0014696D">
        <w:t xml:space="preserve">the </w:t>
      </w:r>
      <w:r>
        <w:t xml:space="preserve">separate document </w:t>
      </w:r>
      <w:r w:rsidRPr="00515C5A">
        <w:rPr>
          <w:i/>
          <w:iCs/>
        </w:rPr>
        <w:t>Input Output Formats Guide</w:t>
      </w:r>
      <w:r>
        <w:t xml:space="preserve"> for </w:t>
      </w:r>
      <w:r w:rsidR="0014696D">
        <w:t xml:space="preserve">the </w:t>
      </w:r>
      <w:r>
        <w:t xml:space="preserve">format detail of </w:t>
      </w:r>
      <w:r w:rsidR="00B720D8">
        <w:t xml:space="preserve">the </w:t>
      </w:r>
      <w:r>
        <w:t>file.</w:t>
      </w:r>
    </w:p>
    <w:p w14:paraId="4F956184" w14:textId="42525956" w:rsidR="00570B77" w:rsidRDefault="00570B77" w:rsidP="00D85A97">
      <w:pPr>
        <w:pStyle w:val="Caption"/>
      </w:pPr>
      <w:bookmarkStart w:id="562" w:name="_Toc65568966"/>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964EF7">
        <w:rPr>
          <w:noProof/>
        </w:rPr>
        <w:t>30</w:t>
      </w:r>
      <w:r w:rsidRPr="36CE550C">
        <w:rPr>
          <w:noProof/>
        </w:rPr>
        <w:fldChar w:fldCharType="end"/>
      </w:r>
      <w:r w:rsidRPr="36CE550C">
        <w:t xml:space="preserve">: </w:t>
      </w:r>
      <w:r>
        <w:t>IMPORT CONTAINERS SCREEN</w:t>
      </w:r>
      <w:bookmarkEnd w:id="562"/>
    </w:p>
    <w:p w14:paraId="30CAECF4" w14:textId="52BC5E79" w:rsidR="00570B77" w:rsidRDefault="00570B77" w:rsidP="00515C5A">
      <w:pPr>
        <w:pStyle w:val="BodyText"/>
      </w:pPr>
      <w:del w:id="563" w:author="Pinnu, Sainath" w:date="2023-04-11T19:18:00Z">
        <w:r w:rsidDel="00C95E68">
          <w:rPr>
            <w:noProof/>
          </w:rPr>
          <w:drawing>
            <wp:inline distT="0" distB="0" distL="0" distR="0" wp14:anchorId="2D73E680" wp14:editId="3F28B4B4">
              <wp:extent cx="5680544" cy="1250950"/>
              <wp:effectExtent l="76200" t="76200" r="130175" b="139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81534" cy="12511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564" w:author="Pinnu, Sainath" w:date="2023-04-11T19:18:00Z">
        <w:r w:rsidR="00C95E68" w:rsidRPr="00C95E68">
          <w:rPr>
            <w:noProof/>
          </w:rPr>
          <w:t xml:space="preserve"> </w:t>
        </w:r>
        <w:r w:rsidR="00C95E68">
          <w:rPr>
            <w:noProof/>
          </w:rPr>
          <w:drawing>
            <wp:inline distT="0" distB="0" distL="0" distR="0" wp14:anchorId="4D1C0F2E" wp14:editId="0F9F7634">
              <wp:extent cx="5943600" cy="2250440"/>
              <wp:effectExtent l="0" t="0" r="0" b="0"/>
              <wp:docPr id="45435" name="Picture 4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250440"/>
                      </a:xfrm>
                      <a:prstGeom prst="rect">
                        <a:avLst/>
                      </a:prstGeom>
                    </pic:spPr>
                  </pic:pic>
                </a:graphicData>
              </a:graphic>
            </wp:inline>
          </w:drawing>
        </w:r>
      </w:ins>
    </w:p>
    <w:p w14:paraId="060A869A" w14:textId="04500AF0" w:rsidR="00570B77" w:rsidRPr="00B720D8" w:rsidRDefault="00000000" w:rsidP="00515C5A">
      <w:pPr>
        <w:pStyle w:val="Caption"/>
        <w:rPr>
          <w:color w:val="70AD47" w:themeColor="accent6"/>
        </w:rPr>
      </w:pPr>
      <w:hyperlink w:anchor="_CONTAINERS" w:history="1">
        <w:r w:rsidR="00570B77" w:rsidRPr="00B720D8">
          <w:rPr>
            <w:rStyle w:val="Hyperlink"/>
            <w:color w:val="70AD47" w:themeColor="accent6"/>
          </w:rPr>
          <w:t>Return to: Containers</w:t>
        </w:r>
      </w:hyperlink>
      <w:r w:rsidR="00570B77" w:rsidRPr="00B720D8">
        <w:rPr>
          <w:color w:val="70AD47" w:themeColor="accent6"/>
        </w:rPr>
        <w:t xml:space="preserve"> </w:t>
      </w:r>
    </w:p>
    <w:p w14:paraId="0DC03BF5" w14:textId="77777777" w:rsidR="00D85A97" w:rsidRPr="00D85A97" w:rsidRDefault="00D85A97" w:rsidP="00515C5A">
      <w:pPr>
        <w:pStyle w:val="BodyText"/>
      </w:pPr>
    </w:p>
    <w:p w14:paraId="5CDA6409" w14:textId="77777777" w:rsidR="00570B77" w:rsidRDefault="00570B77" w:rsidP="00570B77">
      <w:pPr>
        <w:pStyle w:val="Heading2"/>
      </w:pPr>
      <w:bookmarkStart w:id="565" w:name="_Toc111643081"/>
      <w:bookmarkStart w:id="566" w:name="_Toc132248009"/>
      <w:r>
        <w:t>CREATE NEW CONTAINER</w:t>
      </w:r>
      <w:bookmarkEnd w:id="565"/>
      <w:bookmarkEnd w:id="566"/>
    </w:p>
    <w:p w14:paraId="413C9FE9" w14:textId="77777777" w:rsidR="00570B77" w:rsidRDefault="00570B77" w:rsidP="00D85A97">
      <w:pPr>
        <w:pStyle w:val="BodyText"/>
      </w:pPr>
      <w:r w:rsidRPr="00515C5A">
        <w:rPr>
          <w:i/>
          <w:iCs/>
        </w:rPr>
        <w:t>Containers</w:t>
      </w:r>
      <w:r w:rsidRPr="00515C5A">
        <w:rPr>
          <w:rFonts w:ascii="Wingdings" w:eastAsia="Wingdings" w:hAnsi="Wingdings" w:cs="Wingdings"/>
          <w:i/>
          <w:iCs/>
          <w:sz w:val="16"/>
        </w:rPr>
        <w:t></w:t>
      </w:r>
      <w:r w:rsidRPr="00515C5A">
        <w:rPr>
          <w:i/>
          <w:iCs/>
        </w:rPr>
        <w:t>Create New</w:t>
      </w:r>
      <w:r>
        <w:t xml:space="preserve"> allows users to create a single container. </w:t>
      </w:r>
    </w:p>
    <w:p w14:paraId="2D0937AB" w14:textId="297D1AC6" w:rsidR="00570B77" w:rsidRDefault="00570B77" w:rsidP="00D85A97">
      <w:pPr>
        <w:pStyle w:val="Caption"/>
      </w:pPr>
      <w:bookmarkStart w:id="567" w:name="_Toc65568967"/>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964EF7">
        <w:rPr>
          <w:noProof/>
        </w:rPr>
        <w:t>31</w:t>
      </w:r>
      <w:r w:rsidRPr="36CE550C">
        <w:rPr>
          <w:noProof/>
        </w:rPr>
        <w:fldChar w:fldCharType="end"/>
      </w:r>
      <w:r w:rsidRPr="36CE550C">
        <w:t xml:space="preserve">: </w:t>
      </w:r>
      <w:r>
        <w:t>CREATE NEW CONTAINER SCREEN</w:t>
      </w:r>
      <w:bookmarkEnd w:id="567"/>
    </w:p>
    <w:p w14:paraId="55A97243" w14:textId="6C36E6FC" w:rsidR="00570B77" w:rsidRDefault="00570B77" w:rsidP="00515C5A">
      <w:pPr>
        <w:pStyle w:val="BodyText"/>
      </w:pPr>
      <w:del w:id="568" w:author="Pinnu, Sainath" w:date="2023-04-11T19:18:00Z">
        <w:r w:rsidDel="00935F39">
          <w:rPr>
            <w:noProof/>
          </w:rPr>
          <w:lastRenderedPageBreak/>
          <w:drawing>
            <wp:inline distT="0" distB="0" distL="0" distR="0" wp14:anchorId="11C5D8C3" wp14:editId="3F630DD7">
              <wp:extent cx="4005395" cy="2944741"/>
              <wp:effectExtent l="76200" t="76200" r="128905" b="141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016392" cy="29528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569" w:author="Pinnu, Sainath" w:date="2023-04-11T19:18:00Z">
        <w:r w:rsidR="00935F39" w:rsidRPr="00935F39">
          <w:rPr>
            <w:noProof/>
          </w:rPr>
          <w:t xml:space="preserve"> </w:t>
        </w:r>
        <w:r w:rsidR="00935F39">
          <w:rPr>
            <w:noProof/>
          </w:rPr>
          <w:drawing>
            <wp:inline distT="0" distB="0" distL="0" distR="0" wp14:anchorId="01D76418" wp14:editId="548F5669">
              <wp:extent cx="5943600" cy="2955925"/>
              <wp:effectExtent l="0" t="0" r="0" b="0"/>
              <wp:docPr id="45436" name="Picture 45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955925"/>
                      </a:xfrm>
                      <a:prstGeom prst="rect">
                        <a:avLst/>
                      </a:prstGeom>
                    </pic:spPr>
                  </pic:pic>
                </a:graphicData>
              </a:graphic>
            </wp:inline>
          </w:drawing>
        </w:r>
      </w:ins>
    </w:p>
    <w:p w14:paraId="609157B1" w14:textId="77777777" w:rsidR="00570B77" w:rsidRDefault="00570B77" w:rsidP="00570B77">
      <w:pPr>
        <w:spacing w:after="0"/>
        <w:jc w:val="right"/>
      </w:pPr>
      <w:r>
        <w:rPr>
          <w:sz w:val="18"/>
        </w:rPr>
        <w:t xml:space="preserve"> </w:t>
      </w:r>
    </w:p>
    <w:p w14:paraId="42DE1BF5" w14:textId="2CF8779B" w:rsidR="00570B77" w:rsidRDefault="00570B77" w:rsidP="00D85A97">
      <w:pPr>
        <w:pStyle w:val="Caption"/>
      </w:pPr>
      <w:bookmarkStart w:id="570" w:name="_Toc65569029"/>
      <w:r w:rsidRPr="002946F8">
        <w:rPr>
          <w:color w:val="auto"/>
        </w:rPr>
        <w:t xml:space="preserve">Table </w:t>
      </w:r>
      <w:r w:rsidRPr="002946F8">
        <w:rPr>
          <w:color w:val="auto"/>
        </w:rPr>
        <w:fldChar w:fldCharType="begin"/>
      </w:r>
      <w:r w:rsidRPr="002946F8">
        <w:rPr>
          <w:color w:val="auto"/>
        </w:rPr>
        <w:instrText xml:space="preserve"> SEQ Table \* ARABIC </w:instrText>
      </w:r>
      <w:r w:rsidRPr="002946F8">
        <w:rPr>
          <w:color w:val="auto"/>
        </w:rPr>
        <w:fldChar w:fldCharType="separate"/>
      </w:r>
      <w:r w:rsidR="00964EF7">
        <w:rPr>
          <w:noProof/>
          <w:color w:val="auto"/>
        </w:rPr>
        <w:t>28</w:t>
      </w:r>
      <w:r w:rsidRPr="002946F8">
        <w:rPr>
          <w:color w:val="auto"/>
        </w:rPr>
        <w:fldChar w:fldCharType="end"/>
      </w:r>
      <w:r w:rsidRPr="002946F8">
        <w:rPr>
          <w:color w:val="auto"/>
        </w:rPr>
        <w:t xml:space="preserve">: </w:t>
      </w:r>
      <w:r>
        <w:t>CREATE NEW CONTAINER FIELD DESCRIPTIONS</w:t>
      </w:r>
      <w:bookmarkEnd w:id="570"/>
      <w:r>
        <w:t xml:space="preserve"> </w:t>
      </w:r>
      <w:r>
        <w:tab/>
        <w:t xml:space="preserve"> </w:t>
      </w:r>
    </w:p>
    <w:tbl>
      <w:tblPr>
        <w:tblStyle w:val="TableGrid1"/>
        <w:tblW w:w="8075" w:type="dxa"/>
        <w:tblInd w:w="460" w:type="dxa"/>
        <w:tblCellMar>
          <w:top w:w="95" w:type="dxa"/>
          <w:left w:w="5" w:type="dxa"/>
          <w:right w:w="88" w:type="dxa"/>
        </w:tblCellMar>
        <w:tblLook w:val="04A0" w:firstRow="1" w:lastRow="0" w:firstColumn="1" w:lastColumn="0" w:noHBand="0" w:noVBand="1"/>
      </w:tblPr>
      <w:tblGrid>
        <w:gridCol w:w="1881"/>
        <w:gridCol w:w="6194"/>
      </w:tblGrid>
      <w:tr w:rsidR="00570B77" w14:paraId="63F47C1D" w14:textId="77777777" w:rsidTr="00D85A97">
        <w:trPr>
          <w:trHeight w:val="372"/>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5DE36D1B" w14:textId="77777777" w:rsidR="00570B77" w:rsidRDefault="00570B77" w:rsidP="00D85A97">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78DD7C3F" w14:textId="77777777" w:rsidR="00570B77" w:rsidRDefault="00570B77" w:rsidP="00D85A97">
            <w:pPr>
              <w:pStyle w:val="TableHeading"/>
            </w:pPr>
            <w:r>
              <w:t xml:space="preserve">Description </w:t>
            </w:r>
          </w:p>
        </w:tc>
      </w:tr>
      <w:tr w:rsidR="00570B77" w14:paraId="2B4F6632"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354A4EDC" w14:textId="77777777" w:rsidR="00570B77" w:rsidRPr="00515C5A" w:rsidRDefault="00570B77" w:rsidP="00D85A97">
            <w:pPr>
              <w:pStyle w:val="TableBody"/>
              <w:rPr>
                <w:b/>
                <w:bCs/>
              </w:rPr>
            </w:pPr>
            <w:r w:rsidRPr="00515C5A">
              <w:rPr>
                <w:b/>
                <w:bCs/>
              </w:rPr>
              <w:t>Id</w:t>
            </w:r>
          </w:p>
        </w:tc>
        <w:tc>
          <w:tcPr>
            <w:tcW w:w="6194" w:type="dxa"/>
            <w:tcBorders>
              <w:top w:val="single" w:sz="3" w:space="0" w:color="000000"/>
              <w:left w:val="single" w:sz="4" w:space="0" w:color="000000"/>
              <w:bottom w:val="single" w:sz="4" w:space="0" w:color="000000"/>
              <w:right w:val="single" w:sz="4" w:space="0" w:color="000000"/>
            </w:tcBorders>
          </w:tcPr>
          <w:p w14:paraId="7EC01E17" w14:textId="15433DA9" w:rsidR="00570B77" w:rsidRPr="00515C5A" w:rsidRDefault="00570B77" w:rsidP="00382FF6">
            <w:pPr>
              <w:pStyle w:val="TableBody"/>
            </w:pPr>
            <w:r w:rsidRPr="00515C5A">
              <w:t xml:space="preserve">An identifier for the container to be created. Must be different </w:t>
            </w:r>
            <w:r w:rsidR="0014696D" w:rsidRPr="00515C5A">
              <w:t xml:space="preserve">from </w:t>
            </w:r>
            <w:r w:rsidRPr="00515C5A">
              <w:t xml:space="preserve">other container IDs </w:t>
            </w:r>
            <w:r w:rsidR="0014696D" w:rsidRPr="00515C5A">
              <w:t xml:space="preserve">i.e., </w:t>
            </w:r>
            <w:r w:rsidRPr="00515C5A">
              <w:t>already in use.</w:t>
            </w:r>
          </w:p>
        </w:tc>
      </w:tr>
      <w:tr w:rsidR="00570B77" w14:paraId="244E1D30" w14:textId="77777777">
        <w:trPr>
          <w:trHeight w:val="336"/>
        </w:trPr>
        <w:tc>
          <w:tcPr>
            <w:tcW w:w="1881" w:type="dxa"/>
            <w:tcBorders>
              <w:top w:val="single" w:sz="4" w:space="0" w:color="000000"/>
              <w:left w:val="single" w:sz="4" w:space="0" w:color="000000"/>
              <w:bottom w:val="single" w:sz="4" w:space="0" w:color="000000"/>
              <w:right w:val="single" w:sz="4" w:space="0" w:color="000000"/>
            </w:tcBorders>
          </w:tcPr>
          <w:p w14:paraId="20106029" w14:textId="77777777" w:rsidR="00570B77" w:rsidRPr="00515C5A" w:rsidRDefault="00570B77" w:rsidP="00D85A97">
            <w:pPr>
              <w:pStyle w:val="TableBody"/>
              <w:rPr>
                <w:b/>
                <w:bCs/>
              </w:rPr>
            </w:pPr>
            <w:r w:rsidRPr="00515C5A">
              <w:rPr>
                <w:b/>
                <w:bCs/>
              </w:rPr>
              <w:t xml:space="preserve">Type </w:t>
            </w:r>
          </w:p>
        </w:tc>
        <w:tc>
          <w:tcPr>
            <w:tcW w:w="6194" w:type="dxa"/>
            <w:tcBorders>
              <w:top w:val="single" w:sz="4" w:space="0" w:color="000000"/>
              <w:left w:val="single" w:sz="4" w:space="0" w:color="000000"/>
              <w:bottom w:val="single" w:sz="4" w:space="0" w:color="000000"/>
              <w:right w:val="single" w:sz="4" w:space="0" w:color="000000"/>
            </w:tcBorders>
          </w:tcPr>
          <w:p w14:paraId="2F45D020" w14:textId="77777777" w:rsidR="00570B77" w:rsidRPr="00515C5A" w:rsidRDefault="00570B77" w:rsidP="00382FF6">
            <w:pPr>
              <w:pStyle w:val="TableBody"/>
            </w:pPr>
            <w:r w:rsidRPr="00515C5A">
              <w:t xml:space="preserve">Type of container. Options may be configured by your institution. </w:t>
            </w:r>
          </w:p>
        </w:tc>
      </w:tr>
      <w:tr w:rsidR="00570B77" w14:paraId="1DF8BD3B"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63C291CD" w14:textId="77777777" w:rsidR="00570B77" w:rsidRPr="00515C5A" w:rsidRDefault="00570B77" w:rsidP="00D85A97">
            <w:pPr>
              <w:pStyle w:val="TableBody"/>
              <w:rPr>
                <w:b/>
                <w:bCs/>
              </w:rPr>
            </w:pPr>
            <w:r w:rsidRPr="00515C5A">
              <w:rPr>
                <w:b/>
                <w:bCs/>
              </w:rPr>
              <w:lastRenderedPageBreak/>
              <w:t>Owner</w:t>
            </w:r>
          </w:p>
        </w:tc>
        <w:tc>
          <w:tcPr>
            <w:tcW w:w="6194" w:type="dxa"/>
            <w:tcBorders>
              <w:top w:val="single" w:sz="4" w:space="0" w:color="000000"/>
              <w:left w:val="single" w:sz="4" w:space="0" w:color="000000"/>
              <w:bottom w:val="single" w:sz="4" w:space="0" w:color="000000"/>
              <w:right w:val="single" w:sz="4" w:space="0" w:color="000000"/>
            </w:tcBorders>
          </w:tcPr>
          <w:p w14:paraId="3A605DBC" w14:textId="77777777" w:rsidR="00570B77" w:rsidRPr="00515C5A" w:rsidRDefault="00570B77" w:rsidP="00382FF6">
            <w:pPr>
              <w:pStyle w:val="TableBody"/>
            </w:pPr>
            <w:r w:rsidRPr="00515C5A">
              <w:t xml:space="preserve">Owner entity for this container. Options may be configured by your institution. </w:t>
            </w:r>
          </w:p>
        </w:tc>
      </w:tr>
      <w:tr w:rsidR="00570B77" w14:paraId="1776BED3"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6A80424B" w14:textId="77777777" w:rsidR="00570B77" w:rsidRPr="00515C5A" w:rsidRDefault="00570B77" w:rsidP="00D85A97">
            <w:pPr>
              <w:pStyle w:val="TableBody"/>
              <w:rPr>
                <w:b/>
                <w:bCs/>
              </w:rPr>
            </w:pPr>
            <w:r w:rsidRPr="00515C5A">
              <w:rPr>
                <w:b/>
                <w:bCs/>
              </w:rPr>
              <w:t>Alias1, Alias2</w:t>
            </w:r>
          </w:p>
        </w:tc>
        <w:tc>
          <w:tcPr>
            <w:tcW w:w="6194" w:type="dxa"/>
            <w:tcBorders>
              <w:top w:val="single" w:sz="4" w:space="0" w:color="000000"/>
              <w:left w:val="single" w:sz="4" w:space="0" w:color="000000"/>
              <w:bottom w:val="single" w:sz="4" w:space="0" w:color="000000"/>
              <w:right w:val="single" w:sz="4" w:space="0" w:color="000000"/>
            </w:tcBorders>
          </w:tcPr>
          <w:p w14:paraId="557C2A7C" w14:textId="77777777" w:rsidR="00570B77" w:rsidRPr="00515C5A" w:rsidRDefault="00570B77" w:rsidP="00382FF6">
            <w:pPr>
              <w:pStyle w:val="TableBody"/>
            </w:pPr>
            <w:r w:rsidRPr="00515C5A">
              <w:t xml:space="preserve">Optional alternative identifiers for the container. </w:t>
            </w:r>
            <w:r w:rsidRPr="00515C5A">
              <w:rPr>
                <w:b/>
                <w:bCs/>
                <w:u w:val="single"/>
              </w:rPr>
              <w:t>For example</w:t>
            </w:r>
            <w:r w:rsidRPr="00515C5A">
              <w:t>, a manufacturer’s serial number (if different from the main ID).</w:t>
            </w:r>
          </w:p>
        </w:tc>
      </w:tr>
      <w:tr w:rsidR="00570B77" w14:paraId="5A3B4DBF"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41836E15" w14:textId="77777777" w:rsidR="00570B77" w:rsidRPr="00515C5A" w:rsidRDefault="00570B77" w:rsidP="00D85A97">
            <w:pPr>
              <w:pStyle w:val="TableBody"/>
              <w:rPr>
                <w:b/>
                <w:bCs/>
              </w:rPr>
            </w:pPr>
            <w:r w:rsidRPr="00515C5A">
              <w:rPr>
                <w:b/>
                <w:bCs/>
              </w:rPr>
              <w:t>Custodian</w:t>
            </w:r>
          </w:p>
        </w:tc>
        <w:tc>
          <w:tcPr>
            <w:tcW w:w="6194" w:type="dxa"/>
            <w:tcBorders>
              <w:top w:val="single" w:sz="4" w:space="0" w:color="000000"/>
              <w:left w:val="single" w:sz="4" w:space="0" w:color="000000"/>
              <w:bottom w:val="single" w:sz="4" w:space="0" w:color="000000"/>
              <w:right w:val="single" w:sz="4" w:space="0" w:color="000000"/>
            </w:tcBorders>
          </w:tcPr>
          <w:p w14:paraId="6A22F5C4" w14:textId="78DB2B78" w:rsidR="00570B77" w:rsidRPr="00515C5A" w:rsidRDefault="0014696D" w:rsidP="00382FF6">
            <w:pPr>
              <w:pStyle w:val="TableBody"/>
            </w:pPr>
            <w:r w:rsidRPr="00515C5A">
              <w:t xml:space="preserve">The entity is </w:t>
            </w:r>
            <w:r w:rsidR="00570B77" w:rsidRPr="00515C5A">
              <w:t xml:space="preserve">responsible for this container. Refers to a Depot or Servicer from OptiCash. This is part of access control: only users associated with the chosen Depot or Servicer </w:t>
            </w:r>
            <w:r w:rsidRPr="00515C5A">
              <w:t>can</w:t>
            </w:r>
            <w:r w:rsidR="00570B77" w:rsidRPr="00515C5A">
              <w:t xml:space="preserve"> use this container.</w:t>
            </w:r>
          </w:p>
        </w:tc>
      </w:tr>
      <w:tr w:rsidR="00570B77" w14:paraId="1D255B25"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302287A8" w14:textId="77777777" w:rsidR="00570B77" w:rsidRPr="00515C5A" w:rsidRDefault="00570B77" w:rsidP="00D85A97">
            <w:pPr>
              <w:pStyle w:val="TableBody"/>
              <w:rPr>
                <w:b/>
                <w:bCs/>
              </w:rPr>
            </w:pPr>
            <w:r w:rsidRPr="00515C5A">
              <w:rPr>
                <w:b/>
                <w:bCs/>
              </w:rPr>
              <w:t>Custom1-10</w:t>
            </w:r>
          </w:p>
        </w:tc>
        <w:tc>
          <w:tcPr>
            <w:tcW w:w="6194" w:type="dxa"/>
            <w:tcBorders>
              <w:top w:val="single" w:sz="4" w:space="0" w:color="000000"/>
              <w:left w:val="single" w:sz="4" w:space="0" w:color="000000"/>
              <w:bottom w:val="single" w:sz="4" w:space="0" w:color="000000"/>
              <w:right w:val="single" w:sz="4" w:space="0" w:color="000000"/>
            </w:tcBorders>
          </w:tcPr>
          <w:p w14:paraId="37BB07C1" w14:textId="77777777" w:rsidR="00570B77" w:rsidRPr="00515C5A" w:rsidRDefault="00570B77" w:rsidP="00382FF6">
            <w:pPr>
              <w:pStyle w:val="TableBody"/>
            </w:pPr>
            <w:r w:rsidRPr="00515C5A">
              <w:t>Container fields whose meaning may be customized by your institution.</w:t>
            </w:r>
          </w:p>
        </w:tc>
      </w:tr>
    </w:tbl>
    <w:p w14:paraId="04598196" w14:textId="49F07E25" w:rsidR="00570B77" w:rsidRDefault="00000000" w:rsidP="00D85A97">
      <w:pPr>
        <w:pStyle w:val="Caption"/>
        <w:rPr>
          <w:color w:val="70AD47" w:themeColor="accent6"/>
        </w:rPr>
      </w:pPr>
      <w:hyperlink w:anchor="_CONTAINERS" w:history="1">
        <w:r w:rsidR="00570B77" w:rsidRPr="00D85A97">
          <w:rPr>
            <w:rStyle w:val="Hyperlink"/>
            <w:color w:val="70AD47" w:themeColor="accent6"/>
          </w:rPr>
          <w:t>Return to: Containers</w:t>
        </w:r>
      </w:hyperlink>
      <w:r w:rsidR="00570B77" w:rsidRPr="00D85A97">
        <w:rPr>
          <w:color w:val="70AD47" w:themeColor="accent6"/>
        </w:rPr>
        <w:t xml:space="preserve"> </w:t>
      </w:r>
    </w:p>
    <w:p w14:paraId="2A242969" w14:textId="77777777" w:rsidR="00B720D8" w:rsidRPr="00515C5A" w:rsidRDefault="00B720D8" w:rsidP="00515C5A"/>
    <w:p w14:paraId="78CD0BF0" w14:textId="77777777" w:rsidR="00570B77" w:rsidRDefault="00570B77" w:rsidP="00570B77">
      <w:pPr>
        <w:pStyle w:val="Heading2"/>
      </w:pPr>
      <w:bookmarkStart w:id="571" w:name="_Toc111643082"/>
      <w:bookmarkStart w:id="572" w:name="_Toc132248010"/>
      <w:r>
        <w:t>CONTAINER BULK CREATION</w:t>
      </w:r>
      <w:bookmarkEnd w:id="571"/>
      <w:bookmarkEnd w:id="572"/>
    </w:p>
    <w:p w14:paraId="6D4FFC15" w14:textId="149081D6" w:rsidR="00570B77" w:rsidRDefault="00570B77" w:rsidP="00D85A97">
      <w:pPr>
        <w:pStyle w:val="BodyText"/>
      </w:pPr>
      <w:r w:rsidRPr="00515C5A">
        <w:rPr>
          <w:i/>
          <w:iCs/>
        </w:rPr>
        <w:t>Containers</w:t>
      </w:r>
      <w:r w:rsidRPr="00515C5A">
        <w:rPr>
          <w:rFonts w:ascii="Wingdings" w:eastAsia="Wingdings" w:hAnsi="Wingdings" w:cs="Wingdings"/>
          <w:i/>
          <w:iCs/>
          <w:sz w:val="16"/>
        </w:rPr>
        <w:t></w:t>
      </w:r>
      <w:r w:rsidRPr="00515C5A">
        <w:rPr>
          <w:i/>
          <w:iCs/>
        </w:rPr>
        <w:t>Bulk Creation</w:t>
      </w:r>
      <w:r>
        <w:t xml:space="preserve"> allows users to create multiple containers in a block. Each container will be created with a different ID </w:t>
      </w:r>
      <w:r w:rsidR="00DC06D0">
        <w:t>in</w:t>
      </w:r>
      <w:r>
        <w:t xml:space="preserve"> a sequence. </w:t>
      </w:r>
      <w:r w:rsidRPr="00515C5A">
        <w:rPr>
          <w:b/>
          <w:bCs/>
          <w:u w:val="single"/>
        </w:rPr>
        <w:t>For example</w:t>
      </w:r>
      <w:r>
        <w:t xml:space="preserve">: ABB0001, ABB0002, ABB0003, etc. The numeric part of </w:t>
      </w:r>
      <w:r w:rsidR="0014696D">
        <w:t xml:space="preserve">the </w:t>
      </w:r>
      <w:r>
        <w:t>sequence will begin larger than whatever largest value already exists with the same prefix – so if ABB0003 already exists, then Bulk Creation automatically starts with ABB0004. User</w:t>
      </w:r>
      <w:r w:rsidR="0014696D">
        <w:t>s</w:t>
      </w:r>
      <w:r>
        <w:t xml:space="preserve"> may choose how many containers to create in this block. Containers will be created with </w:t>
      </w:r>
      <w:r w:rsidR="00B720D8">
        <w:t xml:space="preserve">the </w:t>
      </w:r>
      <w:r>
        <w:t>values for all fields other than container ID.</w:t>
      </w:r>
    </w:p>
    <w:p w14:paraId="380B2507" w14:textId="361FBCBD" w:rsidR="00570B77" w:rsidRDefault="00570B77" w:rsidP="00D85A97">
      <w:pPr>
        <w:pStyle w:val="Caption"/>
      </w:pPr>
      <w:bookmarkStart w:id="573" w:name="_Toc65568968"/>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964EF7">
        <w:rPr>
          <w:noProof/>
        </w:rPr>
        <w:t>32</w:t>
      </w:r>
      <w:r w:rsidRPr="36CE550C">
        <w:rPr>
          <w:noProof/>
        </w:rPr>
        <w:fldChar w:fldCharType="end"/>
      </w:r>
      <w:r w:rsidRPr="36CE550C">
        <w:t xml:space="preserve">: </w:t>
      </w:r>
      <w:r>
        <w:t>CONTAINER BULK CREATION SCREEN</w:t>
      </w:r>
      <w:bookmarkEnd w:id="573"/>
    </w:p>
    <w:p w14:paraId="1E9844BA" w14:textId="72B33CBC" w:rsidR="00570B77" w:rsidRDefault="00570B77" w:rsidP="00515C5A">
      <w:pPr>
        <w:pStyle w:val="BodyText"/>
      </w:pPr>
      <w:r>
        <w:rPr>
          <w:noProof/>
        </w:rPr>
        <w:lastRenderedPageBreak/>
        <w:drawing>
          <wp:inline distT="0" distB="0" distL="0" distR="0" wp14:anchorId="6260641C" wp14:editId="0AD2654C">
            <wp:extent cx="4002819" cy="3816631"/>
            <wp:effectExtent l="76200" t="76200" r="131445" b="1270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003928" cy="38176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915C7A" w14:textId="6FC65701" w:rsidR="00570B77" w:rsidRDefault="00570B77" w:rsidP="00D85A97">
      <w:pPr>
        <w:pStyle w:val="Caption"/>
      </w:pPr>
      <w:bookmarkStart w:id="574" w:name="_Toc65569030"/>
      <w:r w:rsidRPr="002946F8">
        <w:rPr>
          <w:color w:val="auto"/>
        </w:rPr>
        <w:t xml:space="preserve">Table </w:t>
      </w:r>
      <w:r w:rsidRPr="002946F8">
        <w:rPr>
          <w:color w:val="auto"/>
        </w:rPr>
        <w:fldChar w:fldCharType="begin"/>
      </w:r>
      <w:r w:rsidRPr="002946F8">
        <w:rPr>
          <w:color w:val="auto"/>
        </w:rPr>
        <w:instrText xml:space="preserve"> SEQ Table \* ARABIC </w:instrText>
      </w:r>
      <w:r w:rsidRPr="002946F8">
        <w:rPr>
          <w:color w:val="auto"/>
        </w:rPr>
        <w:fldChar w:fldCharType="separate"/>
      </w:r>
      <w:r w:rsidR="00964EF7">
        <w:rPr>
          <w:noProof/>
          <w:color w:val="auto"/>
        </w:rPr>
        <w:t>29</w:t>
      </w:r>
      <w:r w:rsidRPr="002946F8">
        <w:rPr>
          <w:color w:val="auto"/>
        </w:rPr>
        <w:fldChar w:fldCharType="end"/>
      </w:r>
      <w:r w:rsidRPr="002946F8">
        <w:rPr>
          <w:color w:val="auto"/>
        </w:rPr>
        <w:t xml:space="preserve">: </w:t>
      </w:r>
      <w:r>
        <w:t>CONTAINER BULK CREATION FIELD DESCRIPTIONS</w:t>
      </w:r>
      <w:bookmarkEnd w:id="574"/>
      <w:r>
        <w:t xml:space="preserve"> </w:t>
      </w:r>
      <w:r>
        <w:tab/>
        <w:t xml:space="preserve"> </w:t>
      </w:r>
    </w:p>
    <w:tbl>
      <w:tblPr>
        <w:tblStyle w:val="TableGrid1"/>
        <w:tblW w:w="8075" w:type="dxa"/>
        <w:tblInd w:w="460" w:type="dxa"/>
        <w:tblCellMar>
          <w:top w:w="95" w:type="dxa"/>
          <w:left w:w="5" w:type="dxa"/>
          <w:right w:w="88" w:type="dxa"/>
        </w:tblCellMar>
        <w:tblLook w:val="04A0" w:firstRow="1" w:lastRow="0" w:firstColumn="1" w:lastColumn="0" w:noHBand="0" w:noVBand="1"/>
      </w:tblPr>
      <w:tblGrid>
        <w:gridCol w:w="1881"/>
        <w:gridCol w:w="6194"/>
      </w:tblGrid>
      <w:tr w:rsidR="00570B77" w14:paraId="40AA98D3" w14:textId="77777777" w:rsidTr="00515C5A">
        <w:trPr>
          <w:trHeight w:val="372"/>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2D95840C" w14:textId="77777777" w:rsidR="00570B77" w:rsidRDefault="00570B77" w:rsidP="00D85A97">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5BF77E06" w14:textId="77777777" w:rsidR="00570B77" w:rsidRDefault="00570B77" w:rsidP="00D85A97">
            <w:pPr>
              <w:pStyle w:val="TableHeading"/>
            </w:pPr>
            <w:r>
              <w:t xml:space="preserve">Description </w:t>
            </w:r>
          </w:p>
        </w:tc>
      </w:tr>
      <w:tr w:rsidR="00570B77" w14:paraId="40276498"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6BB5BF06" w14:textId="77777777" w:rsidR="00570B77" w:rsidRPr="00515C5A" w:rsidRDefault="00570B77" w:rsidP="00D85A97">
            <w:pPr>
              <w:pStyle w:val="TableBody"/>
              <w:rPr>
                <w:b/>
                <w:bCs/>
              </w:rPr>
            </w:pPr>
            <w:r w:rsidRPr="00515C5A">
              <w:rPr>
                <w:b/>
                <w:bCs/>
              </w:rPr>
              <w:t>Id</w:t>
            </w:r>
          </w:p>
        </w:tc>
        <w:tc>
          <w:tcPr>
            <w:tcW w:w="6194" w:type="dxa"/>
            <w:tcBorders>
              <w:top w:val="single" w:sz="3" w:space="0" w:color="000000"/>
              <w:left w:val="single" w:sz="4" w:space="0" w:color="000000"/>
              <w:bottom w:val="single" w:sz="4" w:space="0" w:color="000000"/>
              <w:right w:val="single" w:sz="4" w:space="0" w:color="000000"/>
            </w:tcBorders>
          </w:tcPr>
          <w:p w14:paraId="366E4A5B" w14:textId="339B35F0" w:rsidR="00570B77" w:rsidRPr="00515C5A" w:rsidRDefault="00570B77" w:rsidP="00D6758F">
            <w:pPr>
              <w:pStyle w:val="TableBody"/>
            </w:pPr>
            <w:r w:rsidRPr="00515C5A">
              <w:t xml:space="preserve">A preview display of the container IDs that will be created. Based on </w:t>
            </w:r>
            <w:r w:rsidR="0014696D" w:rsidRPr="00515C5A">
              <w:t xml:space="preserve">the </w:t>
            </w:r>
            <w:r w:rsidRPr="00515C5A">
              <w:t xml:space="preserve">prefix entered, and </w:t>
            </w:r>
            <w:r w:rsidR="0014696D" w:rsidRPr="00515C5A">
              <w:t xml:space="preserve">the </w:t>
            </w:r>
            <w:r w:rsidRPr="00515C5A">
              <w:t>system setting Bulk Container Creation Sequence Length.</w:t>
            </w:r>
          </w:p>
        </w:tc>
      </w:tr>
      <w:tr w:rsidR="00570B77" w14:paraId="534F9580"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424AE566" w14:textId="77777777" w:rsidR="00570B77" w:rsidRPr="00515C5A" w:rsidRDefault="00570B77" w:rsidP="00D85A97">
            <w:pPr>
              <w:pStyle w:val="TableBody"/>
              <w:rPr>
                <w:b/>
                <w:bCs/>
              </w:rPr>
            </w:pPr>
            <w:r w:rsidRPr="00515C5A">
              <w:rPr>
                <w:b/>
                <w:bCs/>
              </w:rPr>
              <w:t>Id Prefix</w:t>
            </w:r>
          </w:p>
        </w:tc>
        <w:tc>
          <w:tcPr>
            <w:tcW w:w="6194" w:type="dxa"/>
            <w:tcBorders>
              <w:top w:val="single" w:sz="3" w:space="0" w:color="000000"/>
              <w:left w:val="single" w:sz="4" w:space="0" w:color="000000"/>
              <w:bottom w:val="single" w:sz="4" w:space="0" w:color="000000"/>
              <w:right w:val="single" w:sz="4" w:space="0" w:color="000000"/>
            </w:tcBorders>
          </w:tcPr>
          <w:p w14:paraId="4E4F4D26" w14:textId="77777777" w:rsidR="00570B77" w:rsidRPr="00515C5A" w:rsidRDefault="00570B77" w:rsidP="00D6758F">
            <w:pPr>
              <w:pStyle w:val="TableBody"/>
            </w:pPr>
            <w:r w:rsidRPr="00515C5A">
              <w:t>Prefix to appear in front of the numeric sequence in container IDs.</w:t>
            </w:r>
          </w:p>
        </w:tc>
      </w:tr>
      <w:tr w:rsidR="00570B77" w14:paraId="0C6D3873"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2F274284" w14:textId="77777777" w:rsidR="00570B77" w:rsidRPr="00515C5A" w:rsidRDefault="00570B77" w:rsidP="00D85A97">
            <w:pPr>
              <w:pStyle w:val="TableBody"/>
              <w:rPr>
                <w:b/>
                <w:bCs/>
              </w:rPr>
            </w:pPr>
            <w:r w:rsidRPr="00515C5A">
              <w:rPr>
                <w:b/>
                <w:bCs/>
              </w:rPr>
              <w:t>Quantity</w:t>
            </w:r>
          </w:p>
        </w:tc>
        <w:tc>
          <w:tcPr>
            <w:tcW w:w="6194" w:type="dxa"/>
            <w:tcBorders>
              <w:top w:val="single" w:sz="3" w:space="0" w:color="000000"/>
              <w:left w:val="single" w:sz="4" w:space="0" w:color="000000"/>
              <w:bottom w:val="single" w:sz="4" w:space="0" w:color="000000"/>
              <w:right w:val="single" w:sz="4" w:space="0" w:color="000000"/>
            </w:tcBorders>
          </w:tcPr>
          <w:p w14:paraId="102F94D4" w14:textId="647112B3" w:rsidR="00570B77" w:rsidRPr="00515C5A" w:rsidRDefault="0014696D" w:rsidP="00D6758F">
            <w:pPr>
              <w:pStyle w:val="TableBody"/>
            </w:pPr>
            <w:r w:rsidRPr="00515C5A">
              <w:t xml:space="preserve">The number </w:t>
            </w:r>
            <w:r w:rsidR="00570B77" w:rsidRPr="00515C5A">
              <w:t>of containers to create in this block.</w:t>
            </w:r>
          </w:p>
        </w:tc>
      </w:tr>
      <w:tr w:rsidR="00570B77" w14:paraId="7D52EF1C" w14:textId="77777777">
        <w:trPr>
          <w:trHeight w:val="336"/>
        </w:trPr>
        <w:tc>
          <w:tcPr>
            <w:tcW w:w="1881" w:type="dxa"/>
            <w:tcBorders>
              <w:top w:val="single" w:sz="4" w:space="0" w:color="000000"/>
              <w:left w:val="single" w:sz="4" w:space="0" w:color="000000"/>
              <w:bottom w:val="single" w:sz="4" w:space="0" w:color="000000"/>
              <w:right w:val="single" w:sz="4" w:space="0" w:color="000000"/>
            </w:tcBorders>
          </w:tcPr>
          <w:p w14:paraId="551B466E" w14:textId="77777777" w:rsidR="00570B77" w:rsidRPr="00515C5A" w:rsidRDefault="00570B77" w:rsidP="00D85A97">
            <w:pPr>
              <w:pStyle w:val="TableBody"/>
              <w:rPr>
                <w:b/>
                <w:bCs/>
              </w:rPr>
            </w:pPr>
            <w:r w:rsidRPr="00515C5A">
              <w:rPr>
                <w:b/>
                <w:bCs/>
              </w:rPr>
              <w:t xml:space="preserve">Type </w:t>
            </w:r>
          </w:p>
        </w:tc>
        <w:tc>
          <w:tcPr>
            <w:tcW w:w="6194" w:type="dxa"/>
            <w:tcBorders>
              <w:top w:val="single" w:sz="4" w:space="0" w:color="000000"/>
              <w:left w:val="single" w:sz="4" w:space="0" w:color="000000"/>
              <w:bottom w:val="single" w:sz="4" w:space="0" w:color="000000"/>
              <w:right w:val="single" w:sz="4" w:space="0" w:color="000000"/>
            </w:tcBorders>
          </w:tcPr>
          <w:p w14:paraId="1269BBB6" w14:textId="77777777" w:rsidR="00570B77" w:rsidRPr="00515C5A" w:rsidRDefault="00570B77" w:rsidP="00D6758F">
            <w:pPr>
              <w:pStyle w:val="TableBody"/>
            </w:pPr>
            <w:r w:rsidRPr="00515C5A">
              <w:t xml:space="preserve">Type of container. Options may be configured by your institution. </w:t>
            </w:r>
          </w:p>
        </w:tc>
      </w:tr>
      <w:tr w:rsidR="00570B77" w14:paraId="02BCA829"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71ABF5A3" w14:textId="77777777" w:rsidR="00570B77" w:rsidRPr="00515C5A" w:rsidRDefault="00570B77" w:rsidP="00D85A97">
            <w:pPr>
              <w:pStyle w:val="TableBody"/>
              <w:rPr>
                <w:b/>
                <w:bCs/>
              </w:rPr>
            </w:pPr>
            <w:r w:rsidRPr="00515C5A">
              <w:rPr>
                <w:b/>
                <w:bCs/>
              </w:rPr>
              <w:t>Owner</w:t>
            </w:r>
          </w:p>
        </w:tc>
        <w:tc>
          <w:tcPr>
            <w:tcW w:w="6194" w:type="dxa"/>
            <w:tcBorders>
              <w:top w:val="single" w:sz="4" w:space="0" w:color="000000"/>
              <w:left w:val="single" w:sz="4" w:space="0" w:color="000000"/>
              <w:bottom w:val="single" w:sz="4" w:space="0" w:color="000000"/>
              <w:right w:val="single" w:sz="4" w:space="0" w:color="000000"/>
            </w:tcBorders>
          </w:tcPr>
          <w:p w14:paraId="6CFB60C7" w14:textId="77777777" w:rsidR="00570B77" w:rsidRPr="00515C5A" w:rsidRDefault="00570B77" w:rsidP="00D6758F">
            <w:pPr>
              <w:pStyle w:val="TableBody"/>
            </w:pPr>
            <w:r w:rsidRPr="00515C5A">
              <w:t xml:space="preserve">Owner entity for this container. Options may be configured by your institution. </w:t>
            </w:r>
          </w:p>
        </w:tc>
      </w:tr>
      <w:tr w:rsidR="00570B77" w14:paraId="092034FF"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1A8BD5BC" w14:textId="77777777" w:rsidR="00570B77" w:rsidRPr="00515C5A" w:rsidRDefault="00570B77" w:rsidP="00D85A97">
            <w:pPr>
              <w:pStyle w:val="TableBody"/>
              <w:rPr>
                <w:b/>
                <w:bCs/>
              </w:rPr>
            </w:pPr>
            <w:r w:rsidRPr="00515C5A">
              <w:rPr>
                <w:b/>
                <w:bCs/>
              </w:rPr>
              <w:t>Alias1, Alias2</w:t>
            </w:r>
          </w:p>
        </w:tc>
        <w:tc>
          <w:tcPr>
            <w:tcW w:w="6194" w:type="dxa"/>
            <w:tcBorders>
              <w:top w:val="single" w:sz="4" w:space="0" w:color="000000"/>
              <w:left w:val="single" w:sz="4" w:space="0" w:color="000000"/>
              <w:bottom w:val="single" w:sz="4" w:space="0" w:color="000000"/>
              <w:right w:val="single" w:sz="4" w:space="0" w:color="000000"/>
            </w:tcBorders>
          </w:tcPr>
          <w:p w14:paraId="0193408E" w14:textId="77777777" w:rsidR="00570B77" w:rsidRPr="00515C5A" w:rsidRDefault="00570B77" w:rsidP="00D6758F">
            <w:pPr>
              <w:pStyle w:val="TableBody"/>
            </w:pPr>
            <w:r w:rsidRPr="00515C5A">
              <w:t xml:space="preserve">Optional alternative identifiers for the container. </w:t>
            </w:r>
            <w:r w:rsidRPr="00515C5A">
              <w:rPr>
                <w:b/>
                <w:bCs/>
                <w:u w:val="single"/>
              </w:rPr>
              <w:t>For example</w:t>
            </w:r>
            <w:r w:rsidRPr="00515C5A">
              <w:t>, a manufacturer’s serial number (if different from the main ID).</w:t>
            </w:r>
          </w:p>
        </w:tc>
      </w:tr>
      <w:tr w:rsidR="00570B77" w14:paraId="16B6BEA4"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339DD0F6" w14:textId="77777777" w:rsidR="00570B77" w:rsidRPr="00515C5A" w:rsidRDefault="00570B77" w:rsidP="00D85A97">
            <w:pPr>
              <w:pStyle w:val="TableBody"/>
              <w:rPr>
                <w:b/>
                <w:bCs/>
              </w:rPr>
            </w:pPr>
            <w:r w:rsidRPr="00515C5A">
              <w:rPr>
                <w:b/>
                <w:bCs/>
              </w:rPr>
              <w:t>Custodian</w:t>
            </w:r>
          </w:p>
        </w:tc>
        <w:tc>
          <w:tcPr>
            <w:tcW w:w="6194" w:type="dxa"/>
            <w:tcBorders>
              <w:top w:val="single" w:sz="4" w:space="0" w:color="000000"/>
              <w:left w:val="single" w:sz="4" w:space="0" w:color="000000"/>
              <w:bottom w:val="single" w:sz="4" w:space="0" w:color="000000"/>
              <w:right w:val="single" w:sz="4" w:space="0" w:color="000000"/>
            </w:tcBorders>
          </w:tcPr>
          <w:p w14:paraId="486646CB" w14:textId="239D9863" w:rsidR="00570B77" w:rsidRPr="00515C5A" w:rsidRDefault="0014696D" w:rsidP="00D6758F">
            <w:pPr>
              <w:pStyle w:val="TableBody"/>
            </w:pPr>
            <w:r w:rsidRPr="00515C5A">
              <w:t xml:space="preserve">The entity is </w:t>
            </w:r>
            <w:r w:rsidR="00570B77" w:rsidRPr="00515C5A">
              <w:t xml:space="preserve">responsible for this container. Refers to a Depot or Servicer from OptiCash. This is part of access control: only users </w:t>
            </w:r>
            <w:r w:rsidR="00570B77" w:rsidRPr="00515C5A">
              <w:lastRenderedPageBreak/>
              <w:t xml:space="preserve">associated with the chosen Depot or Servicer </w:t>
            </w:r>
            <w:r w:rsidRPr="00515C5A">
              <w:t>can</w:t>
            </w:r>
            <w:r w:rsidR="00570B77" w:rsidRPr="00515C5A">
              <w:t xml:space="preserve"> use this container.</w:t>
            </w:r>
          </w:p>
        </w:tc>
      </w:tr>
      <w:tr w:rsidR="00570B77" w14:paraId="6E495875"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7BBC501F" w14:textId="77777777" w:rsidR="00570B77" w:rsidRPr="00515C5A" w:rsidRDefault="00570B77" w:rsidP="00D85A97">
            <w:pPr>
              <w:pStyle w:val="TableBody"/>
              <w:rPr>
                <w:b/>
                <w:bCs/>
              </w:rPr>
            </w:pPr>
            <w:r w:rsidRPr="00515C5A">
              <w:rPr>
                <w:b/>
                <w:bCs/>
              </w:rPr>
              <w:lastRenderedPageBreak/>
              <w:t>Custom1-10</w:t>
            </w:r>
          </w:p>
        </w:tc>
        <w:tc>
          <w:tcPr>
            <w:tcW w:w="6194" w:type="dxa"/>
            <w:tcBorders>
              <w:top w:val="single" w:sz="4" w:space="0" w:color="000000"/>
              <w:left w:val="single" w:sz="4" w:space="0" w:color="000000"/>
              <w:bottom w:val="single" w:sz="4" w:space="0" w:color="000000"/>
              <w:right w:val="single" w:sz="4" w:space="0" w:color="000000"/>
            </w:tcBorders>
          </w:tcPr>
          <w:p w14:paraId="025ABE76" w14:textId="77777777" w:rsidR="00570B77" w:rsidRPr="00515C5A" w:rsidRDefault="00570B77" w:rsidP="00D6758F">
            <w:pPr>
              <w:pStyle w:val="TableBody"/>
            </w:pPr>
            <w:r w:rsidRPr="00515C5A">
              <w:t>Container fields whose meaning may be customized by your institution.</w:t>
            </w:r>
          </w:p>
        </w:tc>
      </w:tr>
    </w:tbl>
    <w:p w14:paraId="5ED8D839" w14:textId="4B2D34BE" w:rsidR="00570B77" w:rsidRDefault="00000000" w:rsidP="00D85A97">
      <w:pPr>
        <w:pStyle w:val="Caption"/>
        <w:rPr>
          <w:color w:val="70AD47" w:themeColor="accent6"/>
        </w:rPr>
      </w:pPr>
      <w:hyperlink w:anchor="_CONTAINERS" w:history="1">
        <w:r w:rsidR="00570B77" w:rsidRPr="00D85A97">
          <w:rPr>
            <w:rStyle w:val="Hyperlink"/>
            <w:color w:val="70AD47" w:themeColor="accent6"/>
          </w:rPr>
          <w:t>Return to: Containers</w:t>
        </w:r>
      </w:hyperlink>
      <w:r w:rsidR="00570B77" w:rsidRPr="00D85A97">
        <w:rPr>
          <w:color w:val="70AD47" w:themeColor="accent6"/>
        </w:rPr>
        <w:t xml:space="preserve"> </w:t>
      </w:r>
    </w:p>
    <w:p w14:paraId="204D2BED" w14:textId="77777777" w:rsidR="00D85A97" w:rsidRPr="00D85A97" w:rsidRDefault="00D85A97" w:rsidP="00D85A97"/>
    <w:p w14:paraId="3FEBF280" w14:textId="77777777" w:rsidR="00570B77" w:rsidRDefault="00570B77" w:rsidP="00570B77">
      <w:pPr>
        <w:pStyle w:val="Heading2"/>
      </w:pPr>
      <w:bookmarkStart w:id="575" w:name="_Toc111643083"/>
      <w:bookmarkStart w:id="576" w:name="_Toc132248011"/>
      <w:r>
        <w:t>LIST ALL CONTAINERS</w:t>
      </w:r>
      <w:bookmarkEnd w:id="575"/>
      <w:bookmarkEnd w:id="576"/>
    </w:p>
    <w:p w14:paraId="59C2F2A3" w14:textId="563F2E5E" w:rsidR="00570B77" w:rsidRDefault="00570B77" w:rsidP="00D85A97">
      <w:pPr>
        <w:pStyle w:val="BodyText"/>
      </w:pPr>
      <w:r w:rsidRPr="00515C5A">
        <w:rPr>
          <w:i/>
          <w:iCs/>
        </w:rPr>
        <w:t>Containers</w:t>
      </w:r>
      <w:r w:rsidRPr="00515C5A">
        <w:rPr>
          <w:rFonts w:ascii="Wingdings" w:eastAsia="Wingdings" w:hAnsi="Wingdings" w:cs="Wingdings"/>
          <w:i/>
          <w:iCs/>
          <w:sz w:val="16"/>
        </w:rPr>
        <w:t></w:t>
      </w:r>
      <w:r w:rsidRPr="00515C5A">
        <w:rPr>
          <w:i/>
          <w:iCs/>
        </w:rPr>
        <w:t xml:space="preserve">List All </w:t>
      </w:r>
      <w:r>
        <w:t>allows users to view and modify containers. Container location mov</w:t>
      </w:r>
      <w:r w:rsidR="00837497">
        <w:t>ement</w:t>
      </w:r>
      <w:r>
        <w:t xml:space="preserve"> and custodian assignments may be done here, as well as update and delete container fields.</w:t>
      </w:r>
    </w:p>
    <w:p w14:paraId="77D1B5BE" w14:textId="507A5E2E" w:rsidR="00570B77" w:rsidRDefault="00570B77" w:rsidP="00D85A97">
      <w:pPr>
        <w:pStyle w:val="Caption"/>
      </w:pPr>
      <w:bookmarkStart w:id="577" w:name="_Toc65568969"/>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964EF7">
        <w:rPr>
          <w:noProof/>
        </w:rPr>
        <w:t>33</w:t>
      </w:r>
      <w:r w:rsidRPr="36CE550C">
        <w:rPr>
          <w:noProof/>
        </w:rPr>
        <w:fldChar w:fldCharType="end"/>
      </w:r>
      <w:r w:rsidRPr="36CE550C">
        <w:t xml:space="preserve">: </w:t>
      </w:r>
      <w:r>
        <w:t>LIST ALL CONTAINERS SCREEN</w:t>
      </w:r>
      <w:bookmarkEnd w:id="577"/>
    </w:p>
    <w:p w14:paraId="4336301C" w14:textId="6C4F91A8" w:rsidR="00570B77" w:rsidRDefault="00570B77" w:rsidP="00515C5A">
      <w:pPr>
        <w:pStyle w:val="BodyText"/>
      </w:pPr>
      <w:r>
        <w:rPr>
          <w:noProof/>
        </w:rPr>
        <w:drawing>
          <wp:inline distT="0" distB="0" distL="0" distR="0" wp14:anchorId="7D10132C" wp14:editId="7565F9F9">
            <wp:extent cx="4130040" cy="3176954"/>
            <wp:effectExtent l="76200" t="76200" r="137160" b="1377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131821" cy="31783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E08634" w14:textId="28CD44AA" w:rsidR="00570B77" w:rsidRDefault="00570B77" w:rsidP="00D85A97">
      <w:pPr>
        <w:pStyle w:val="Caption"/>
      </w:pPr>
      <w:bookmarkStart w:id="578" w:name="_Toc65569031"/>
      <w:r w:rsidRPr="002946F8">
        <w:rPr>
          <w:color w:val="auto"/>
        </w:rPr>
        <w:t xml:space="preserve">Table </w:t>
      </w:r>
      <w:r w:rsidRPr="002946F8">
        <w:rPr>
          <w:color w:val="auto"/>
        </w:rPr>
        <w:fldChar w:fldCharType="begin"/>
      </w:r>
      <w:r w:rsidRPr="002946F8">
        <w:rPr>
          <w:color w:val="auto"/>
        </w:rPr>
        <w:instrText xml:space="preserve"> SEQ Table \* ARABIC </w:instrText>
      </w:r>
      <w:r w:rsidRPr="002946F8">
        <w:rPr>
          <w:color w:val="auto"/>
        </w:rPr>
        <w:fldChar w:fldCharType="separate"/>
      </w:r>
      <w:r w:rsidR="00964EF7">
        <w:rPr>
          <w:noProof/>
          <w:color w:val="auto"/>
        </w:rPr>
        <w:t>30</w:t>
      </w:r>
      <w:r w:rsidRPr="002946F8">
        <w:rPr>
          <w:color w:val="auto"/>
        </w:rPr>
        <w:fldChar w:fldCharType="end"/>
      </w:r>
      <w:r w:rsidRPr="002946F8">
        <w:rPr>
          <w:color w:val="auto"/>
        </w:rPr>
        <w:t xml:space="preserve">: </w:t>
      </w:r>
      <w:r>
        <w:t>LIST ALL CONTAINERS FIELD DESCRIPTIONS</w:t>
      </w:r>
      <w:bookmarkEnd w:id="578"/>
      <w:r>
        <w:t xml:space="preserve"> </w:t>
      </w:r>
      <w:r>
        <w:tab/>
        <w:t xml:space="preserve"> </w:t>
      </w:r>
    </w:p>
    <w:tbl>
      <w:tblPr>
        <w:tblStyle w:val="TableGrid1"/>
        <w:tblW w:w="8075" w:type="dxa"/>
        <w:tblInd w:w="460" w:type="dxa"/>
        <w:tblCellMar>
          <w:top w:w="95" w:type="dxa"/>
          <w:left w:w="5" w:type="dxa"/>
          <w:right w:w="88" w:type="dxa"/>
        </w:tblCellMar>
        <w:tblLook w:val="04A0" w:firstRow="1" w:lastRow="0" w:firstColumn="1" w:lastColumn="0" w:noHBand="0" w:noVBand="1"/>
      </w:tblPr>
      <w:tblGrid>
        <w:gridCol w:w="1881"/>
        <w:gridCol w:w="6194"/>
      </w:tblGrid>
      <w:tr w:rsidR="00570B77" w14:paraId="26759B3D" w14:textId="77777777" w:rsidTr="0019703C">
        <w:trPr>
          <w:trHeight w:val="372"/>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10893F2D" w14:textId="77777777" w:rsidR="00570B77" w:rsidRDefault="00570B77" w:rsidP="00D85A97">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7C49635B" w14:textId="77777777" w:rsidR="00570B77" w:rsidRDefault="00570B77" w:rsidP="00D85A97">
            <w:pPr>
              <w:pStyle w:val="TableHeading"/>
            </w:pPr>
            <w:r>
              <w:t xml:space="preserve">Description </w:t>
            </w:r>
          </w:p>
        </w:tc>
      </w:tr>
      <w:tr w:rsidR="00570B77" w14:paraId="6B16A98B"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08D12C56" w14:textId="77777777" w:rsidR="00570B77" w:rsidRPr="00515C5A" w:rsidRDefault="00570B77" w:rsidP="00D85A97">
            <w:pPr>
              <w:pStyle w:val="TableBody"/>
              <w:rPr>
                <w:b/>
                <w:bCs/>
              </w:rPr>
            </w:pPr>
            <w:r w:rsidRPr="00515C5A">
              <w:rPr>
                <w:b/>
                <w:bCs/>
              </w:rPr>
              <w:t>Printable Barcodes</w:t>
            </w:r>
          </w:p>
        </w:tc>
        <w:tc>
          <w:tcPr>
            <w:tcW w:w="6194" w:type="dxa"/>
            <w:tcBorders>
              <w:top w:val="single" w:sz="3" w:space="0" w:color="000000"/>
              <w:left w:val="single" w:sz="4" w:space="0" w:color="000000"/>
              <w:bottom w:val="single" w:sz="4" w:space="0" w:color="000000"/>
              <w:right w:val="single" w:sz="4" w:space="0" w:color="000000"/>
            </w:tcBorders>
          </w:tcPr>
          <w:p w14:paraId="5B9E830E" w14:textId="77777777" w:rsidR="00570B77" w:rsidRPr="00D85A97" w:rsidRDefault="00570B77" w:rsidP="00D85A97">
            <w:pPr>
              <w:pStyle w:val="TableBody"/>
            </w:pPr>
            <w:r w:rsidRPr="00D85A97">
              <w:t>Opens a PDF file containing the barcode of Container IDs for the listed containers.</w:t>
            </w:r>
          </w:p>
        </w:tc>
      </w:tr>
      <w:tr w:rsidR="00570B77" w14:paraId="43824ACC"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5F732431" w14:textId="77777777" w:rsidR="00570B77" w:rsidRPr="00515C5A" w:rsidRDefault="00570B77" w:rsidP="00D85A97">
            <w:pPr>
              <w:pStyle w:val="TableBody"/>
              <w:rPr>
                <w:b/>
                <w:bCs/>
              </w:rPr>
            </w:pPr>
            <w:r w:rsidRPr="00515C5A">
              <w:rPr>
                <w:b/>
                <w:bCs/>
              </w:rPr>
              <w:t>IDs List</w:t>
            </w:r>
          </w:p>
        </w:tc>
        <w:tc>
          <w:tcPr>
            <w:tcW w:w="6194" w:type="dxa"/>
            <w:tcBorders>
              <w:top w:val="single" w:sz="3" w:space="0" w:color="000000"/>
              <w:left w:val="single" w:sz="4" w:space="0" w:color="000000"/>
              <w:bottom w:val="single" w:sz="4" w:space="0" w:color="000000"/>
              <w:right w:val="single" w:sz="4" w:space="0" w:color="000000"/>
            </w:tcBorders>
          </w:tcPr>
          <w:p w14:paraId="5F405ED0" w14:textId="77777777" w:rsidR="00570B77" w:rsidRPr="00D85A97" w:rsidRDefault="00570B77" w:rsidP="00D85A97">
            <w:pPr>
              <w:pStyle w:val="TableBody"/>
            </w:pPr>
            <w:r w:rsidRPr="00D85A97">
              <w:t>Opens a CSV file containing the IDs of the listed containers.</w:t>
            </w:r>
          </w:p>
        </w:tc>
      </w:tr>
      <w:tr w:rsidR="00570B77" w14:paraId="596CD192"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787C49E6" w14:textId="77777777" w:rsidR="00570B77" w:rsidRPr="00515C5A" w:rsidRDefault="00570B77" w:rsidP="00D85A97">
            <w:pPr>
              <w:pStyle w:val="TableBody"/>
              <w:rPr>
                <w:b/>
                <w:bCs/>
              </w:rPr>
            </w:pPr>
            <w:r w:rsidRPr="00515C5A">
              <w:rPr>
                <w:b/>
                <w:bCs/>
              </w:rPr>
              <w:lastRenderedPageBreak/>
              <w:t>Id</w:t>
            </w:r>
          </w:p>
        </w:tc>
        <w:tc>
          <w:tcPr>
            <w:tcW w:w="6194" w:type="dxa"/>
            <w:tcBorders>
              <w:top w:val="single" w:sz="3" w:space="0" w:color="000000"/>
              <w:left w:val="single" w:sz="4" w:space="0" w:color="000000"/>
              <w:bottom w:val="single" w:sz="4" w:space="0" w:color="000000"/>
              <w:right w:val="single" w:sz="4" w:space="0" w:color="000000"/>
            </w:tcBorders>
          </w:tcPr>
          <w:p w14:paraId="532BFBEF" w14:textId="55DC4E27" w:rsidR="00570B77" w:rsidRPr="00D85A97" w:rsidRDefault="00570B77" w:rsidP="00D85A97">
            <w:pPr>
              <w:pStyle w:val="TableBody"/>
            </w:pPr>
            <w:r w:rsidRPr="00D85A97">
              <w:t xml:space="preserve">A preview display of the container IDs that will be created. Based on </w:t>
            </w:r>
            <w:r w:rsidR="0014696D">
              <w:t xml:space="preserve">the </w:t>
            </w:r>
            <w:r w:rsidRPr="00D85A97">
              <w:t xml:space="preserve">prefix entered below, and </w:t>
            </w:r>
            <w:r w:rsidR="0014696D">
              <w:t xml:space="preserve">the </w:t>
            </w:r>
            <w:r w:rsidRPr="00D85A97">
              <w:t>system setting Bulk Container Creation Sequence Length.</w:t>
            </w:r>
          </w:p>
        </w:tc>
      </w:tr>
      <w:tr w:rsidR="00570B77" w14:paraId="1A467606" w14:textId="77777777">
        <w:trPr>
          <w:trHeight w:val="336"/>
        </w:trPr>
        <w:tc>
          <w:tcPr>
            <w:tcW w:w="1881" w:type="dxa"/>
            <w:tcBorders>
              <w:top w:val="single" w:sz="4" w:space="0" w:color="000000"/>
              <w:left w:val="single" w:sz="4" w:space="0" w:color="000000"/>
              <w:bottom w:val="single" w:sz="4" w:space="0" w:color="000000"/>
              <w:right w:val="single" w:sz="4" w:space="0" w:color="000000"/>
            </w:tcBorders>
          </w:tcPr>
          <w:p w14:paraId="3EB0AE66" w14:textId="77777777" w:rsidR="00570B77" w:rsidRPr="00515C5A" w:rsidRDefault="00570B77" w:rsidP="00D85A97">
            <w:pPr>
              <w:pStyle w:val="TableBody"/>
              <w:rPr>
                <w:b/>
                <w:bCs/>
              </w:rPr>
            </w:pPr>
            <w:r w:rsidRPr="00515C5A">
              <w:rPr>
                <w:b/>
                <w:bCs/>
              </w:rPr>
              <w:t xml:space="preserve">Type </w:t>
            </w:r>
          </w:p>
        </w:tc>
        <w:tc>
          <w:tcPr>
            <w:tcW w:w="6194" w:type="dxa"/>
            <w:tcBorders>
              <w:top w:val="single" w:sz="4" w:space="0" w:color="000000"/>
              <w:left w:val="single" w:sz="4" w:space="0" w:color="000000"/>
              <w:bottom w:val="single" w:sz="4" w:space="0" w:color="000000"/>
              <w:right w:val="single" w:sz="4" w:space="0" w:color="000000"/>
            </w:tcBorders>
          </w:tcPr>
          <w:p w14:paraId="1B1F4929" w14:textId="77777777" w:rsidR="00570B77" w:rsidRPr="00D85A97" w:rsidRDefault="00570B77" w:rsidP="00D85A97">
            <w:pPr>
              <w:pStyle w:val="TableBody"/>
            </w:pPr>
            <w:r w:rsidRPr="00D85A97">
              <w:t xml:space="preserve">Type of container. Options may be configured by your institution. </w:t>
            </w:r>
          </w:p>
        </w:tc>
      </w:tr>
      <w:tr w:rsidR="00570B77" w14:paraId="78DF592A"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1C2A8CA3" w14:textId="77777777" w:rsidR="00570B77" w:rsidRPr="00515C5A" w:rsidRDefault="00570B77" w:rsidP="00D85A97">
            <w:pPr>
              <w:pStyle w:val="TableBody"/>
              <w:rPr>
                <w:b/>
                <w:bCs/>
              </w:rPr>
            </w:pPr>
            <w:r w:rsidRPr="00515C5A">
              <w:rPr>
                <w:b/>
                <w:bCs/>
              </w:rPr>
              <w:t>Owner</w:t>
            </w:r>
          </w:p>
        </w:tc>
        <w:tc>
          <w:tcPr>
            <w:tcW w:w="6194" w:type="dxa"/>
            <w:tcBorders>
              <w:top w:val="single" w:sz="4" w:space="0" w:color="000000"/>
              <w:left w:val="single" w:sz="4" w:space="0" w:color="000000"/>
              <w:bottom w:val="single" w:sz="4" w:space="0" w:color="000000"/>
              <w:right w:val="single" w:sz="4" w:space="0" w:color="000000"/>
            </w:tcBorders>
          </w:tcPr>
          <w:p w14:paraId="2762157E" w14:textId="77777777" w:rsidR="00570B77" w:rsidRPr="00D85A97" w:rsidRDefault="00570B77" w:rsidP="00D85A97">
            <w:pPr>
              <w:pStyle w:val="TableBody"/>
            </w:pPr>
            <w:r w:rsidRPr="00D85A97">
              <w:t xml:space="preserve">Owner entity for this container. Options may be configured by your institution. </w:t>
            </w:r>
          </w:p>
        </w:tc>
      </w:tr>
      <w:tr w:rsidR="00570B77" w14:paraId="4C954957"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2B6C8AA8" w14:textId="77777777" w:rsidR="00570B77" w:rsidRPr="00515C5A" w:rsidRDefault="00570B77" w:rsidP="00D85A97">
            <w:pPr>
              <w:pStyle w:val="TableBody"/>
              <w:rPr>
                <w:b/>
                <w:bCs/>
              </w:rPr>
            </w:pPr>
            <w:r w:rsidRPr="00515C5A">
              <w:rPr>
                <w:b/>
                <w:bCs/>
              </w:rPr>
              <w:t>Alias1, Alias2</w:t>
            </w:r>
          </w:p>
        </w:tc>
        <w:tc>
          <w:tcPr>
            <w:tcW w:w="6194" w:type="dxa"/>
            <w:tcBorders>
              <w:top w:val="single" w:sz="4" w:space="0" w:color="000000"/>
              <w:left w:val="single" w:sz="4" w:space="0" w:color="000000"/>
              <w:bottom w:val="single" w:sz="4" w:space="0" w:color="000000"/>
              <w:right w:val="single" w:sz="4" w:space="0" w:color="000000"/>
            </w:tcBorders>
          </w:tcPr>
          <w:p w14:paraId="7E10262B" w14:textId="77777777" w:rsidR="00570B77" w:rsidRPr="00D85A97" w:rsidRDefault="00570B77" w:rsidP="00D85A97">
            <w:pPr>
              <w:pStyle w:val="TableBody"/>
            </w:pPr>
            <w:r w:rsidRPr="00D85A97">
              <w:t xml:space="preserve">Optional alternative identifiers for the container. </w:t>
            </w:r>
            <w:r w:rsidRPr="00515C5A">
              <w:rPr>
                <w:b/>
                <w:bCs/>
                <w:u w:val="single"/>
              </w:rPr>
              <w:t>For example</w:t>
            </w:r>
            <w:r w:rsidRPr="00D85A97">
              <w:t>, a manufacturer’s serial number (if different from the main ID).</w:t>
            </w:r>
          </w:p>
        </w:tc>
      </w:tr>
      <w:tr w:rsidR="00570B77" w14:paraId="6D45F040"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162B630D" w14:textId="77777777" w:rsidR="00570B77" w:rsidRPr="00515C5A" w:rsidRDefault="00570B77" w:rsidP="00D85A97">
            <w:pPr>
              <w:pStyle w:val="TableBody"/>
              <w:rPr>
                <w:b/>
                <w:bCs/>
              </w:rPr>
            </w:pPr>
            <w:r w:rsidRPr="00515C5A">
              <w:rPr>
                <w:b/>
                <w:bCs/>
              </w:rPr>
              <w:t>Location</w:t>
            </w:r>
          </w:p>
        </w:tc>
        <w:tc>
          <w:tcPr>
            <w:tcW w:w="6194" w:type="dxa"/>
            <w:tcBorders>
              <w:top w:val="single" w:sz="4" w:space="0" w:color="000000"/>
              <w:left w:val="single" w:sz="4" w:space="0" w:color="000000"/>
              <w:bottom w:val="single" w:sz="4" w:space="0" w:color="000000"/>
              <w:right w:val="single" w:sz="4" w:space="0" w:color="000000"/>
            </w:tcBorders>
          </w:tcPr>
          <w:p w14:paraId="1983B866" w14:textId="77777777" w:rsidR="00570B77" w:rsidRPr="00D85A97" w:rsidRDefault="00570B77" w:rsidP="00D85A97">
            <w:pPr>
              <w:pStyle w:val="TableBody"/>
            </w:pPr>
            <w:r w:rsidRPr="00D85A97">
              <w:t>Current last known location of the container.</w:t>
            </w:r>
          </w:p>
        </w:tc>
      </w:tr>
      <w:tr w:rsidR="00570B77" w14:paraId="56F88D47"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2F1EC73B" w14:textId="77777777" w:rsidR="00570B77" w:rsidRPr="00515C5A" w:rsidRDefault="00570B77" w:rsidP="0019703C">
            <w:pPr>
              <w:pStyle w:val="TableBody"/>
              <w:rPr>
                <w:b/>
                <w:bCs/>
              </w:rPr>
            </w:pPr>
            <w:r w:rsidRPr="00515C5A">
              <w:rPr>
                <w:b/>
                <w:bCs/>
              </w:rPr>
              <w:t>Custodian</w:t>
            </w:r>
          </w:p>
        </w:tc>
        <w:tc>
          <w:tcPr>
            <w:tcW w:w="6194" w:type="dxa"/>
            <w:tcBorders>
              <w:top w:val="single" w:sz="4" w:space="0" w:color="000000"/>
              <w:left w:val="single" w:sz="4" w:space="0" w:color="000000"/>
              <w:bottom w:val="single" w:sz="4" w:space="0" w:color="000000"/>
              <w:right w:val="single" w:sz="4" w:space="0" w:color="000000"/>
            </w:tcBorders>
          </w:tcPr>
          <w:p w14:paraId="4ACDDF33" w14:textId="7AF52DD3" w:rsidR="00570B77" w:rsidRPr="00515C5A" w:rsidRDefault="0014696D" w:rsidP="00B720D8">
            <w:pPr>
              <w:pStyle w:val="TableBody"/>
            </w:pPr>
            <w:r>
              <w:t>The e</w:t>
            </w:r>
            <w:r w:rsidRPr="00515C5A">
              <w:t>ntity</w:t>
            </w:r>
            <w:r>
              <w:t xml:space="preserve"> is</w:t>
            </w:r>
            <w:r w:rsidRPr="00515C5A">
              <w:t xml:space="preserve"> </w:t>
            </w:r>
            <w:r w:rsidR="00570B77" w:rsidRPr="00515C5A">
              <w:t xml:space="preserve">responsible for this container. Refers to a Depot or Servicer from OptiCash. This is part of access control: only users associated with the chosen Depot or Servicer </w:t>
            </w:r>
            <w:r>
              <w:t>can</w:t>
            </w:r>
            <w:r w:rsidR="00570B77" w:rsidRPr="00515C5A">
              <w:t xml:space="preserve"> use this container.</w:t>
            </w:r>
          </w:p>
        </w:tc>
      </w:tr>
      <w:tr w:rsidR="00570B77" w14:paraId="42F902AD"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1850D043" w14:textId="77777777" w:rsidR="00570B77" w:rsidRPr="00515C5A" w:rsidRDefault="00570B77" w:rsidP="0019703C">
            <w:pPr>
              <w:pStyle w:val="TableBody"/>
              <w:rPr>
                <w:b/>
                <w:bCs/>
              </w:rPr>
            </w:pPr>
            <w:r w:rsidRPr="00515C5A">
              <w:rPr>
                <w:b/>
                <w:bCs/>
              </w:rPr>
              <w:t>Edit button</w:t>
            </w:r>
          </w:p>
        </w:tc>
        <w:tc>
          <w:tcPr>
            <w:tcW w:w="6194" w:type="dxa"/>
            <w:tcBorders>
              <w:top w:val="single" w:sz="4" w:space="0" w:color="000000"/>
              <w:left w:val="single" w:sz="4" w:space="0" w:color="000000"/>
              <w:bottom w:val="single" w:sz="4" w:space="0" w:color="000000"/>
              <w:right w:val="single" w:sz="4" w:space="0" w:color="000000"/>
            </w:tcBorders>
          </w:tcPr>
          <w:p w14:paraId="6F524A4B" w14:textId="2AEBE7AC" w:rsidR="00570B77" w:rsidRPr="00515C5A" w:rsidRDefault="00570B77" w:rsidP="00B720D8">
            <w:pPr>
              <w:pStyle w:val="TableBody"/>
            </w:pPr>
            <w:r w:rsidRPr="00515C5A">
              <w:t xml:space="preserve">Opens the Edit Container page described below. </w:t>
            </w:r>
            <w:r w:rsidR="0014696D">
              <w:t>The p</w:t>
            </w:r>
            <w:r w:rsidR="0014696D" w:rsidRPr="00515C5A">
              <w:t xml:space="preserve">age </w:t>
            </w:r>
            <w:r w:rsidRPr="00515C5A">
              <w:t>is for changing the properties of the container.</w:t>
            </w:r>
          </w:p>
        </w:tc>
      </w:tr>
      <w:tr w:rsidR="00570B77" w14:paraId="1133CCE1"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65E8822F" w14:textId="77777777" w:rsidR="00570B77" w:rsidRPr="00515C5A" w:rsidRDefault="00570B77" w:rsidP="0019703C">
            <w:pPr>
              <w:pStyle w:val="TableBody"/>
              <w:rPr>
                <w:b/>
                <w:bCs/>
              </w:rPr>
            </w:pPr>
            <w:r w:rsidRPr="00515C5A">
              <w:rPr>
                <w:b/>
                <w:bCs/>
              </w:rPr>
              <w:t>Delete button</w:t>
            </w:r>
          </w:p>
        </w:tc>
        <w:tc>
          <w:tcPr>
            <w:tcW w:w="6194" w:type="dxa"/>
            <w:tcBorders>
              <w:top w:val="single" w:sz="4" w:space="0" w:color="000000"/>
              <w:left w:val="single" w:sz="4" w:space="0" w:color="000000"/>
              <w:bottom w:val="single" w:sz="4" w:space="0" w:color="000000"/>
              <w:right w:val="single" w:sz="4" w:space="0" w:color="000000"/>
            </w:tcBorders>
          </w:tcPr>
          <w:p w14:paraId="23D72F06" w14:textId="77777777" w:rsidR="00570B77" w:rsidRPr="00515C5A" w:rsidRDefault="00570B77" w:rsidP="00B720D8">
            <w:pPr>
              <w:pStyle w:val="TableBody"/>
            </w:pPr>
            <w:r w:rsidRPr="00515C5A">
              <w:t>Deletes the associated container.</w:t>
            </w:r>
          </w:p>
        </w:tc>
      </w:tr>
      <w:tr w:rsidR="00570B77" w14:paraId="43B99212"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0B478319" w14:textId="77777777" w:rsidR="00570B77" w:rsidRPr="00515C5A" w:rsidRDefault="00570B77" w:rsidP="0019703C">
            <w:pPr>
              <w:pStyle w:val="TableBody"/>
              <w:rPr>
                <w:b/>
                <w:bCs/>
              </w:rPr>
            </w:pPr>
            <w:r w:rsidRPr="00515C5A">
              <w:rPr>
                <w:b/>
                <w:bCs/>
              </w:rPr>
              <w:t>Assign Location</w:t>
            </w:r>
          </w:p>
        </w:tc>
        <w:tc>
          <w:tcPr>
            <w:tcW w:w="6194" w:type="dxa"/>
            <w:tcBorders>
              <w:top w:val="single" w:sz="4" w:space="0" w:color="000000"/>
              <w:left w:val="single" w:sz="4" w:space="0" w:color="000000"/>
              <w:bottom w:val="single" w:sz="4" w:space="0" w:color="000000"/>
              <w:right w:val="single" w:sz="4" w:space="0" w:color="000000"/>
            </w:tcBorders>
          </w:tcPr>
          <w:p w14:paraId="517D01C4" w14:textId="6FE3C2CB" w:rsidR="00570B77" w:rsidRPr="00515C5A" w:rsidRDefault="00570B77" w:rsidP="00B720D8">
            <w:pPr>
              <w:pStyle w:val="TableBody"/>
            </w:pPr>
            <w:r w:rsidRPr="00515C5A">
              <w:t xml:space="preserve">To manually move </w:t>
            </w:r>
            <w:r w:rsidR="0014696D">
              <w:t xml:space="preserve">the </w:t>
            </w:r>
            <w:r w:rsidRPr="00515C5A">
              <w:t xml:space="preserve">location of selected containers, choose the new location and click </w:t>
            </w:r>
            <w:r w:rsidR="0014696D">
              <w:t xml:space="preserve">the </w:t>
            </w:r>
            <w:r w:rsidRPr="00515C5A">
              <w:rPr>
                <w:b/>
                <w:bCs/>
              </w:rPr>
              <w:t>Move</w:t>
            </w:r>
            <w:r w:rsidRPr="00515C5A">
              <w:t xml:space="preserve"> button.</w:t>
            </w:r>
          </w:p>
        </w:tc>
      </w:tr>
      <w:tr w:rsidR="00570B77" w14:paraId="264A2712"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41259C86" w14:textId="77777777" w:rsidR="00570B77" w:rsidRPr="00515C5A" w:rsidRDefault="00570B77" w:rsidP="0019703C">
            <w:pPr>
              <w:pStyle w:val="TableBody"/>
              <w:rPr>
                <w:b/>
                <w:bCs/>
              </w:rPr>
            </w:pPr>
            <w:r w:rsidRPr="00515C5A">
              <w:rPr>
                <w:b/>
                <w:bCs/>
              </w:rPr>
              <w:t>Assign Custodian</w:t>
            </w:r>
          </w:p>
        </w:tc>
        <w:tc>
          <w:tcPr>
            <w:tcW w:w="6194" w:type="dxa"/>
            <w:tcBorders>
              <w:top w:val="single" w:sz="4" w:space="0" w:color="000000"/>
              <w:left w:val="single" w:sz="4" w:space="0" w:color="000000"/>
              <w:bottom w:val="single" w:sz="4" w:space="0" w:color="000000"/>
              <w:right w:val="single" w:sz="4" w:space="0" w:color="000000"/>
            </w:tcBorders>
          </w:tcPr>
          <w:p w14:paraId="60B3B3BD" w14:textId="286D8A95" w:rsidR="00B720D8" w:rsidRDefault="00570B77" w:rsidP="00B720D8">
            <w:pPr>
              <w:pStyle w:val="TableBody"/>
            </w:pPr>
            <w:r w:rsidRPr="00515C5A">
              <w:t xml:space="preserve">To change </w:t>
            </w:r>
            <w:r w:rsidR="0014696D">
              <w:t xml:space="preserve">the </w:t>
            </w:r>
            <w:r w:rsidRPr="00515C5A">
              <w:t xml:space="preserve">custodian of selected containers, choose the new custodian, optionally add a comment, and then click </w:t>
            </w:r>
            <w:r w:rsidR="0014696D">
              <w:t xml:space="preserve">the </w:t>
            </w:r>
            <w:r w:rsidRPr="00515C5A">
              <w:rPr>
                <w:b/>
                <w:bCs/>
              </w:rPr>
              <w:t>Assign</w:t>
            </w:r>
            <w:r w:rsidRPr="00515C5A">
              <w:t xml:space="preserve"> button. </w:t>
            </w:r>
          </w:p>
          <w:p w14:paraId="5AF28E4E" w14:textId="67155E4F" w:rsidR="00570B77" w:rsidRPr="00515C5A" w:rsidRDefault="00570B77" w:rsidP="00515C5A">
            <w:pPr>
              <w:pStyle w:val="TableNote"/>
            </w:pPr>
            <w:r w:rsidRPr="00515C5A">
              <w:rPr>
                <w:b/>
                <w:bCs/>
              </w:rPr>
              <w:t>Note</w:t>
            </w:r>
            <w:r w:rsidRPr="00515C5A">
              <w:t xml:space="preserve">: If container handover involves changing both </w:t>
            </w:r>
            <w:r w:rsidRPr="00515C5A">
              <w:rPr>
                <w:b/>
                <w:bCs/>
              </w:rPr>
              <w:t>Location</w:t>
            </w:r>
            <w:r w:rsidRPr="00515C5A">
              <w:t xml:space="preserve"> and </w:t>
            </w:r>
            <w:r w:rsidRPr="00515C5A">
              <w:rPr>
                <w:b/>
                <w:bCs/>
              </w:rPr>
              <w:t>Custodian</w:t>
            </w:r>
            <w:r w:rsidRPr="00515C5A">
              <w:t xml:space="preserve"> for containers, do the Location change first, since the Custodian change may cause you to lose access to the containers.</w:t>
            </w:r>
          </w:p>
        </w:tc>
      </w:tr>
    </w:tbl>
    <w:p w14:paraId="23AA1726" w14:textId="39CFE8F9" w:rsidR="00570B77" w:rsidRPr="00B720D8" w:rsidRDefault="00570B77" w:rsidP="00B720D8">
      <w:pPr>
        <w:pStyle w:val="BodyText"/>
      </w:pPr>
      <w:r w:rsidRPr="00B720D8">
        <w:t xml:space="preserve">If </w:t>
      </w:r>
      <w:r w:rsidR="0014696D">
        <w:t xml:space="preserve">the </w:t>
      </w:r>
      <w:r w:rsidRPr="00B720D8">
        <w:t xml:space="preserve">user clicks </w:t>
      </w:r>
      <w:r w:rsidR="0014696D">
        <w:t xml:space="preserve">the </w:t>
      </w:r>
      <w:r w:rsidRPr="00515C5A">
        <w:rPr>
          <w:b/>
          <w:bCs/>
        </w:rPr>
        <w:t>Edit</w:t>
      </w:r>
      <w:r w:rsidRPr="00B720D8">
        <w:t xml:space="preserve"> button, then </w:t>
      </w:r>
      <w:r w:rsidR="0014696D">
        <w:t xml:space="preserve">the </w:t>
      </w:r>
      <w:r w:rsidRPr="00B720D8">
        <w:t xml:space="preserve">screen below </w:t>
      </w:r>
      <w:r w:rsidR="0014696D">
        <w:t>will appear</w:t>
      </w:r>
      <w:r w:rsidRPr="00B720D8">
        <w:t>.</w:t>
      </w:r>
    </w:p>
    <w:p w14:paraId="6BB81462" w14:textId="057E1F72" w:rsidR="00570B77" w:rsidRDefault="00570B77" w:rsidP="0019703C">
      <w:pPr>
        <w:pStyle w:val="Caption"/>
      </w:pPr>
      <w:bookmarkStart w:id="579" w:name="_Toc65568970"/>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964EF7">
        <w:rPr>
          <w:noProof/>
        </w:rPr>
        <w:t>34</w:t>
      </w:r>
      <w:r w:rsidRPr="36CE550C">
        <w:rPr>
          <w:noProof/>
        </w:rPr>
        <w:fldChar w:fldCharType="end"/>
      </w:r>
      <w:r w:rsidRPr="36CE550C">
        <w:t xml:space="preserve">: </w:t>
      </w:r>
      <w:r>
        <w:t>EDIT CONTAINER</w:t>
      </w:r>
      <w:bookmarkEnd w:id="579"/>
    </w:p>
    <w:p w14:paraId="0FF2D610" w14:textId="263E01A2" w:rsidR="00570B77" w:rsidRDefault="00570B77" w:rsidP="00515C5A">
      <w:pPr>
        <w:pStyle w:val="BodyText"/>
      </w:pPr>
      <w:r>
        <w:rPr>
          <w:noProof/>
        </w:rPr>
        <w:lastRenderedPageBreak/>
        <w:drawing>
          <wp:inline distT="0" distB="0" distL="0" distR="0" wp14:anchorId="12D60F50" wp14:editId="06B57181">
            <wp:extent cx="4691647" cy="2889637"/>
            <wp:effectExtent l="76200" t="76200" r="128270" b="1397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92727" cy="28903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0ACAFF" w14:textId="76EA7D7C" w:rsidR="00570B77" w:rsidRPr="0019703C" w:rsidRDefault="00570B77" w:rsidP="0019703C">
      <w:pPr>
        <w:pStyle w:val="Caption"/>
      </w:pPr>
      <w:bookmarkStart w:id="580" w:name="_Toc65569032"/>
      <w:r w:rsidRPr="0019703C">
        <w:t xml:space="preserve">Table </w:t>
      </w:r>
      <w:fldSimple w:instr=" SEQ Table \* ARABIC ">
        <w:r w:rsidR="00964EF7">
          <w:rPr>
            <w:noProof/>
          </w:rPr>
          <w:t>31</w:t>
        </w:r>
      </w:fldSimple>
      <w:r w:rsidRPr="0019703C">
        <w:t>: EDIT CONTAINER FIELD DESCRIPTIONS</w:t>
      </w:r>
      <w:bookmarkEnd w:id="580"/>
      <w:r w:rsidRPr="0019703C">
        <w:t xml:space="preserve"> </w:t>
      </w:r>
      <w:r w:rsidRPr="0019703C">
        <w:tab/>
        <w:t xml:space="preserve"> </w:t>
      </w:r>
    </w:p>
    <w:tbl>
      <w:tblPr>
        <w:tblStyle w:val="TableGrid1"/>
        <w:tblW w:w="8075" w:type="dxa"/>
        <w:tblInd w:w="460" w:type="dxa"/>
        <w:tblCellMar>
          <w:top w:w="95" w:type="dxa"/>
          <w:left w:w="5" w:type="dxa"/>
          <w:right w:w="88" w:type="dxa"/>
        </w:tblCellMar>
        <w:tblLook w:val="04A0" w:firstRow="1" w:lastRow="0" w:firstColumn="1" w:lastColumn="0" w:noHBand="0" w:noVBand="1"/>
      </w:tblPr>
      <w:tblGrid>
        <w:gridCol w:w="1881"/>
        <w:gridCol w:w="6194"/>
      </w:tblGrid>
      <w:tr w:rsidR="00570B77" w14:paraId="55B59E88" w14:textId="77777777" w:rsidTr="00515C5A">
        <w:trPr>
          <w:trHeight w:val="372"/>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231A98C4" w14:textId="77777777" w:rsidR="00570B77" w:rsidRDefault="00570B77" w:rsidP="0019703C">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4E63620E" w14:textId="77777777" w:rsidR="00570B77" w:rsidRDefault="00570B77" w:rsidP="0019703C">
            <w:pPr>
              <w:pStyle w:val="TableHeading"/>
            </w:pPr>
            <w:r>
              <w:t xml:space="preserve">Description </w:t>
            </w:r>
          </w:p>
        </w:tc>
      </w:tr>
      <w:tr w:rsidR="00570B77" w14:paraId="2336C3E2" w14:textId="77777777">
        <w:trPr>
          <w:trHeight w:val="333"/>
        </w:trPr>
        <w:tc>
          <w:tcPr>
            <w:tcW w:w="1881" w:type="dxa"/>
            <w:tcBorders>
              <w:top w:val="single" w:sz="3" w:space="0" w:color="000000"/>
              <w:left w:val="single" w:sz="4" w:space="0" w:color="000000"/>
              <w:bottom w:val="single" w:sz="3" w:space="0" w:color="000000"/>
              <w:right w:val="single" w:sz="4" w:space="0" w:color="000000"/>
            </w:tcBorders>
          </w:tcPr>
          <w:p w14:paraId="338FB361" w14:textId="77777777" w:rsidR="00570B77" w:rsidRPr="00515C5A" w:rsidRDefault="00570B77" w:rsidP="0019703C">
            <w:pPr>
              <w:pStyle w:val="TableBody"/>
              <w:rPr>
                <w:b/>
                <w:bCs/>
                <w:color w:val="000000" w:themeColor="text1"/>
              </w:rPr>
            </w:pPr>
            <w:r w:rsidRPr="00515C5A">
              <w:rPr>
                <w:b/>
                <w:bCs/>
                <w:color w:val="000000" w:themeColor="text1"/>
              </w:rPr>
              <w:t>Id</w:t>
            </w:r>
          </w:p>
        </w:tc>
        <w:tc>
          <w:tcPr>
            <w:tcW w:w="6194" w:type="dxa"/>
            <w:tcBorders>
              <w:top w:val="single" w:sz="3" w:space="0" w:color="000000"/>
              <w:left w:val="single" w:sz="4" w:space="0" w:color="000000"/>
              <w:bottom w:val="single" w:sz="3" w:space="0" w:color="000000"/>
              <w:right w:val="single" w:sz="4" w:space="0" w:color="000000"/>
            </w:tcBorders>
          </w:tcPr>
          <w:p w14:paraId="2AE16043" w14:textId="1966A01E" w:rsidR="00570B77" w:rsidRPr="00515C5A" w:rsidRDefault="00570B77" w:rsidP="00156F77">
            <w:pPr>
              <w:pStyle w:val="TableBody"/>
            </w:pPr>
            <w:r w:rsidRPr="00515C5A">
              <w:t xml:space="preserve">A preview display of the container IDs that will be created. Based on </w:t>
            </w:r>
            <w:r w:rsidR="0014696D" w:rsidRPr="00515C5A">
              <w:t xml:space="preserve">the </w:t>
            </w:r>
            <w:r w:rsidRPr="00515C5A">
              <w:t xml:space="preserve">prefix entered, and </w:t>
            </w:r>
            <w:r w:rsidR="0014696D" w:rsidRPr="00515C5A">
              <w:t xml:space="preserve">the </w:t>
            </w:r>
            <w:r w:rsidRPr="00515C5A">
              <w:t>system setting Bulk Container Creation Sequence Length.</w:t>
            </w:r>
          </w:p>
        </w:tc>
      </w:tr>
      <w:tr w:rsidR="00570B77" w14:paraId="1C3BBFB1" w14:textId="77777777">
        <w:trPr>
          <w:trHeight w:val="333"/>
        </w:trPr>
        <w:tc>
          <w:tcPr>
            <w:tcW w:w="1881" w:type="dxa"/>
            <w:tcBorders>
              <w:top w:val="single" w:sz="3" w:space="0" w:color="000000"/>
              <w:left w:val="single" w:sz="4" w:space="0" w:color="000000"/>
              <w:bottom w:val="single" w:sz="3" w:space="0" w:color="000000"/>
              <w:right w:val="single" w:sz="4" w:space="0" w:color="000000"/>
            </w:tcBorders>
          </w:tcPr>
          <w:p w14:paraId="07056AE7" w14:textId="77777777" w:rsidR="00570B77" w:rsidRPr="00515C5A" w:rsidRDefault="00570B77" w:rsidP="0019703C">
            <w:pPr>
              <w:pStyle w:val="TableBody"/>
              <w:rPr>
                <w:b/>
                <w:bCs/>
                <w:color w:val="000000" w:themeColor="text1"/>
              </w:rPr>
            </w:pPr>
            <w:r w:rsidRPr="00515C5A">
              <w:rPr>
                <w:b/>
                <w:bCs/>
                <w:color w:val="000000" w:themeColor="text1"/>
              </w:rPr>
              <w:t xml:space="preserve">Type </w:t>
            </w:r>
          </w:p>
        </w:tc>
        <w:tc>
          <w:tcPr>
            <w:tcW w:w="6194" w:type="dxa"/>
            <w:tcBorders>
              <w:top w:val="single" w:sz="3" w:space="0" w:color="000000"/>
              <w:left w:val="single" w:sz="4" w:space="0" w:color="000000"/>
              <w:bottom w:val="single" w:sz="3" w:space="0" w:color="000000"/>
              <w:right w:val="single" w:sz="4" w:space="0" w:color="000000"/>
            </w:tcBorders>
          </w:tcPr>
          <w:p w14:paraId="75E2E36D" w14:textId="77777777" w:rsidR="00570B77" w:rsidRPr="00515C5A" w:rsidRDefault="00570B77" w:rsidP="00156F77">
            <w:pPr>
              <w:pStyle w:val="TableBody"/>
            </w:pPr>
            <w:r w:rsidRPr="00515C5A">
              <w:t xml:space="preserve">Type of container. Options may be configured by your institution. </w:t>
            </w:r>
          </w:p>
        </w:tc>
      </w:tr>
      <w:tr w:rsidR="00570B77" w14:paraId="4324901F" w14:textId="77777777">
        <w:trPr>
          <w:trHeight w:val="333"/>
        </w:trPr>
        <w:tc>
          <w:tcPr>
            <w:tcW w:w="1881" w:type="dxa"/>
            <w:tcBorders>
              <w:top w:val="single" w:sz="3" w:space="0" w:color="000000"/>
              <w:left w:val="single" w:sz="4" w:space="0" w:color="000000"/>
              <w:bottom w:val="single" w:sz="3" w:space="0" w:color="000000"/>
              <w:right w:val="single" w:sz="4" w:space="0" w:color="000000"/>
            </w:tcBorders>
          </w:tcPr>
          <w:p w14:paraId="3B359CC7" w14:textId="77777777" w:rsidR="00570B77" w:rsidRPr="00515C5A" w:rsidRDefault="00570B77" w:rsidP="0019703C">
            <w:pPr>
              <w:pStyle w:val="TableBody"/>
              <w:rPr>
                <w:b/>
                <w:bCs/>
                <w:color w:val="000000" w:themeColor="text1"/>
              </w:rPr>
            </w:pPr>
            <w:r w:rsidRPr="00515C5A">
              <w:rPr>
                <w:b/>
                <w:bCs/>
                <w:color w:val="000000" w:themeColor="text1"/>
              </w:rPr>
              <w:t>Owner</w:t>
            </w:r>
          </w:p>
        </w:tc>
        <w:tc>
          <w:tcPr>
            <w:tcW w:w="6194" w:type="dxa"/>
            <w:tcBorders>
              <w:top w:val="single" w:sz="3" w:space="0" w:color="000000"/>
              <w:left w:val="single" w:sz="4" w:space="0" w:color="000000"/>
              <w:bottom w:val="single" w:sz="3" w:space="0" w:color="000000"/>
              <w:right w:val="single" w:sz="4" w:space="0" w:color="000000"/>
            </w:tcBorders>
          </w:tcPr>
          <w:p w14:paraId="12CC4FF8" w14:textId="77777777" w:rsidR="00570B77" w:rsidRPr="00515C5A" w:rsidRDefault="00570B77" w:rsidP="00156F77">
            <w:pPr>
              <w:pStyle w:val="TableBody"/>
            </w:pPr>
            <w:r w:rsidRPr="00515C5A">
              <w:t xml:space="preserve">Owner entity for this container. Options may be configured by your institution. </w:t>
            </w:r>
          </w:p>
        </w:tc>
      </w:tr>
      <w:tr w:rsidR="00570B77" w14:paraId="23623D50" w14:textId="77777777">
        <w:trPr>
          <w:trHeight w:val="333"/>
        </w:trPr>
        <w:tc>
          <w:tcPr>
            <w:tcW w:w="1881" w:type="dxa"/>
            <w:tcBorders>
              <w:top w:val="single" w:sz="3" w:space="0" w:color="000000"/>
              <w:left w:val="single" w:sz="4" w:space="0" w:color="000000"/>
              <w:bottom w:val="single" w:sz="3" w:space="0" w:color="000000"/>
              <w:right w:val="single" w:sz="4" w:space="0" w:color="000000"/>
            </w:tcBorders>
          </w:tcPr>
          <w:p w14:paraId="6CB9C37C" w14:textId="77777777" w:rsidR="00570B77" w:rsidRPr="00515C5A" w:rsidRDefault="00570B77" w:rsidP="0019703C">
            <w:pPr>
              <w:pStyle w:val="TableBody"/>
              <w:rPr>
                <w:b/>
                <w:bCs/>
                <w:color w:val="000000" w:themeColor="text1"/>
              </w:rPr>
            </w:pPr>
            <w:r w:rsidRPr="00515C5A">
              <w:rPr>
                <w:b/>
                <w:bCs/>
                <w:color w:val="000000" w:themeColor="text1"/>
              </w:rPr>
              <w:t>Life Cycle</w:t>
            </w:r>
          </w:p>
        </w:tc>
        <w:tc>
          <w:tcPr>
            <w:tcW w:w="6194" w:type="dxa"/>
            <w:tcBorders>
              <w:top w:val="single" w:sz="3" w:space="0" w:color="000000"/>
              <w:left w:val="single" w:sz="4" w:space="0" w:color="000000"/>
              <w:bottom w:val="single" w:sz="3" w:space="0" w:color="000000"/>
              <w:right w:val="single" w:sz="4" w:space="0" w:color="000000"/>
            </w:tcBorders>
          </w:tcPr>
          <w:p w14:paraId="2D8D5E2A" w14:textId="77777777" w:rsidR="00570B77" w:rsidRPr="00515C5A" w:rsidRDefault="00570B77" w:rsidP="00156F77">
            <w:pPr>
              <w:pStyle w:val="TableBody"/>
            </w:pPr>
            <w:r w:rsidRPr="00515C5A">
              <w:t>Indicates what life cycle stage this container is in. New, In Use, Damaged, Missing, etc. – these options may be customized by your institution.</w:t>
            </w:r>
          </w:p>
        </w:tc>
      </w:tr>
      <w:tr w:rsidR="00570B77" w14:paraId="048595C9" w14:textId="77777777">
        <w:trPr>
          <w:trHeight w:val="333"/>
        </w:trPr>
        <w:tc>
          <w:tcPr>
            <w:tcW w:w="1881" w:type="dxa"/>
            <w:tcBorders>
              <w:top w:val="single" w:sz="3" w:space="0" w:color="000000"/>
              <w:left w:val="single" w:sz="4" w:space="0" w:color="000000"/>
              <w:bottom w:val="single" w:sz="3" w:space="0" w:color="000000"/>
              <w:right w:val="single" w:sz="4" w:space="0" w:color="000000"/>
            </w:tcBorders>
          </w:tcPr>
          <w:p w14:paraId="0AD6E78E" w14:textId="77777777" w:rsidR="00570B77" w:rsidRPr="00515C5A" w:rsidRDefault="00570B77" w:rsidP="0019703C">
            <w:pPr>
              <w:pStyle w:val="TableBody"/>
              <w:rPr>
                <w:b/>
                <w:bCs/>
                <w:color w:val="000000" w:themeColor="text1"/>
              </w:rPr>
            </w:pPr>
            <w:r w:rsidRPr="00515C5A">
              <w:rPr>
                <w:b/>
                <w:bCs/>
                <w:color w:val="000000" w:themeColor="text1"/>
              </w:rPr>
              <w:t>Alias1, Alias2</w:t>
            </w:r>
          </w:p>
        </w:tc>
        <w:tc>
          <w:tcPr>
            <w:tcW w:w="6194" w:type="dxa"/>
            <w:tcBorders>
              <w:top w:val="single" w:sz="3" w:space="0" w:color="000000"/>
              <w:left w:val="single" w:sz="4" w:space="0" w:color="000000"/>
              <w:bottom w:val="single" w:sz="3" w:space="0" w:color="000000"/>
              <w:right w:val="single" w:sz="4" w:space="0" w:color="000000"/>
            </w:tcBorders>
          </w:tcPr>
          <w:p w14:paraId="717DDC9E" w14:textId="77777777" w:rsidR="00570B77" w:rsidRPr="00515C5A" w:rsidRDefault="00570B77" w:rsidP="00156F77">
            <w:pPr>
              <w:pStyle w:val="TableBody"/>
            </w:pPr>
            <w:r w:rsidRPr="00515C5A">
              <w:t xml:space="preserve">Optional alternative identifiers for the container. </w:t>
            </w:r>
            <w:r w:rsidRPr="00515C5A">
              <w:rPr>
                <w:b/>
                <w:bCs/>
                <w:u w:val="single"/>
              </w:rPr>
              <w:t>For example</w:t>
            </w:r>
            <w:r w:rsidRPr="00515C5A">
              <w:t>, a manufacturer’s serial number (if different from the main ID).</w:t>
            </w:r>
          </w:p>
        </w:tc>
      </w:tr>
      <w:tr w:rsidR="00570B77" w14:paraId="76839144"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13CFE137" w14:textId="77777777" w:rsidR="00570B77" w:rsidRPr="00515C5A" w:rsidRDefault="00570B77" w:rsidP="0019703C">
            <w:pPr>
              <w:pStyle w:val="TableBody"/>
              <w:rPr>
                <w:b/>
                <w:bCs/>
                <w:color w:val="000000" w:themeColor="text1"/>
              </w:rPr>
            </w:pPr>
            <w:r w:rsidRPr="00515C5A">
              <w:rPr>
                <w:b/>
                <w:bCs/>
                <w:color w:val="000000" w:themeColor="text1"/>
              </w:rPr>
              <w:t>Custom 1-10</w:t>
            </w:r>
          </w:p>
        </w:tc>
        <w:tc>
          <w:tcPr>
            <w:tcW w:w="6194" w:type="dxa"/>
            <w:tcBorders>
              <w:top w:val="single" w:sz="3" w:space="0" w:color="000000"/>
              <w:left w:val="single" w:sz="4" w:space="0" w:color="000000"/>
              <w:bottom w:val="single" w:sz="4" w:space="0" w:color="000000"/>
              <w:right w:val="single" w:sz="4" w:space="0" w:color="000000"/>
            </w:tcBorders>
          </w:tcPr>
          <w:p w14:paraId="28FFC05E" w14:textId="77777777" w:rsidR="00570B77" w:rsidRPr="00515C5A" w:rsidRDefault="00570B77" w:rsidP="00156F77">
            <w:pPr>
              <w:pStyle w:val="TableBody"/>
            </w:pPr>
            <w:r w:rsidRPr="00515C5A">
              <w:t>Container fields whose meaning may be customized by your institution.</w:t>
            </w:r>
          </w:p>
        </w:tc>
      </w:tr>
    </w:tbl>
    <w:p w14:paraId="3E24EC59" w14:textId="360CA0F6" w:rsidR="00570B77" w:rsidRDefault="00000000" w:rsidP="0019703C">
      <w:pPr>
        <w:pStyle w:val="Caption"/>
        <w:rPr>
          <w:color w:val="70AD47" w:themeColor="accent6"/>
        </w:rPr>
      </w:pPr>
      <w:hyperlink w:anchor="_CONTAINERS" w:history="1">
        <w:r w:rsidR="00570B77" w:rsidRPr="0019703C">
          <w:rPr>
            <w:rStyle w:val="Hyperlink"/>
            <w:color w:val="70AD47" w:themeColor="accent6"/>
          </w:rPr>
          <w:t>Return to: Containers</w:t>
        </w:r>
      </w:hyperlink>
      <w:r w:rsidR="00570B77" w:rsidRPr="0019703C">
        <w:rPr>
          <w:color w:val="70AD47" w:themeColor="accent6"/>
        </w:rPr>
        <w:t xml:space="preserve"> </w:t>
      </w:r>
    </w:p>
    <w:p w14:paraId="1D87DF13" w14:textId="77777777" w:rsidR="0019703C" w:rsidRPr="0019703C" w:rsidRDefault="0019703C" w:rsidP="0019703C"/>
    <w:p w14:paraId="298BE069" w14:textId="77777777" w:rsidR="00570B77" w:rsidRDefault="00570B77" w:rsidP="00570B77">
      <w:pPr>
        <w:pStyle w:val="Heading2"/>
      </w:pPr>
      <w:bookmarkStart w:id="581" w:name="_Toc111643084"/>
      <w:bookmarkStart w:id="582" w:name="_Toc132248012"/>
      <w:r>
        <w:lastRenderedPageBreak/>
        <w:t>CONTAINER LOCATIONS</w:t>
      </w:r>
      <w:bookmarkEnd w:id="581"/>
      <w:bookmarkEnd w:id="582"/>
    </w:p>
    <w:p w14:paraId="762CD9F5" w14:textId="7C02A139" w:rsidR="00570B77" w:rsidRDefault="00570B77" w:rsidP="0019703C">
      <w:pPr>
        <w:pStyle w:val="BodyText"/>
      </w:pPr>
      <w:r w:rsidRPr="00515C5A">
        <w:rPr>
          <w:i/>
          <w:iCs/>
        </w:rPr>
        <w:t>Containers</w:t>
      </w:r>
      <w:r w:rsidRPr="00515C5A">
        <w:rPr>
          <w:rFonts w:ascii="Wingdings" w:eastAsia="Wingdings" w:hAnsi="Wingdings" w:cs="Wingdings"/>
          <w:i/>
          <w:iCs/>
          <w:sz w:val="16"/>
        </w:rPr>
        <w:t></w:t>
      </w:r>
      <w:r w:rsidRPr="00515C5A">
        <w:rPr>
          <w:i/>
          <w:iCs/>
        </w:rPr>
        <w:t>Locations</w:t>
      </w:r>
      <w:r>
        <w:t xml:space="preserve"> allow the user to either find the location of specific </w:t>
      </w:r>
      <w:r w:rsidR="00B720D8">
        <w:t>containers or</w:t>
      </w:r>
      <w:r>
        <w:t xml:space="preserve"> find a location and list </w:t>
      </w:r>
      <w:r w:rsidR="00B720D8">
        <w:t xml:space="preserve">all </w:t>
      </w:r>
      <w:r>
        <w:t xml:space="preserve">containers </w:t>
      </w:r>
      <w:r w:rsidR="00B720D8">
        <w:t xml:space="preserve">that </w:t>
      </w:r>
      <w:r>
        <w:t xml:space="preserve">are currently </w:t>
      </w:r>
      <w:r w:rsidR="00B720D8">
        <w:t>available</w:t>
      </w:r>
      <w:r>
        <w:t>.</w:t>
      </w:r>
    </w:p>
    <w:p w14:paraId="28E208A0" w14:textId="4DEE2176" w:rsidR="00570B77" w:rsidRDefault="00570B77" w:rsidP="002D13EA">
      <w:pPr>
        <w:pStyle w:val="Caption"/>
      </w:pPr>
      <w:bookmarkStart w:id="583" w:name="_Toc65568971"/>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964EF7">
        <w:rPr>
          <w:noProof/>
        </w:rPr>
        <w:t>35</w:t>
      </w:r>
      <w:r w:rsidRPr="36CE550C">
        <w:rPr>
          <w:noProof/>
        </w:rPr>
        <w:fldChar w:fldCharType="end"/>
      </w:r>
      <w:r w:rsidRPr="36CE550C">
        <w:t xml:space="preserve">: </w:t>
      </w:r>
      <w:r>
        <w:t>CONTAINER LOCATIONS SEARCH SCREEN</w:t>
      </w:r>
      <w:bookmarkEnd w:id="583"/>
    </w:p>
    <w:p w14:paraId="0271BDB1" w14:textId="77777777" w:rsidR="00570B77" w:rsidRDefault="00570B77" w:rsidP="00515C5A">
      <w:pPr>
        <w:pStyle w:val="BodyText"/>
      </w:pPr>
      <w:r>
        <w:rPr>
          <w:noProof/>
        </w:rPr>
        <w:drawing>
          <wp:inline distT="0" distB="0" distL="0" distR="0" wp14:anchorId="2346E0D2" wp14:editId="2B8452E4">
            <wp:extent cx="5180323" cy="490779"/>
            <wp:effectExtent l="76200" t="76200" r="135255" b="138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89971" cy="4916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86E16D" w14:textId="77777777" w:rsidR="00570B77" w:rsidRDefault="00570B77" w:rsidP="00570B77">
      <w:pPr>
        <w:spacing w:after="0"/>
        <w:jc w:val="right"/>
      </w:pPr>
      <w:r>
        <w:rPr>
          <w:sz w:val="18"/>
        </w:rPr>
        <w:t xml:space="preserve"> </w:t>
      </w:r>
    </w:p>
    <w:p w14:paraId="3183004C" w14:textId="2968F3EE" w:rsidR="00570B77" w:rsidRDefault="00570B77" w:rsidP="002D13EA">
      <w:pPr>
        <w:pStyle w:val="Caption"/>
      </w:pPr>
      <w:bookmarkStart w:id="584" w:name="_Toc65569033"/>
      <w:r w:rsidRPr="002946F8">
        <w:rPr>
          <w:color w:val="auto"/>
        </w:rPr>
        <w:t xml:space="preserve">Table </w:t>
      </w:r>
      <w:r w:rsidRPr="002946F8">
        <w:rPr>
          <w:color w:val="auto"/>
        </w:rPr>
        <w:fldChar w:fldCharType="begin"/>
      </w:r>
      <w:r w:rsidRPr="002946F8">
        <w:rPr>
          <w:color w:val="auto"/>
        </w:rPr>
        <w:instrText xml:space="preserve"> SEQ Table \* ARABIC </w:instrText>
      </w:r>
      <w:r w:rsidRPr="002946F8">
        <w:rPr>
          <w:color w:val="auto"/>
        </w:rPr>
        <w:fldChar w:fldCharType="separate"/>
      </w:r>
      <w:r w:rsidR="00964EF7">
        <w:rPr>
          <w:noProof/>
          <w:color w:val="auto"/>
        </w:rPr>
        <w:t>32</w:t>
      </w:r>
      <w:r w:rsidRPr="002946F8">
        <w:rPr>
          <w:color w:val="auto"/>
        </w:rPr>
        <w:fldChar w:fldCharType="end"/>
      </w:r>
      <w:r w:rsidRPr="002946F8">
        <w:rPr>
          <w:color w:val="auto"/>
        </w:rPr>
        <w:t xml:space="preserve">: </w:t>
      </w:r>
      <w:r>
        <w:t>CONTAINER LOCATIONS SEARCH FIELD DESCRIPTIONS</w:t>
      </w:r>
      <w:bookmarkEnd w:id="584"/>
      <w:r>
        <w:t xml:space="preserve"> </w:t>
      </w:r>
      <w:r>
        <w:tab/>
        <w:t xml:space="preserve"> </w:t>
      </w:r>
    </w:p>
    <w:tbl>
      <w:tblPr>
        <w:tblStyle w:val="TableGrid1"/>
        <w:tblW w:w="8075" w:type="dxa"/>
        <w:tblInd w:w="460" w:type="dxa"/>
        <w:tblCellMar>
          <w:top w:w="95" w:type="dxa"/>
          <w:left w:w="5" w:type="dxa"/>
          <w:right w:w="88" w:type="dxa"/>
        </w:tblCellMar>
        <w:tblLook w:val="04A0" w:firstRow="1" w:lastRow="0" w:firstColumn="1" w:lastColumn="0" w:noHBand="0" w:noVBand="1"/>
      </w:tblPr>
      <w:tblGrid>
        <w:gridCol w:w="1881"/>
        <w:gridCol w:w="6194"/>
      </w:tblGrid>
      <w:tr w:rsidR="00570B77" w14:paraId="5F335BF4" w14:textId="77777777" w:rsidTr="00515C5A">
        <w:trPr>
          <w:trHeight w:val="372"/>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09AF2B18" w14:textId="77777777" w:rsidR="00570B77" w:rsidRDefault="00570B77" w:rsidP="002D13EA">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2014F623" w14:textId="77777777" w:rsidR="00570B77" w:rsidRDefault="00570B77" w:rsidP="002D13EA">
            <w:pPr>
              <w:pStyle w:val="TableHeading"/>
            </w:pPr>
            <w:r>
              <w:t xml:space="preserve">Description </w:t>
            </w:r>
          </w:p>
        </w:tc>
      </w:tr>
      <w:tr w:rsidR="00570B77" w14:paraId="33044465"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505B852B" w14:textId="77777777" w:rsidR="00570B77" w:rsidRPr="00515C5A" w:rsidRDefault="00570B77" w:rsidP="002D13EA">
            <w:pPr>
              <w:pStyle w:val="TableBody"/>
              <w:rPr>
                <w:b/>
                <w:bCs/>
              </w:rPr>
            </w:pPr>
            <w:r w:rsidRPr="00515C5A">
              <w:rPr>
                <w:b/>
                <w:bCs/>
              </w:rPr>
              <w:t>Search by Container</w:t>
            </w:r>
          </w:p>
        </w:tc>
        <w:tc>
          <w:tcPr>
            <w:tcW w:w="6194" w:type="dxa"/>
            <w:tcBorders>
              <w:top w:val="single" w:sz="3" w:space="0" w:color="000000"/>
              <w:left w:val="single" w:sz="4" w:space="0" w:color="000000"/>
              <w:bottom w:val="single" w:sz="4" w:space="0" w:color="000000"/>
              <w:right w:val="single" w:sz="4" w:space="0" w:color="000000"/>
            </w:tcBorders>
          </w:tcPr>
          <w:p w14:paraId="6210A12E" w14:textId="1249C8F2" w:rsidR="00570B77" w:rsidRPr="00515C5A" w:rsidRDefault="00570B77" w:rsidP="00156F77">
            <w:pPr>
              <w:pStyle w:val="TableBody"/>
            </w:pPr>
            <w:r w:rsidRPr="00515C5A">
              <w:t>Option to search for containers. User</w:t>
            </w:r>
            <w:r w:rsidR="0014696D" w:rsidRPr="00515C5A">
              <w:t>s</w:t>
            </w:r>
            <w:r w:rsidRPr="00515C5A">
              <w:t xml:space="preserve"> may type all or part of a container’s ID or Alias1/Alias2 </w:t>
            </w:r>
            <w:r w:rsidR="00B720D8" w:rsidRPr="00515C5A">
              <w:t xml:space="preserve">and </w:t>
            </w:r>
            <w:r w:rsidRPr="00515C5A">
              <w:t xml:space="preserve">then </w:t>
            </w:r>
            <w:r w:rsidR="0014696D" w:rsidRPr="00515C5A">
              <w:t xml:space="preserve">click the </w:t>
            </w:r>
            <w:r w:rsidRPr="00515C5A">
              <w:rPr>
                <w:b/>
                <w:bCs/>
              </w:rPr>
              <w:t>Find</w:t>
            </w:r>
            <w:r w:rsidRPr="00515C5A">
              <w:t xml:space="preserve"> button.</w:t>
            </w:r>
          </w:p>
        </w:tc>
      </w:tr>
      <w:tr w:rsidR="00570B77" w14:paraId="5A2C8547" w14:textId="77777777">
        <w:trPr>
          <w:trHeight w:val="336"/>
        </w:trPr>
        <w:tc>
          <w:tcPr>
            <w:tcW w:w="1881" w:type="dxa"/>
            <w:tcBorders>
              <w:top w:val="single" w:sz="4" w:space="0" w:color="000000"/>
              <w:left w:val="single" w:sz="4" w:space="0" w:color="000000"/>
              <w:bottom w:val="single" w:sz="4" w:space="0" w:color="000000"/>
              <w:right w:val="single" w:sz="4" w:space="0" w:color="000000"/>
            </w:tcBorders>
          </w:tcPr>
          <w:p w14:paraId="45C092A2" w14:textId="77777777" w:rsidR="00570B77" w:rsidRPr="00515C5A" w:rsidRDefault="00570B77" w:rsidP="002D13EA">
            <w:pPr>
              <w:pStyle w:val="TableBody"/>
              <w:rPr>
                <w:b/>
                <w:bCs/>
              </w:rPr>
            </w:pPr>
            <w:r w:rsidRPr="00515C5A">
              <w:rPr>
                <w:b/>
                <w:bCs/>
              </w:rPr>
              <w:t>Search Locations</w:t>
            </w:r>
          </w:p>
        </w:tc>
        <w:tc>
          <w:tcPr>
            <w:tcW w:w="6194" w:type="dxa"/>
            <w:tcBorders>
              <w:top w:val="single" w:sz="4" w:space="0" w:color="000000"/>
              <w:left w:val="single" w:sz="4" w:space="0" w:color="000000"/>
              <w:bottom w:val="single" w:sz="4" w:space="0" w:color="000000"/>
              <w:right w:val="single" w:sz="4" w:space="0" w:color="000000"/>
            </w:tcBorders>
          </w:tcPr>
          <w:p w14:paraId="07C636AF" w14:textId="4FC9129C" w:rsidR="00570B77" w:rsidRPr="00515C5A" w:rsidRDefault="00570B77" w:rsidP="00156F77">
            <w:pPr>
              <w:pStyle w:val="TableBody"/>
            </w:pPr>
            <w:r w:rsidRPr="00515C5A">
              <w:t xml:space="preserve">Option to search for </w:t>
            </w:r>
            <w:r w:rsidR="0014696D" w:rsidRPr="00515C5A">
              <w:t xml:space="preserve">a </w:t>
            </w:r>
            <w:r w:rsidRPr="00515C5A">
              <w:t>location. User</w:t>
            </w:r>
            <w:r w:rsidR="0014696D" w:rsidRPr="00515C5A">
              <w:t>s</w:t>
            </w:r>
            <w:r w:rsidRPr="00515C5A">
              <w:t xml:space="preserve"> may type all or part of the location ID </w:t>
            </w:r>
            <w:r w:rsidR="00B720D8" w:rsidRPr="00515C5A">
              <w:t xml:space="preserve">and </w:t>
            </w:r>
            <w:r w:rsidRPr="00515C5A">
              <w:t xml:space="preserve">then </w:t>
            </w:r>
            <w:r w:rsidR="0014696D" w:rsidRPr="00515C5A">
              <w:t xml:space="preserve">click the </w:t>
            </w:r>
            <w:r w:rsidRPr="00515C5A">
              <w:rPr>
                <w:b/>
                <w:bCs/>
              </w:rPr>
              <w:t>Find</w:t>
            </w:r>
            <w:r w:rsidRPr="00515C5A">
              <w:t xml:space="preserve"> button. </w:t>
            </w:r>
          </w:p>
        </w:tc>
      </w:tr>
    </w:tbl>
    <w:p w14:paraId="59FB7980" w14:textId="6FDBBAB1" w:rsidR="00570B77" w:rsidRDefault="00570B77" w:rsidP="002D13EA">
      <w:pPr>
        <w:pStyle w:val="BodyText"/>
      </w:pPr>
      <w:r>
        <w:t xml:space="preserve">If </w:t>
      </w:r>
      <w:r w:rsidR="0014696D">
        <w:t xml:space="preserve">the </w:t>
      </w:r>
      <w:r>
        <w:t xml:space="preserve">user chooses to Search by Container, then the results page </w:t>
      </w:r>
      <w:r w:rsidR="0014696D">
        <w:t>will appear as below</w:t>
      </w:r>
      <w:r>
        <w:t>.</w:t>
      </w:r>
    </w:p>
    <w:p w14:paraId="66B64C97" w14:textId="77777777" w:rsidR="00B32C1D" w:rsidRDefault="00B32C1D">
      <w:pPr>
        <w:rPr>
          <w:i/>
          <w:iCs/>
          <w:color w:val="44546A" w:themeColor="text2"/>
          <w:sz w:val="18"/>
          <w:szCs w:val="18"/>
        </w:rPr>
      </w:pPr>
      <w:bookmarkStart w:id="585" w:name="_Toc65568972"/>
      <w:r>
        <w:br w:type="page"/>
      </w:r>
    </w:p>
    <w:p w14:paraId="4C6347E6" w14:textId="41118DE9" w:rsidR="00570B77" w:rsidRDefault="00570B77" w:rsidP="002D13EA">
      <w:pPr>
        <w:pStyle w:val="Caption"/>
      </w:pPr>
      <w:r w:rsidRPr="36CE550C">
        <w:lastRenderedPageBreak/>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964EF7">
        <w:rPr>
          <w:noProof/>
        </w:rPr>
        <w:t>36</w:t>
      </w:r>
      <w:r w:rsidRPr="36CE550C">
        <w:rPr>
          <w:noProof/>
        </w:rPr>
        <w:fldChar w:fldCharType="end"/>
      </w:r>
      <w:r w:rsidRPr="36CE550C">
        <w:t xml:space="preserve">: </w:t>
      </w:r>
      <w:r>
        <w:t>CONTAINER SEARCH RESULTS SCREEN</w:t>
      </w:r>
      <w:bookmarkEnd w:id="585"/>
    </w:p>
    <w:p w14:paraId="17CA1C3F" w14:textId="77777777" w:rsidR="00570B77" w:rsidRDefault="00570B77" w:rsidP="00515C5A">
      <w:pPr>
        <w:pStyle w:val="BodyText"/>
      </w:pPr>
      <w:r>
        <w:rPr>
          <w:noProof/>
        </w:rPr>
        <w:drawing>
          <wp:inline distT="0" distB="0" distL="0" distR="0" wp14:anchorId="32CAFFC4" wp14:editId="1BAE193D">
            <wp:extent cx="4705244" cy="816771"/>
            <wp:effectExtent l="76200" t="76200" r="133985" b="135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708695" cy="817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499566" w14:textId="47F3AAF4" w:rsidR="00570B77" w:rsidRDefault="00570B77" w:rsidP="002D13EA">
      <w:pPr>
        <w:pStyle w:val="Caption"/>
      </w:pPr>
      <w:bookmarkStart w:id="586" w:name="_Toc65569034"/>
      <w:r w:rsidRPr="002946F8">
        <w:rPr>
          <w:color w:val="auto"/>
        </w:rPr>
        <w:t xml:space="preserve">Table </w:t>
      </w:r>
      <w:r w:rsidRPr="002946F8">
        <w:rPr>
          <w:color w:val="auto"/>
        </w:rPr>
        <w:fldChar w:fldCharType="begin"/>
      </w:r>
      <w:r w:rsidRPr="002946F8">
        <w:rPr>
          <w:color w:val="auto"/>
        </w:rPr>
        <w:instrText xml:space="preserve"> SEQ Table \* ARABIC </w:instrText>
      </w:r>
      <w:r w:rsidRPr="002946F8">
        <w:rPr>
          <w:color w:val="auto"/>
        </w:rPr>
        <w:fldChar w:fldCharType="separate"/>
      </w:r>
      <w:r w:rsidR="00964EF7">
        <w:rPr>
          <w:noProof/>
          <w:color w:val="auto"/>
        </w:rPr>
        <w:t>33</w:t>
      </w:r>
      <w:r w:rsidRPr="002946F8">
        <w:rPr>
          <w:color w:val="auto"/>
        </w:rPr>
        <w:fldChar w:fldCharType="end"/>
      </w:r>
      <w:r w:rsidRPr="002946F8">
        <w:rPr>
          <w:color w:val="auto"/>
        </w:rPr>
        <w:t xml:space="preserve">: </w:t>
      </w:r>
      <w:r>
        <w:t>CONTAINER SEARCH RESULTS FIELD DESCRIPTIONS</w:t>
      </w:r>
      <w:bookmarkEnd w:id="586"/>
      <w:r>
        <w:t xml:space="preserve"> </w:t>
      </w:r>
      <w:r>
        <w:tab/>
        <w:t xml:space="preserve"> </w:t>
      </w:r>
    </w:p>
    <w:tbl>
      <w:tblPr>
        <w:tblStyle w:val="TableGrid1"/>
        <w:tblW w:w="7730" w:type="dxa"/>
        <w:tblInd w:w="805" w:type="dxa"/>
        <w:tblCellMar>
          <w:top w:w="95" w:type="dxa"/>
          <w:left w:w="5" w:type="dxa"/>
          <w:right w:w="88" w:type="dxa"/>
        </w:tblCellMar>
        <w:tblLook w:val="04A0" w:firstRow="1" w:lastRow="0" w:firstColumn="1" w:lastColumn="0" w:noHBand="0" w:noVBand="1"/>
      </w:tblPr>
      <w:tblGrid>
        <w:gridCol w:w="1536"/>
        <w:gridCol w:w="6194"/>
      </w:tblGrid>
      <w:tr w:rsidR="00570B77" w14:paraId="312BE4B2" w14:textId="77777777" w:rsidTr="00515C5A">
        <w:trPr>
          <w:trHeight w:val="372"/>
        </w:trPr>
        <w:tc>
          <w:tcPr>
            <w:tcW w:w="1536" w:type="dxa"/>
            <w:tcBorders>
              <w:top w:val="single" w:sz="4" w:space="0" w:color="000000"/>
              <w:left w:val="single" w:sz="4" w:space="0" w:color="000000"/>
              <w:bottom w:val="single" w:sz="3" w:space="0" w:color="000000"/>
              <w:right w:val="single" w:sz="4" w:space="0" w:color="000000"/>
            </w:tcBorders>
            <w:shd w:val="clear" w:color="auto" w:fill="54B948"/>
          </w:tcPr>
          <w:p w14:paraId="4FF5112B" w14:textId="77777777" w:rsidR="00570B77" w:rsidRDefault="00570B77" w:rsidP="002D13EA">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07A0716C" w14:textId="77777777" w:rsidR="00570B77" w:rsidRDefault="00570B77" w:rsidP="002D13EA">
            <w:pPr>
              <w:pStyle w:val="TableHeading"/>
            </w:pPr>
            <w:r>
              <w:t xml:space="preserve">Description </w:t>
            </w:r>
          </w:p>
        </w:tc>
      </w:tr>
      <w:tr w:rsidR="00570B77" w14:paraId="557F0C7F" w14:textId="77777777" w:rsidTr="00515C5A">
        <w:trPr>
          <w:trHeight w:val="333"/>
        </w:trPr>
        <w:tc>
          <w:tcPr>
            <w:tcW w:w="1536" w:type="dxa"/>
            <w:tcBorders>
              <w:top w:val="single" w:sz="3" w:space="0" w:color="000000"/>
              <w:left w:val="single" w:sz="4" w:space="0" w:color="000000"/>
              <w:bottom w:val="single" w:sz="4" w:space="0" w:color="000000"/>
              <w:right w:val="single" w:sz="4" w:space="0" w:color="000000"/>
            </w:tcBorders>
          </w:tcPr>
          <w:p w14:paraId="7BF15DCC" w14:textId="77777777" w:rsidR="00570B77" w:rsidRPr="00515C5A" w:rsidRDefault="00570B77" w:rsidP="002D13EA">
            <w:pPr>
              <w:pStyle w:val="TableBody"/>
              <w:rPr>
                <w:b/>
                <w:bCs/>
              </w:rPr>
            </w:pPr>
            <w:r w:rsidRPr="00515C5A">
              <w:rPr>
                <w:b/>
                <w:bCs/>
              </w:rPr>
              <w:t>Id</w:t>
            </w:r>
          </w:p>
        </w:tc>
        <w:tc>
          <w:tcPr>
            <w:tcW w:w="6194" w:type="dxa"/>
            <w:tcBorders>
              <w:top w:val="single" w:sz="3" w:space="0" w:color="000000"/>
              <w:left w:val="single" w:sz="4" w:space="0" w:color="000000"/>
              <w:bottom w:val="single" w:sz="4" w:space="0" w:color="000000"/>
              <w:right w:val="single" w:sz="4" w:space="0" w:color="000000"/>
            </w:tcBorders>
          </w:tcPr>
          <w:p w14:paraId="75A852D8" w14:textId="5FEAD3BE" w:rsidR="00570B77" w:rsidRPr="00515C5A" w:rsidRDefault="00570B77" w:rsidP="00156F77">
            <w:pPr>
              <w:pStyle w:val="TableBody"/>
            </w:pPr>
            <w:r w:rsidRPr="00515C5A">
              <w:t xml:space="preserve">A preview display of the container IDs that will be created. Based on </w:t>
            </w:r>
            <w:r w:rsidR="0014696D" w:rsidRPr="00515C5A">
              <w:t xml:space="preserve">the </w:t>
            </w:r>
            <w:r w:rsidRPr="00515C5A">
              <w:t xml:space="preserve">prefix entered, and </w:t>
            </w:r>
            <w:r w:rsidR="0014696D" w:rsidRPr="00515C5A">
              <w:t xml:space="preserve">the </w:t>
            </w:r>
            <w:r w:rsidRPr="00515C5A">
              <w:t>system setting Bulk Container Creation Sequence Length.</w:t>
            </w:r>
          </w:p>
        </w:tc>
      </w:tr>
      <w:tr w:rsidR="00570B77" w14:paraId="0564049D" w14:textId="77777777" w:rsidTr="00515C5A">
        <w:trPr>
          <w:trHeight w:val="336"/>
        </w:trPr>
        <w:tc>
          <w:tcPr>
            <w:tcW w:w="1536" w:type="dxa"/>
            <w:tcBorders>
              <w:top w:val="single" w:sz="4" w:space="0" w:color="000000"/>
              <w:left w:val="single" w:sz="4" w:space="0" w:color="000000"/>
              <w:bottom w:val="single" w:sz="4" w:space="0" w:color="000000"/>
              <w:right w:val="single" w:sz="4" w:space="0" w:color="000000"/>
            </w:tcBorders>
          </w:tcPr>
          <w:p w14:paraId="060F50DD" w14:textId="77777777" w:rsidR="00570B77" w:rsidRPr="00515C5A" w:rsidRDefault="00570B77" w:rsidP="002D13EA">
            <w:pPr>
              <w:pStyle w:val="TableBody"/>
              <w:rPr>
                <w:b/>
                <w:bCs/>
              </w:rPr>
            </w:pPr>
            <w:r w:rsidRPr="00515C5A">
              <w:rPr>
                <w:b/>
                <w:bCs/>
              </w:rPr>
              <w:t xml:space="preserve">Type </w:t>
            </w:r>
          </w:p>
        </w:tc>
        <w:tc>
          <w:tcPr>
            <w:tcW w:w="6194" w:type="dxa"/>
            <w:tcBorders>
              <w:top w:val="single" w:sz="4" w:space="0" w:color="000000"/>
              <w:left w:val="single" w:sz="4" w:space="0" w:color="000000"/>
              <w:bottom w:val="single" w:sz="4" w:space="0" w:color="000000"/>
              <w:right w:val="single" w:sz="4" w:space="0" w:color="000000"/>
            </w:tcBorders>
          </w:tcPr>
          <w:p w14:paraId="149DD0E8" w14:textId="77777777" w:rsidR="00570B77" w:rsidRPr="00515C5A" w:rsidRDefault="00570B77" w:rsidP="00156F77">
            <w:pPr>
              <w:pStyle w:val="TableBody"/>
            </w:pPr>
            <w:r w:rsidRPr="00515C5A">
              <w:t xml:space="preserve">Type of container. Options may be configured by your institution. </w:t>
            </w:r>
          </w:p>
        </w:tc>
      </w:tr>
      <w:tr w:rsidR="00570B77" w14:paraId="0991C9E0" w14:textId="77777777" w:rsidTr="00515C5A">
        <w:trPr>
          <w:trHeight w:val="336"/>
        </w:trPr>
        <w:tc>
          <w:tcPr>
            <w:tcW w:w="1536" w:type="dxa"/>
            <w:tcBorders>
              <w:top w:val="single" w:sz="4" w:space="0" w:color="000000"/>
              <w:left w:val="single" w:sz="4" w:space="0" w:color="000000"/>
              <w:bottom w:val="single" w:sz="4" w:space="0" w:color="000000"/>
              <w:right w:val="single" w:sz="4" w:space="0" w:color="000000"/>
            </w:tcBorders>
          </w:tcPr>
          <w:p w14:paraId="6911B494" w14:textId="77777777" w:rsidR="00570B77" w:rsidRPr="00515C5A" w:rsidRDefault="00570B77" w:rsidP="002D13EA">
            <w:pPr>
              <w:pStyle w:val="TableBody"/>
              <w:rPr>
                <w:b/>
                <w:bCs/>
              </w:rPr>
            </w:pPr>
            <w:r w:rsidRPr="00515C5A">
              <w:rPr>
                <w:b/>
                <w:bCs/>
              </w:rPr>
              <w:t>Owner</w:t>
            </w:r>
          </w:p>
        </w:tc>
        <w:tc>
          <w:tcPr>
            <w:tcW w:w="6194" w:type="dxa"/>
            <w:tcBorders>
              <w:top w:val="single" w:sz="4" w:space="0" w:color="000000"/>
              <w:left w:val="single" w:sz="4" w:space="0" w:color="000000"/>
              <w:bottom w:val="single" w:sz="4" w:space="0" w:color="000000"/>
              <w:right w:val="single" w:sz="4" w:space="0" w:color="000000"/>
            </w:tcBorders>
          </w:tcPr>
          <w:p w14:paraId="67497EC9" w14:textId="77777777" w:rsidR="00570B77" w:rsidRPr="00515C5A" w:rsidRDefault="00570B77" w:rsidP="00156F77">
            <w:pPr>
              <w:pStyle w:val="TableBody"/>
            </w:pPr>
            <w:r w:rsidRPr="00515C5A">
              <w:t xml:space="preserve">Owner entity for this container. Options may be configured by your institution. </w:t>
            </w:r>
          </w:p>
        </w:tc>
      </w:tr>
      <w:tr w:rsidR="00570B77" w14:paraId="6747E3B4" w14:textId="77777777" w:rsidTr="00515C5A">
        <w:trPr>
          <w:trHeight w:val="336"/>
        </w:trPr>
        <w:tc>
          <w:tcPr>
            <w:tcW w:w="1536" w:type="dxa"/>
            <w:tcBorders>
              <w:top w:val="single" w:sz="4" w:space="0" w:color="000000"/>
              <w:left w:val="single" w:sz="4" w:space="0" w:color="000000"/>
              <w:bottom w:val="single" w:sz="4" w:space="0" w:color="000000"/>
              <w:right w:val="single" w:sz="4" w:space="0" w:color="000000"/>
            </w:tcBorders>
          </w:tcPr>
          <w:p w14:paraId="38FA5C95" w14:textId="77777777" w:rsidR="00570B77" w:rsidRPr="00515C5A" w:rsidRDefault="00570B77" w:rsidP="002D13EA">
            <w:pPr>
              <w:pStyle w:val="TableBody"/>
              <w:rPr>
                <w:b/>
                <w:bCs/>
              </w:rPr>
            </w:pPr>
            <w:r w:rsidRPr="00515C5A">
              <w:rPr>
                <w:b/>
                <w:bCs/>
              </w:rPr>
              <w:t>Alias1, Alias2</w:t>
            </w:r>
          </w:p>
        </w:tc>
        <w:tc>
          <w:tcPr>
            <w:tcW w:w="6194" w:type="dxa"/>
            <w:tcBorders>
              <w:top w:val="single" w:sz="4" w:space="0" w:color="000000"/>
              <w:left w:val="single" w:sz="4" w:space="0" w:color="000000"/>
              <w:bottom w:val="single" w:sz="4" w:space="0" w:color="000000"/>
              <w:right w:val="single" w:sz="4" w:space="0" w:color="000000"/>
            </w:tcBorders>
          </w:tcPr>
          <w:p w14:paraId="77BEA188" w14:textId="77777777" w:rsidR="00570B77" w:rsidRPr="00515C5A" w:rsidRDefault="00570B77" w:rsidP="00156F77">
            <w:pPr>
              <w:pStyle w:val="TableBody"/>
            </w:pPr>
            <w:r w:rsidRPr="00515C5A">
              <w:t xml:space="preserve">Optional alternative identifiers for the container. </w:t>
            </w:r>
            <w:r w:rsidRPr="00515C5A">
              <w:rPr>
                <w:b/>
                <w:bCs/>
                <w:u w:val="single"/>
              </w:rPr>
              <w:t>For example</w:t>
            </w:r>
            <w:r w:rsidRPr="00515C5A">
              <w:t>, a manufacturer’s serial number (if different from the main ID).</w:t>
            </w:r>
          </w:p>
        </w:tc>
      </w:tr>
      <w:tr w:rsidR="00570B77" w14:paraId="199E2C54" w14:textId="77777777" w:rsidTr="00515C5A">
        <w:trPr>
          <w:trHeight w:val="336"/>
        </w:trPr>
        <w:tc>
          <w:tcPr>
            <w:tcW w:w="1536" w:type="dxa"/>
            <w:tcBorders>
              <w:top w:val="single" w:sz="4" w:space="0" w:color="000000"/>
              <w:left w:val="single" w:sz="4" w:space="0" w:color="000000"/>
              <w:bottom w:val="single" w:sz="4" w:space="0" w:color="000000"/>
              <w:right w:val="single" w:sz="4" w:space="0" w:color="000000"/>
            </w:tcBorders>
          </w:tcPr>
          <w:p w14:paraId="4BF74FA0" w14:textId="77777777" w:rsidR="00570B77" w:rsidRPr="00515C5A" w:rsidRDefault="00570B77" w:rsidP="002D13EA">
            <w:pPr>
              <w:pStyle w:val="TableBody"/>
              <w:rPr>
                <w:b/>
                <w:bCs/>
              </w:rPr>
            </w:pPr>
            <w:r w:rsidRPr="00515C5A">
              <w:rPr>
                <w:b/>
                <w:bCs/>
              </w:rPr>
              <w:t>Location</w:t>
            </w:r>
          </w:p>
        </w:tc>
        <w:tc>
          <w:tcPr>
            <w:tcW w:w="6194" w:type="dxa"/>
            <w:tcBorders>
              <w:top w:val="single" w:sz="4" w:space="0" w:color="000000"/>
              <w:left w:val="single" w:sz="4" w:space="0" w:color="000000"/>
              <w:bottom w:val="single" w:sz="4" w:space="0" w:color="000000"/>
              <w:right w:val="single" w:sz="4" w:space="0" w:color="000000"/>
            </w:tcBorders>
          </w:tcPr>
          <w:p w14:paraId="69B681CB" w14:textId="77777777" w:rsidR="00570B77" w:rsidRPr="00515C5A" w:rsidRDefault="00570B77" w:rsidP="00156F77">
            <w:pPr>
              <w:pStyle w:val="TableBody"/>
            </w:pPr>
            <w:r w:rsidRPr="00515C5A">
              <w:t>Current last known location of the container.</w:t>
            </w:r>
          </w:p>
        </w:tc>
      </w:tr>
      <w:tr w:rsidR="00570B77" w14:paraId="17ABD2E4" w14:textId="77777777" w:rsidTr="00515C5A">
        <w:trPr>
          <w:trHeight w:val="336"/>
        </w:trPr>
        <w:tc>
          <w:tcPr>
            <w:tcW w:w="1536" w:type="dxa"/>
            <w:tcBorders>
              <w:top w:val="single" w:sz="4" w:space="0" w:color="000000"/>
              <w:left w:val="single" w:sz="4" w:space="0" w:color="000000"/>
              <w:bottom w:val="single" w:sz="4" w:space="0" w:color="000000"/>
              <w:right w:val="single" w:sz="4" w:space="0" w:color="000000"/>
            </w:tcBorders>
          </w:tcPr>
          <w:p w14:paraId="6417555A" w14:textId="77777777" w:rsidR="00570B77" w:rsidRPr="00515C5A" w:rsidRDefault="00570B77" w:rsidP="002D13EA">
            <w:pPr>
              <w:pStyle w:val="TableBody"/>
              <w:rPr>
                <w:b/>
                <w:bCs/>
              </w:rPr>
            </w:pPr>
            <w:r w:rsidRPr="00515C5A">
              <w:rPr>
                <w:b/>
                <w:bCs/>
              </w:rPr>
              <w:t>Location Type</w:t>
            </w:r>
          </w:p>
        </w:tc>
        <w:tc>
          <w:tcPr>
            <w:tcW w:w="6194" w:type="dxa"/>
            <w:tcBorders>
              <w:top w:val="single" w:sz="4" w:space="0" w:color="000000"/>
              <w:left w:val="single" w:sz="4" w:space="0" w:color="000000"/>
              <w:bottom w:val="single" w:sz="4" w:space="0" w:color="000000"/>
              <w:right w:val="single" w:sz="4" w:space="0" w:color="000000"/>
            </w:tcBorders>
          </w:tcPr>
          <w:p w14:paraId="6E32386E" w14:textId="77777777" w:rsidR="00570B77" w:rsidRPr="00515C5A" w:rsidRDefault="00570B77" w:rsidP="00156F77">
            <w:pPr>
              <w:pStyle w:val="TableBody"/>
            </w:pPr>
            <w:r w:rsidRPr="00515C5A">
              <w:t>ATM, Branch, or Depot</w:t>
            </w:r>
          </w:p>
        </w:tc>
      </w:tr>
      <w:tr w:rsidR="00570B77" w14:paraId="0562B0C2" w14:textId="77777777" w:rsidTr="00515C5A">
        <w:trPr>
          <w:trHeight w:val="336"/>
        </w:trPr>
        <w:tc>
          <w:tcPr>
            <w:tcW w:w="1536" w:type="dxa"/>
            <w:tcBorders>
              <w:top w:val="single" w:sz="4" w:space="0" w:color="000000"/>
              <w:left w:val="single" w:sz="4" w:space="0" w:color="000000"/>
              <w:bottom w:val="single" w:sz="4" w:space="0" w:color="000000"/>
              <w:right w:val="single" w:sz="4" w:space="0" w:color="000000"/>
            </w:tcBorders>
          </w:tcPr>
          <w:p w14:paraId="35C64347" w14:textId="77777777" w:rsidR="00570B77" w:rsidRPr="00515C5A" w:rsidRDefault="00570B77" w:rsidP="002D13EA">
            <w:pPr>
              <w:pStyle w:val="TableBody"/>
              <w:rPr>
                <w:b/>
                <w:bCs/>
              </w:rPr>
            </w:pPr>
            <w:r w:rsidRPr="00515C5A">
              <w:rPr>
                <w:b/>
                <w:bCs/>
              </w:rPr>
              <w:t>Latest Action</w:t>
            </w:r>
          </w:p>
        </w:tc>
        <w:tc>
          <w:tcPr>
            <w:tcW w:w="6194" w:type="dxa"/>
            <w:tcBorders>
              <w:top w:val="single" w:sz="4" w:space="0" w:color="000000"/>
              <w:left w:val="single" w:sz="4" w:space="0" w:color="000000"/>
              <w:bottom w:val="single" w:sz="4" w:space="0" w:color="000000"/>
              <w:right w:val="single" w:sz="4" w:space="0" w:color="000000"/>
            </w:tcBorders>
          </w:tcPr>
          <w:p w14:paraId="120FDB74" w14:textId="77777777" w:rsidR="00570B77" w:rsidRPr="00515C5A" w:rsidRDefault="00570B77" w:rsidP="00156F77">
            <w:pPr>
              <w:pStyle w:val="TableBody"/>
            </w:pPr>
            <w:r w:rsidRPr="00515C5A">
              <w:t>Arrival, Departure, or Confirm.</w:t>
            </w:r>
          </w:p>
        </w:tc>
      </w:tr>
      <w:tr w:rsidR="00570B77" w14:paraId="2E3AA389" w14:textId="77777777" w:rsidTr="00515C5A">
        <w:trPr>
          <w:trHeight w:val="336"/>
        </w:trPr>
        <w:tc>
          <w:tcPr>
            <w:tcW w:w="1536" w:type="dxa"/>
            <w:tcBorders>
              <w:top w:val="single" w:sz="4" w:space="0" w:color="000000"/>
              <w:left w:val="single" w:sz="4" w:space="0" w:color="000000"/>
              <w:bottom w:val="single" w:sz="4" w:space="0" w:color="000000"/>
              <w:right w:val="single" w:sz="4" w:space="0" w:color="000000"/>
            </w:tcBorders>
          </w:tcPr>
          <w:p w14:paraId="3623BE1F" w14:textId="77777777" w:rsidR="00570B77" w:rsidRPr="00515C5A" w:rsidRDefault="00570B77" w:rsidP="002D13EA">
            <w:pPr>
              <w:pStyle w:val="TableBody"/>
              <w:rPr>
                <w:b/>
                <w:bCs/>
              </w:rPr>
            </w:pPr>
            <w:r w:rsidRPr="00515C5A">
              <w:rPr>
                <w:b/>
                <w:bCs/>
              </w:rPr>
              <w:t>Timestamp</w:t>
            </w:r>
          </w:p>
        </w:tc>
        <w:tc>
          <w:tcPr>
            <w:tcW w:w="6194" w:type="dxa"/>
            <w:tcBorders>
              <w:top w:val="single" w:sz="4" w:space="0" w:color="000000"/>
              <w:left w:val="single" w:sz="4" w:space="0" w:color="000000"/>
              <w:bottom w:val="single" w:sz="4" w:space="0" w:color="000000"/>
              <w:right w:val="single" w:sz="4" w:space="0" w:color="000000"/>
            </w:tcBorders>
          </w:tcPr>
          <w:p w14:paraId="14417538" w14:textId="6008C7EA" w:rsidR="00570B77" w:rsidRPr="00515C5A" w:rsidRDefault="00570B77" w:rsidP="00156F77">
            <w:pPr>
              <w:pStyle w:val="TableBody"/>
            </w:pPr>
            <w:r w:rsidRPr="00515C5A">
              <w:t xml:space="preserve">Date and time when </w:t>
            </w:r>
            <w:r w:rsidR="0014696D" w:rsidRPr="00515C5A">
              <w:t xml:space="preserve">the </w:t>
            </w:r>
            <w:r w:rsidRPr="00515C5A">
              <w:t>Latest Action occurred.</w:t>
            </w:r>
          </w:p>
        </w:tc>
      </w:tr>
      <w:tr w:rsidR="00570B77" w14:paraId="296D14B3" w14:textId="77777777" w:rsidTr="00515C5A">
        <w:trPr>
          <w:trHeight w:val="336"/>
        </w:trPr>
        <w:tc>
          <w:tcPr>
            <w:tcW w:w="1536" w:type="dxa"/>
            <w:tcBorders>
              <w:top w:val="single" w:sz="4" w:space="0" w:color="000000"/>
              <w:left w:val="single" w:sz="4" w:space="0" w:color="000000"/>
              <w:bottom w:val="single" w:sz="4" w:space="0" w:color="000000"/>
              <w:right w:val="single" w:sz="4" w:space="0" w:color="000000"/>
            </w:tcBorders>
          </w:tcPr>
          <w:p w14:paraId="1AA08F78" w14:textId="77777777" w:rsidR="00570B77" w:rsidRPr="00515C5A" w:rsidRDefault="00570B77" w:rsidP="002D13EA">
            <w:pPr>
              <w:pStyle w:val="TableBody"/>
              <w:rPr>
                <w:b/>
                <w:bCs/>
              </w:rPr>
            </w:pPr>
            <w:r w:rsidRPr="00515C5A">
              <w:rPr>
                <w:b/>
                <w:bCs/>
              </w:rPr>
              <w:t>Move button</w:t>
            </w:r>
          </w:p>
        </w:tc>
        <w:tc>
          <w:tcPr>
            <w:tcW w:w="6194" w:type="dxa"/>
            <w:tcBorders>
              <w:top w:val="single" w:sz="4" w:space="0" w:color="000000"/>
              <w:left w:val="single" w:sz="4" w:space="0" w:color="000000"/>
              <w:bottom w:val="single" w:sz="4" w:space="0" w:color="000000"/>
              <w:right w:val="single" w:sz="4" w:space="0" w:color="000000"/>
            </w:tcBorders>
          </w:tcPr>
          <w:p w14:paraId="1CACBA20" w14:textId="3D2C454B" w:rsidR="00570B77" w:rsidRPr="00515C5A" w:rsidRDefault="00570B77" w:rsidP="00156F77">
            <w:pPr>
              <w:pStyle w:val="TableBody"/>
            </w:pPr>
            <w:r w:rsidRPr="00515C5A">
              <w:t xml:space="preserve">Allows </w:t>
            </w:r>
            <w:r w:rsidR="0014696D" w:rsidRPr="00515C5A">
              <w:t xml:space="preserve">the </w:t>
            </w:r>
            <w:r w:rsidRPr="00515C5A">
              <w:t>user to manually move the container to a new location.</w:t>
            </w:r>
          </w:p>
        </w:tc>
      </w:tr>
    </w:tbl>
    <w:p w14:paraId="53B1070A" w14:textId="675CFBFE" w:rsidR="00570B77" w:rsidRDefault="00570B77" w:rsidP="002D13EA">
      <w:pPr>
        <w:pStyle w:val="BodyText"/>
      </w:pPr>
      <w:r>
        <w:t xml:space="preserve">If </w:t>
      </w:r>
      <w:r w:rsidR="0014696D">
        <w:t xml:space="preserve">the </w:t>
      </w:r>
      <w:r>
        <w:t xml:space="preserve">user chooses to </w:t>
      </w:r>
      <w:r w:rsidRPr="00515C5A">
        <w:rPr>
          <w:b/>
          <w:bCs/>
        </w:rPr>
        <w:t>Search Locations</w:t>
      </w:r>
      <w:r>
        <w:t xml:space="preserve">, then the results page </w:t>
      </w:r>
      <w:r w:rsidR="0014696D">
        <w:t xml:space="preserve">will appear as </w:t>
      </w:r>
      <w:r>
        <w:t>below.</w:t>
      </w:r>
    </w:p>
    <w:p w14:paraId="32A91CA3" w14:textId="508A0318" w:rsidR="00570B77" w:rsidRDefault="00570B77" w:rsidP="002D13EA">
      <w:pPr>
        <w:pStyle w:val="Caption"/>
      </w:pPr>
      <w:bookmarkStart w:id="587" w:name="_Toc65568973"/>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964EF7">
        <w:rPr>
          <w:noProof/>
        </w:rPr>
        <w:t>37</w:t>
      </w:r>
      <w:r w:rsidRPr="36CE550C">
        <w:rPr>
          <w:noProof/>
        </w:rPr>
        <w:fldChar w:fldCharType="end"/>
      </w:r>
      <w:r w:rsidRPr="36CE550C">
        <w:t xml:space="preserve">: </w:t>
      </w:r>
      <w:r>
        <w:t>LOCATION SEARCH RESULTS SCREEN</w:t>
      </w:r>
      <w:bookmarkEnd w:id="587"/>
    </w:p>
    <w:p w14:paraId="1CBC6D96" w14:textId="77777777" w:rsidR="00570B77" w:rsidRDefault="00570B77" w:rsidP="00515C5A">
      <w:pPr>
        <w:pStyle w:val="BodyText"/>
      </w:pPr>
      <w:r>
        <w:rPr>
          <w:noProof/>
        </w:rPr>
        <w:drawing>
          <wp:inline distT="0" distB="0" distL="0" distR="0" wp14:anchorId="3EAE6199" wp14:editId="0004AAEB">
            <wp:extent cx="4686631" cy="1005840"/>
            <wp:effectExtent l="76200" t="76200" r="133350" b="137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687376" cy="100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C4DB34" w14:textId="77777777" w:rsidR="00570B77" w:rsidRDefault="00570B77" w:rsidP="00570B77">
      <w:pPr>
        <w:spacing w:after="0"/>
        <w:jc w:val="right"/>
      </w:pPr>
      <w:r>
        <w:rPr>
          <w:sz w:val="18"/>
        </w:rPr>
        <w:t xml:space="preserve"> </w:t>
      </w:r>
    </w:p>
    <w:p w14:paraId="321A06D9" w14:textId="05326FBD" w:rsidR="00570B77" w:rsidRDefault="00570B77" w:rsidP="00A37044">
      <w:pPr>
        <w:pStyle w:val="Caption"/>
      </w:pPr>
      <w:bookmarkStart w:id="588" w:name="_Toc65569035"/>
      <w:r w:rsidRPr="002946F8">
        <w:rPr>
          <w:color w:val="auto"/>
        </w:rPr>
        <w:t xml:space="preserve">Table </w:t>
      </w:r>
      <w:r w:rsidRPr="002946F8">
        <w:rPr>
          <w:color w:val="auto"/>
        </w:rPr>
        <w:fldChar w:fldCharType="begin"/>
      </w:r>
      <w:r w:rsidRPr="002946F8">
        <w:rPr>
          <w:color w:val="auto"/>
        </w:rPr>
        <w:instrText xml:space="preserve"> SEQ Table \* ARABIC </w:instrText>
      </w:r>
      <w:r w:rsidRPr="002946F8">
        <w:rPr>
          <w:color w:val="auto"/>
        </w:rPr>
        <w:fldChar w:fldCharType="separate"/>
      </w:r>
      <w:r w:rsidR="00964EF7">
        <w:rPr>
          <w:noProof/>
          <w:color w:val="auto"/>
        </w:rPr>
        <w:t>34</w:t>
      </w:r>
      <w:r w:rsidRPr="002946F8">
        <w:rPr>
          <w:color w:val="auto"/>
        </w:rPr>
        <w:fldChar w:fldCharType="end"/>
      </w:r>
      <w:r w:rsidRPr="002946F8">
        <w:rPr>
          <w:color w:val="auto"/>
        </w:rPr>
        <w:t xml:space="preserve">: </w:t>
      </w:r>
      <w:r>
        <w:t>LOCATION SEARCH RESULTS FIELD DESCRIPTIONS</w:t>
      </w:r>
      <w:bookmarkEnd w:id="588"/>
      <w:r>
        <w:t xml:space="preserve"> </w:t>
      </w:r>
      <w:r>
        <w:tab/>
        <w:t xml:space="preserve"> </w:t>
      </w:r>
    </w:p>
    <w:tbl>
      <w:tblPr>
        <w:tblStyle w:val="TableGrid1"/>
        <w:tblW w:w="8075" w:type="dxa"/>
        <w:tblInd w:w="460" w:type="dxa"/>
        <w:tblCellMar>
          <w:top w:w="95" w:type="dxa"/>
          <w:left w:w="5" w:type="dxa"/>
          <w:right w:w="88" w:type="dxa"/>
        </w:tblCellMar>
        <w:tblLook w:val="04A0" w:firstRow="1" w:lastRow="0" w:firstColumn="1" w:lastColumn="0" w:noHBand="0" w:noVBand="1"/>
      </w:tblPr>
      <w:tblGrid>
        <w:gridCol w:w="1881"/>
        <w:gridCol w:w="6194"/>
      </w:tblGrid>
      <w:tr w:rsidR="00570B77" w14:paraId="78ABACCB" w14:textId="77777777" w:rsidTr="00A37044">
        <w:trPr>
          <w:trHeight w:val="372"/>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2B858C13" w14:textId="77777777" w:rsidR="00570B77" w:rsidRDefault="00570B77" w:rsidP="00A37044">
            <w:pPr>
              <w:pStyle w:val="TableHeading"/>
            </w:pPr>
            <w:r>
              <w:lastRenderedPageBreak/>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3D5B7531" w14:textId="77777777" w:rsidR="00570B77" w:rsidRDefault="00570B77" w:rsidP="00A37044">
            <w:pPr>
              <w:pStyle w:val="TableHeading"/>
            </w:pPr>
            <w:r>
              <w:t xml:space="preserve">Description </w:t>
            </w:r>
          </w:p>
        </w:tc>
      </w:tr>
      <w:tr w:rsidR="00570B77" w14:paraId="41036910"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6D10D956" w14:textId="77777777" w:rsidR="00570B77" w:rsidRPr="00515C5A" w:rsidRDefault="00570B77" w:rsidP="00A37044">
            <w:pPr>
              <w:pStyle w:val="TableBody"/>
              <w:rPr>
                <w:b/>
                <w:bCs/>
              </w:rPr>
            </w:pPr>
            <w:r w:rsidRPr="00515C5A">
              <w:rPr>
                <w:b/>
                <w:bCs/>
              </w:rPr>
              <w:t>Id</w:t>
            </w:r>
          </w:p>
        </w:tc>
        <w:tc>
          <w:tcPr>
            <w:tcW w:w="6194" w:type="dxa"/>
            <w:tcBorders>
              <w:top w:val="single" w:sz="3" w:space="0" w:color="000000"/>
              <w:left w:val="single" w:sz="4" w:space="0" w:color="000000"/>
              <w:bottom w:val="single" w:sz="4" w:space="0" w:color="000000"/>
              <w:right w:val="single" w:sz="4" w:space="0" w:color="000000"/>
            </w:tcBorders>
          </w:tcPr>
          <w:p w14:paraId="3A6EA02B" w14:textId="77777777" w:rsidR="00570B77" w:rsidRPr="00453E7B" w:rsidRDefault="00570B77" w:rsidP="00A37044">
            <w:pPr>
              <w:pStyle w:val="TableBody"/>
              <w:rPr>
                <w:rFonts w:cstheme="minorHAnsi"/>
                <w:sz w:val="18"/>
                <w:szCs w:val="18"/>
              </w:rPr>
            </w:pPr>
            <w:r>
              <w:rPr>
                <w:rFonts w:cstheme="minorHAnsi"/>
                <w:sz w:val="18"/>
                <w:szCs w:val="18"/>
              </w:rPr>
              <w:t>Location ID.</w:t>
            </w:r>
          </w:p>
        </w:tc>
      </w:tr>
      <w:tr w:rsidR="00570B77" w14:paraId="77EA7E6A" w14:textId="77777777">
        <w:trPr>
          <w:trHeight w:val="336"/>
        </w:trPr>
        <w:tc>
          <w:tcPr>
            <w:tcW w:w="1881" w:type="dxa"/>
            <w:tcBorders>
              <w:top w:val="single" w:sz="4" w:space="0" w:color="000000"/>
              <w:left w:val="single" w:sz="4" w:space="0" w:color="000000"/>
              <w:bottom w:val="single" w:sz="4" w:space="0" w:color="000000"/>
              <w:right w:val="single" w:sz="4" w:space="0" w:color="000000"/>
            </w:tcBorders>
          </w:tcPr>
          <w:p w14:paraId="3AE263AE" w14:textId="77777777" w:rsidR="00570B77" w:rsidRPr="00515C5A" w:rsidRDefault="00570B77" w:rsidP="00A37044">
            <w:pPr>
              <w:pStyle w:val="TableBody"/>
              <w:rPr>
                <w:b/>
                <w:bCs/>
              </w:rPr>
            </w:pPr>
            <w:r w:rsidRPr="00515C5A">
              <w:rPr>
                <w:b/>
                <w:bCs/>
              </w:rPr>
              <w:t xml:space="preserve">Type </w:t>
            </w:r>
          </w:p>
        </w:tc>
        <w:tc>
          <w:tcPr>
            <w:tcW w:w="6194" w:type="dxa"/>
            <w:tcBorders>
              <w:top w:val="single" w:sz="4" w:space="0" w:color="000000"/>
              <w:left w:val="single" w:sz="4" w:space="0" w:color="000000"/>
              <w:bottom w:val="single" w:sz="4" w:space="0" w:color="000000"/>
              <w:right w:val="single" w:sz="4" w:space="0" w:color="000000"/>
            </w:tcBorders>
          </w:tcPr>
          <w:p w14:paraId="1A16CE06" w14:textId="77777777" w:rsidR="00570B77" w:rsidRPr="00453E7B" w:rsidRDefault="00570B77" w:rsidP="00A37044">
            <w:pPr>
              <w:pStyle w:val="TableBody"/>
              <w:rPr>
                <w:rFonts w:cstheme="minorHAnsi"/>
                <w:sz w:val="18"/>
                <w:szCs w:val="18"/>
              </w:rPr>
            </w:pPr>
            <w:r>
              <w:rPr>
                <w:rFonts w:cstheme="minorHAnsi"/>
                <w:sz w:val="18"/>
                <w:szCs w:val="18"/>
              </w:rPr>
              <w:t>Type of location. ATM, Branch, or Depot</w:t>
            </w:r>
            <w:r w:rsidRPr="00453E7B">
              <w:rPr>
                <w:rFonts w:cstheme="minorHAnsi"/>
                <w:sz w:val="18"/>
                <w:szCs w:val="18"/>
              </w:rPr>
              <w:t xml:space="preserve"> </w:t>
            </w:r>
          </w:p>
        </w:tc>
      </w:tr>
      <w:tr w:rsidR="00570B77" w14:paraId="463141C6" w14:textId="77777777">
        <w:trPr>
          <w:trHeight w:val="336"/>
        </w:trPr>
        <w:tc>
          <w:tcPr>
            <w:tcW w:w="1881" w:type="dxa"/>
            <w:tcBorders>
              <w:top w:val="single" w:sz="4" w:space="0" w:color="000000"/>
              <w:left w:val="single" w:sz="4" w:space="0" w:color="000000"/>
              <w:bottom w:val="single" w:sz="4" w:space="0" w:color="000000"/>
              <w:right w:val="single" w:sz="4" w:space="0" w:color="000000"/>
            </w:tcBorders>
          </w:tcPr>
          <w:p w14:paraId="7A009839" w14:textId="77777777" w:rsidR="00570B77" w:rsidRPr="00515C5A" w:rsidRDefault="00570B77" w:rsidP="00A37044">
            <w:pPr>
              <w:pStyle w:val="TableBody"/>
              <w:rPr>
                <w:b/>
                <w:bCs/>
              </w:rPr>
            </w:pPr>
            <w:r w:rsidRPr="00515C5A">
              <w:rPr>
                <w:b/>
                <w:bCs/>
              </w:rPr>
              <w:t>View button</w:t>
            </w:r>
          </w:p>
        </w:tc>
        <w:tc>
          <w:tcPr>
            <w:tcW w:w="6194" w:type="dxa"/>
            <w:tcBorders>
              <w:top w:val="single" w:sz="4" w:space="0" w:color="000000"/>
              <w:left w:val="single" w:sz="4" w:space="0" w:color="000000"/>
              <w:bottom w:val="single" w:sz="4" w:space="0" w:color="000000"/>
              <w:right w:val="single" w:sz="4" w:space="0" w:color="000000"/>
            </w:tcBorders>
          </w:tcPr>
          <w:p w14:paraId="03DCBC52" w14:textId="788154AE" w:rsidR="00570B77" w:rsidRDefault="00570B77" w:rsidP="00A37044">
            <w:pPr>
              <w:pStyle w:val="TableBody"/>
              <w:rPr>
                <w:rFonts w:cstheme="minorHAnsi"/>
                <w:sz w:val="18"/>
                <w:szCs w:val="18"/>
              </w:rPr>
            </w:pPr>
            <w:r>
              <w:rPr>
                <w:rFonts w:cstheme="minorHAnsi"/>
                <w:sz w:val="18"/>
                <w:szCs w:val="18"/>
              </w:rPr>
              <w:t xml:space="preserve">Allows </w:t>
            </w:r>
            <w:r w:rsidR="0014696D">
              <w:rPr>
                <w:rFonts w:cstheme="minorHAnsi"/>
                <w:sz w:val="18"/>
                <w:szCs w:val="18"/>
              </w:rPr>
              <w:t xml:space="preserve">the </w:t>
            </w:r>
            <w:r>
              <w:rPr>
                <w:rFonts w:cstheme="minorHAnsi"/>
                <w:sz w:val="18"/>
                <w:szCs w:val="18"/>
              </w:rPr>
              <w:t>user to see a list of the containers currently at that location.</w:t>
            </w:r>
          </w:p>
        </w:tc>
      </w:tr>
    </w:tbl>
    <w:p w14:paraId="3FD8EA33" w14:textId="5C539AFA" w:rsidR="00570B77" w:rsidRDefault="00000000" w:rsidP="00A37044">
      <w:pPr>
        <w:pStyle w:val="Caption"/>
        <w:rPr>
          <w:color w:val="70AD47" w:themeColor="accent6"/>
        </w:rPr>
      </w:pPr>
      <w:hyperlink w:anchor="_CONTAINERS" w:history="1">
        <w:r w:rsidR="00570B77" w:rsidRPr="00A37044">
          <w:rPr>
            <w:rStyle w:val="Hyperlink"/>
            <w:color w:val="70AD47" w:themeColor="accent6"/>
          </w:rPr>
          <w:t>Return to: Containers</w:t>
        </w:r>
      </w:hyperlink>
      <w:r w:rsidR="00570B77" w:rsidRPr="00A37044">
        <w:rPr>
          <w:color w:val="70AD47" w:themeColor="accent6"/>
        </w:rPr>
        <w:t xml:space="preserve"> </w:t>
      </w:r>
    </w:p>
    <w:p w14:paraId="0E6D51A6" w14:textId="77777777" w:rsidR="00B720D8" w:rsidRPr="00515C5A" w:rsidRDefault="00B720D8" w:rsidP="00515C5A"/>
    <w:p w14:paraId="7F9D75A6" w14:textId="77777777" w:rsidR="00570B77" w:rsidRDefault="00570B77" w:rsidP="00570B77">
      <w:pPr>
        <w:pStyle w:val="Heading2"/>
      </w:pPr>
      <w:bookmarkStart w:id="589" w:name="_Toc111643085"/>
      <w:bookmarkStart w:id="590" w:name="_Toc132248013"/>
      <w:r>
        <w:t>CONTAINER ALERTS</w:t>
      </w:r>
      <w:bookmarkEnd w:id="589"/>
      <w:bookmarkEnd w:id="590"/>
    </w:p>
    <w:p w14:paraId="56B75A50" w14:textId="2318EFFA" w:rsidR="00570B77" w:rsidRDefault="00570B77" w:rsidP="00A37044">
      <w:pPr>
        <w:pStyle w:val="BodyText"/>
      </w:pPr>
      <w:r w:rsidRPr="00515C5A">
        <w:rPr>
          <w:i/>
          <w:iCs/>
        </w:rPr>
        <w:t>Containers</w:t>
      </w:r>
      <w:r w:rsidRPr="00515C5A">
        <w:rPr>
          <w:rFonts w:ascii="Wingdings" w:eastAsia="Wingdings" w:hAnsi="Wingdings" w:cs="Wingdings"/>
          <w:i/>
          <w:iCs/>
          <w:sz w:val="16"/>
        </w:rPr>
        <w:t></w:t>
      </w:r>
      <w:r w:rsidRPr="00515C5A">
        <w:rPr>
          <w:i/>
          <w:iCs/>
        </w:rPr>
        <w:t>Alerts</w:t>
      </w:r>
      <w:r>
        <w:t xml:space="preserve"> allow users to view alert messages regarding container actions. </w:t>
      </w:r>
      <w:r w:rsidRPr="00515C5A">
        <w:rPr>
          <w:b/>
          <w:bCs/>
          <w:u w:val="single"/>
        </w:rPr>
        <w:t>For example</w:t>
      </w:r>
      <w:r w:rsidR="00DE4A4A">
        <w:rPr>
          <w:b/>
          <w:bCs/>
          <w:u w:val="single"/>
        </w:rPr>
        <w:t>,</w:t>
      </w:r>
      <w:r>
        <w:t xml:space="preserve"> A container was marked present at a location (during Stock</w:t>
      </w:r>
      <w:r w:rsidR="00DE4A4A">
        <w:t>-</w:t>
      </w:r>
      <w:r>
        <w:t xml:space="preserve">Taking), or a container was marked missing at an ATM when the order record </w:t>
      </w:r>
      <w:r w:rsidR="00646D6D">
        <w:t xml:space="preserve">states </w:t>
      </w:r>
      <w:r>
        <w:t>it should have been there.</w:t>
      </w:r>
    </w:p>
    <w:p w14:paraId="3E664050" w14:textId="1342AD63" w:rsidR="00570B77" w:rsidRDefault="00570B77" w:rsidP="00A37044">
      <w:pPr>
        <w:pStyle w:val="Caption"/>
      </w:pPr>
      <w:bookmarkStart w:id="591" w:name="_Toc65568974"/>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964EF7">
        <w:rPr>
          <w:noProof/>
        </w:rPr>
        <w:t>38</w:t>
      </w:r>
      <w:r w:rsidRPr="36CE550C">
        <w:rPr>
          <w:noProof/>
        </w:rPr>
        <w:fldChar w:fldCharType="end"/>
      </w:r>
      <w:r w:rsidRPr="36CE550C">
        <w:t xml:space="preserve">: </w:t>
      </w:r>
      <w:r>
        <w:t>CONTAINER ALERTS SCREEN</w:t>
      </w:r>
      <w:bookmarkEnd w:id="591"/>
    </w:p>
    <w:p w14:paraId="73BE0990" w14:textId="77777777" w:rsidR="00570B77" w:rsidRDefault="00570B77" w:rsidP="00515C5A">
      <w:pPr>
        <w:pStyle w:val="BodyText"/>
      </w:pPr>
      <w:r>
        <w:rPr>
          <w:noProof/>
        </w:rPr>
        <w:drawing>
          <wp:inline distT="0" distB="0" distL="0" distR="0" wp14:anchorId="1BBA2310" wp14:editId="6E689730">
            <wp:extent cx="5221190" cy="2249128"/>
            <wp:effectExtent l="76200" t="76200" r="132080" b="132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27747" cy="22519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81C49C" w14:textId="77777777" w:rsidR="00570B77" w:rsidRDefault="00570B77" w:rsidP="00570B77">
      <w:pPr>
        <w:spacing w:after="0"/>
        <w:jc w:val="right"/>
      </w:pPr>
      <w:r>
        <w:rPr>
          <w:sz w:val="18"/>
        </w:rPr>
        <w:t xml:space="preserve"> </w:t>
      </w:r>
    </w:p>
    <w:p w14:paraId="796072B4" w14:textId="760F0DA8" w:rsidR="00570B77" w:rsidRDefault="00570B77" w:rsidP="00A37044">
      <w:pPr>
        <w:pStyle w:val="Caption"/>
      </w:pPr>
      <w:bookmarkStart w:id="592" w:name="_Toc65569036"/>
      <w:r w:rsidRPr="002946F8">
        <w:rPr>
          <w:color w:val="auto"/>
        </w:rPr>
        <w:t xml:space="preserve">Table </w:t>
      </w:r>
      <w:r w:rsidRPr="002946F8">
        <w:rPr>
          <w:color w:val="auto"/>
        </w:rPr>
        <w:fldChar w:fldCharType="begin"/>
      </w:r>
      <w:r w:rsidRPr="002946F8">
        <w:rPr>
          <w:color w:val="auto"/>
        </w:rPr>
        <w:instrText xml:space="preserve"> SEQ Table \* ARABIC </w:instrText>
      </w:r>
      <w:r w:rsidRPr="002946F8">
        <w:rPr>
          <w:color w:val="auto"/>
        </w:rPr>
        <w:fldChar w:fldCharType="separate"/>
      </w:r>
      <w:r w:rsidR="00964EF7">
        <w:rPr>
          <w:noProof/>
          <w:color w:val="auto"/>
        </w:rPr>
        <w:t>35</w:t>
      </w:r>
      <w:r w:rsidRPr="002946F8">
        <w:rPr>
          <w:color w:val="auto"/>
        </w:rPr>
        <w:fldChar w:fldCharType="end"/>
      </w:r>
      <w:r w:rsidRPr="002946F8">
        <w:rPr>
          <w:color w:val="auto"/>
        </w:rPr>
        <w:t xml:space="preserve">: </w:t>
      </w:r>
      <w:r>
        <w:t>CONTAINER ALERTS FIELD DESCRIPTIONS</w:t>
      </w:r>
      <w:bookmarkEnd w:id="592"/>
      <w:r>
        <w:t xml:space="preserve"> </w:t>
      </w:r>
      <w:r>
        <w:tab/>
        <w:t xml:space="preserve"> </w:t>
      </w:r>
    </w:p>
    <w:tbl>
      <w:tblPr>
        <w:tblStyle w:val="TableGrid1"/>
        <w:tblW w:w="8075" w:type="dxa"/>
        <w:tblInd w:w="460" w:type="dxa"/>
        <w:tblCellMar>
          <w:top w:w="95" w:type="dxa"/>
          <w:left w:w="5" w:type="dxa"/>
          <w:right w:w="88" w:type="dxa"/>
        </w:tblCellMar>
        <w:tblLook w:val="04A0" w:firstRow="1" w:lastRow="0" w:firstColumn="1" w:lastColumn="0" w:noHBand="0" w:noVBand="1"/>
      </w:tblPr>
      <w:tblGrid>
        <w:gridCol w:w="1881"/>
        <w:gridCol w:w="6194"/>
      </w:tblGrid>
      <w:tr w:rsidR="00570B77" w14:paraId="7E160740" w14:textId="77777777" w:rsidTr="00A37044">
        <w:trPr>
          <w:trHeight w:val="372"/>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041D6206" w14:textId="77777777" w:rsidR="00570B77" w:rsidRDefault="00570B77" w:rsidP="00A37044">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764632C1" w14:textId="77777777" w:rsidR="00570B77" w:rsidRDefault="00570B77" w:rsidP="00A37044">
            <w:pPr>
              <w:pStyle w:val="TableHeading"/>
            </w:pPr>
            <w:r>
              <w:t xml:space="preserve">Description </w:t>
            </w:r>
          </w:p>
        </w:tc>
      </w:tr>
      <w:tr w:rsidR="00570B77" w14:paraId="0472AE15"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2E212D3E" w14:textId="77777777" w:rsidR="00570B77" w:rsidRPr="00515C5A" w:rsidRDefault="00570B77" w:rsidP="00A37044">
            <w:pPr>
              <w:pStyle w:val="TableBody"/>
              <w:rPr>
                <w:b/>
                <w:bCs/>
              </w:rPr>
            </w:pPr>
            <w:r w:rsidRPr="00515C5A">
              <w:rPr>
                <w:b/>
                <w:bCs/>
              </w:rPr>
              <w:t>Timestamp</w:t>
            </w:r>
          </w:p>
        </w:tc>
        <w:tc>
          <w:tcPr>
            <w:tcW w:w="6194" w:type="dxa"/>
            <w:tcBorders>
              <w:top w:val="single" w:sz="3" w:space="0" w:color="000000"/>
              <w:left w:val="single" w:sz="4" w:space="0" w:color="000000"/>
              <w:bottom w:val="single" w:sz="4" w:space="0" w:color="000000"/>
              <w:right w:val="single" w:sz="4" w:space="0" w:color="000000"/>
            </w:tcBorders>
          </w:tcPr>
          <w:p w14:paraId="49D17B44" w14:textId="1B77E5DC" w:rsidR="00570B77" w:rsidRPr="00515C5A" w:rsidRDefault="00570B77" w:rsidP="00C8108B">
            <w:pPr>
              <w:pStyle w:val="TableBody"/>
            </w:pPr>
            <w:r w:rsidRPr="00515C5A">
              <w:t xml:space="preserve">Date and time when the alert </w:t>
            </w:r>
            <w:del w:id="593" w:author="Moses, Robinson" w:date="2023-04-26T03:52:00Z">
              <w:r w:rsidR="009556C7" w:rsidRPr="00515C5A" w:rsidDel="006C14B7">
                <w:delText>was</w:delText>
              </w:r>
            </w:del>
            <w:ins w:id="594" w:author="Moses, Robinson" w:date="2023-04-26T03:52:00Z">
              <w:r w:rsidR="006C14B7" w:rsidRPr="00515C5A">
                <w:t>were</w:t>
              </w:r>
            </w:ins>
            <w:r w:rsidRPr="00515C5A">
              <w:t xml:space="preserve"> generated.</w:t>
            </w:r>
          </w:p>
        </w:tc>
      </w:tr>
      <w:tr w:rsidR="00570B77" w14:paraId="0654844C" w14:textId="77777777" w:rsidTr="00A37044">
        <w:trPr>
          <w:trHeight w:val="480"/>
        </w:trPr>
        <w:tc>
          <w:tcPr>
            <w:tcW w:w="1881" w:type="dxa"/>
            <w:tcBorders>
              <w:top w:val="single" w:sz="4" w:space="0" w:color="000000"/>
              <w:left w:val="single" w:sz="4" w:space="0" w:color="000000"/>
              <w:bottom w:val="single" w:sz="4" w:space="0" w:color="000000"/>
              <w:right w:val="single" w:sz="4" w:space="0" w:color="000000"/>
            </w:tcBorders>
          </w:tcPr>
          <w:p w14:paraId="3E8D0EF5" w14:textId="77777777" w:rsidR="00570B77" w:rsidRPr="00515C5A" w:rsidRDefault="00570B77" w:rsidP="00A37044">
            <w:pPr>
              <w:pStyle w:val="TableBody"/>
              <w:rPr>
                <w:b/>
                <w:bCs/>
              </w:rPr>
            </w:pPr>
            <w:r w:rsidRPr="00515C5A">
              <w:rPr>
                <w:b/>
                <w:bCs/>
              </w:rPr>
              <w:t>User</w:t>
            </w:r>
          </w:p>
        </w:tc>
        <w:tc>
          <w:tcPr>
            <w:tcW w:w="6194" w:type="dxa"/>
            <w:tcBorders>
              <w:top w:val="single" w:sz="4" w:space="0" w:color="000000"/>
              <w:left w:val="single" w:sz="4" w:space="0" w:color="000000"/>
              <w:bottom w:val="single" w:sz="4" w:space="0" w:color="000000"/>
              <w:right w:val="single" w:sz="4" w:space="0" w:color="000000"/>
            </w:tcBorders>
          </w:tcPr>
          <w:p w14:paraId="448390BD" w14:textId="36F5D9E3" w:rsidR="00570B77" w:rsidRPr="00515C5A" w:rsidRDefault="00570B77" w:rsidP="00C8108B">
            <w:pPr>
              <w:pStyle w:val="TableBody"/>
            </w:pPr>
            <w:r w:rsidRPr="00515C5A">
              <w:t xml:space="preserve">The user who executed the action generated this alert. </w:t>
            </w:r>
          </w:p>
        </w:tc>
      </w:tr>
      <w:tr w:rsidR="00570B77" w14:paraId="6B983F43"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7363FEB8" w14:textId="77777777" w:rsidR="00570B77" w:rsidRPr="00515C5A" w:rsidRDefault="00570B77" w:rsidP="00A37044">
            <w:pPr>
              <w:pStyle w:val="TableBody"/>
              <w:rPr>
                <w:b/>
                <w:bCs/>
              </w:rPr>
            </w:pPr>
            <w:r w:rsidRPr="00515C5A">
              <w:rPr>
                <w:b/>
                <w:bCs/>
              </w:rPr>
              <w:t>Container ID</w:t>
            </w:r>
          </w:p>
        </w:tc>
        <w:tc>
          <w:tcPr>
            <w:tcW w:w="6194" w:type="dxa"/>
            <w:tcBorders>
              <w:top w:val="single" w:sz="4" w:space="0" w:color="000000"/>
              <w:left w:val="single" w:sz="4" w:space="0" w:color="000000"/>
              <w:bottom w:val="single" w:sz="4" w:space="0" w:color="000000"/>
              <w:right w:val="single" w:sz="4" w:space="0" w:color="000000"/>
            </w:tcBorders>
          </w:tcPr>
          <w:p w14:paraId="5E2FD200" w14:textId="77777777" w:rsidR="00570B77" w:rsidRPr="00515C5A" w:rsidRDefault="00570B77" w:rsidP="00C8108B">
            <w:pPr>
              <w:pStyle w:val="TableBody"/>
            </w:pPr>
            <w:r w:rsidRPr="00515C5A">
              <w:t xml:space="preserve">The container involved in whatever action caused this alert. </w:t>
            </w:r>
          </w:p>
        </w:tc>
      </w:tr>
      <w:tr w:rsidR="00570B77" w14:paraId="21759104"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4ABFD172" w14:textId="77777777" w:rsidR="00570B77" w:rsidRPr="00515C5A" w:rsidRDefault="00570B77" w:rsidP="00A37044">
            <w:pPr>
              <w:pStyle w:val="TableBody"/>
              <w:rPr>
                <w:b/>
                <w:bCs/>
              </w:rPr>
            </w:pPr>
            <w:r w:rsidRPr="00515C5A">
              <w:rPr>
                <w:b/>
                <w:bCs/>
              </w:rPr>
              <w:t>Type</w:t>
            </w:r>
          </w:p>
        </w:tc>
        <w:tc>
          <w:tcPr>
            <w:tcW w:w="6194" w:type="dxa"/>
            <w:tcBorders>
              <w:top w:val="single" w:sz="4" w:space="0" w:color="000000"/>
              <w:left w:val="single" w:sz="4" w:space="0" w:color="000000"/>
              <w:bottom w:val="single" w:sz="4" w:space="0" w:color="000000"/>
              <w:right w:val="single" w:sz="4" w:space="0" w:color="000000"/>
            </w:tcBorders>
          </w:tcPr>
          <w:p w14:paraId="3BD2CFAA" w14:textId="77777777" w:rsidR="00570B77" w:rsidRPr="00515C5A" w:rsidRDefault="00570B77" w:rsidP="00C8108B">
            <w:pPr>
              <w:pStyle w:val="TableBody"/>
            </w:pPr>
            <w:r w:rsidRPr="00515C5A">
              <w:t>Type of Alert. Info, Warn, or Severe.</w:t>
            </w:r>
          </w:p>
        </w:tc>
      </w:tr>
      <w:tr w:rsidR="00570B77" w14:paraId="352AF0C6"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3648FB47" w14:textId="77777777" w:rsidR="00570B77" w:rsidRPr="00515C5A" w:rsidRDefault="00570B77" w:rsidP="00A37044">
            <w:pPr>
              <w:pStyle w:val="TableBody"/>
              <w:rPr>
                <w:b/>
                <w:bCs/>
              </w:rPr>
            </w:pPr>
            <w:r w:rsidRPr="00515C5A">
              <w:rPr>
                <w:b/>
                <w:bCs/>
              </w:rPr>
              <w:lastRenderedPageBreak/>
              <w:t>Message</w:t>
            </w:r>
          </w:p>
        </w:tc>
        <w:tc>
          <w:tcPr>
            <w:tcW w:w="6194" w:type="dxa"/>
            <w:tcBorders>
              <w:top w:val="single" w:sz="4" w:space="0" w:color="000000"/>
              <w:left w:val="single" w:sz="4" w:space="0" w:color="000000"/>
              <w:bottom w:val="single" w:sz="4" w:space="0" w:color="000000"/>
              <w:right w:val="single" w:sz="4" w:space="0" w:color="000000"/>
            </w:tcBorders>
          </w:tcPr>
          <w:p w14:paraId="28DCAECF" w14:textId="10B499D5" w:rsidR="00570B77" w:rsidRPr="00515C5A" w:rsidRDefault="00570B77" w:rsidP="00C8108B">
            <w:pPr>
              <w:pStyle w:val="TableBody"/>
            </w:pPr>
            <w:r w:rsidRPr="00515C5A">
              <w:t xml:space="preserve">Description of </w:t>
            </w:r>
            <w:r w:rsidR="00B720D8" w:rsidRPr="00515C5A">
              <w:t>the incident</w:t>
            </w:r>
            <w:r w:rsidRPr="00515C5A">
              <w:t>.</w:t>
            </w:r>
          </w:p>
        </w:tc>
      </w:tr>
    </w:tbl>
    <w:bookmarkStart w:id="595" w:name="_Hlk54168593"/>
    <w:p w14:paraId="4A8640A5" w14:textId="77777777" w:rsidR="00570B77" w:rsidRPr="00D745E1" w:rsidRDefault="00570B77" w:rsidP="00D745E1">
      <w:pPr>
        <w:pStyle w:val="Caption"/>
        <w:rPr>
          <w:color w:val="70AD47" w:themeColor="accent6"/>
        </w:rPr>
      </w:pPr>
      <w:r w:rsidRPr="00D745E1">
        <w:fldChar w:fldCharType="begin"/>
      </w:r>
      <w:r w:rsidRPr="00D745E1">
        <w:rPr>
          <w:color w:val="70AD47" w:themeColor="accent6"/>
        </w:rPr>
        <w:instrText xml:space="preserve"> HYPERLINK \l "_CONTAINERS" </w:instrText>
      </w:r>
      <w:r w:rsidRPr="00D745E1">
        <w:fldChar w:fldCharType="separate"/>
      </w:r>
      <w:r w:rsidRPr="00D745E1">
        <w:rPr>
          <w:rStyle w:val="Hyperlink"/>
          <w:color w:val="70AD47" w:themeColor="accent6"/>
        </w:rPr>
        <w:t>Return to: Containers</w:t>
      </w:r>
      <w:r w:rsidRPr="00D745E1">
        <w:rPr>
          <w:rStyle w:val="Hyperlink"/>
          <w:color w:val="70AD47" w:themeColor="accent6"/>
        </w:rPr>
        <w:fldChar w:fldCharType="end"/>
      </w:r>
      <w:r w:rsidRPr="00D745E1">
        <w:rPr>
          <w:color w:val="70AD47" w:themeColor="accent6"/>
        </w:rPr>
        <w:t xml:space="preserve"> </w:t>
      </w:r>
    </w:p>
    <w:bookmarkEnd w:id="595"/>
    <w:p w14:paraId="1B6AD2A9" w14:textId="77777777" w:rsidR="00570B77" w:rsidRDefault="00570B77" w:rsidP="00570B77"/>
    <w:p w14:paraId="6C205344" w14:textId="77777777" w:rsidR="00570B77" w:rsidRDefault="00570B77" w:rsidP="00570B77"/>
    <w:p w14:paraId="2F27488C" w14:textId="77777777" w:rsidR="00570B77" w:rsidRDefault="00570B77" w:rsidP="00570B77">
      <w:pPr>
        <w:pStyle w:val="Heading1"/>
        <w:ind w:left="-5"/>
      </w:pPr>
      <w:bookmarkStart w:id="596" w:name="_REPORTS"/>
      <w:bookmarkStart w:id="597" w:name="_Toc111643086"/>
      <w:bookmarkStart w:id="598" w:name="_Toc132248014"/>
      <w:bookmarkEnd w:id="596"/>
      <w:r>
        <w:lastRenderedPageBreak/>
        <w:t>REPORTS</w:t>
      </w:r>
      <w:bookmarkEnd w:id="597"/>
      <w:bookmarkEnd w:id="598"/>
      <w:r>
        <w:t xml:space="preserve"> </w:t>
      </w:r>
    </w:p>
    <w:p w14:paraId="5BF12EC2" w14:textId="7B7E34FA" w:rsidR="00B720D8" w:rsidRDefault="0014696D" w:rsidP="00B720D8">
      <w:pPr>
        <w:pStyle w:val="BodyText"/>
      </w:pPr>
      <w:r>
        <w:t xml:space="preserve">The Reports </w:t>
      </w:r>
      <w:r w:rsidR="00570B77">
        <w:t xml:space="preserve">tab shows various reporting options. </w:t>
      </w:r>
    </w:p>
    <w:p w14:paraId="1116EB9E" w14:textId="65B92742" w:rsidR="00570B77" w:rsidRDefault="00B720D8" w:rsidP="00B720D8">
      <w:pPr>
        <w:pStyle w:val="Note"/>
      </w:pPr>
      <w:r w:rsidRPr="00515C5A">
        <w:rPr>
          <w:b/>
          <w:bCs/>
        </w:rPr>
        <w:t>N</w:t>
      </w:r>
      <w:r w:rsidR="00570B77" w:rsidRPr="00515C5A">
        <w:rPr>
          <w:b/>
          <w:bCs/>
        </w:rPr>
        <w:t>ote</w:t>
      </w:r>
      <w:r>
        <w:t>:</w:t>
      </w:r>
      <w:r w:rsidR="00570B77">
        <w:t xml:space="preserve"> </w:t>
      </w:r>
      <w:r>
        <w:t xml:space="preserve">The </w:t>
      </w:r>
      <w:r w:rsidR="00570B77">
        <w:t>reports may be enabled or disabled by your institution.</w:t>
      </w:r>
    </w:p>
    <w:p w14:paraId="238C854C" w14:textId="77777777" w:rsidR="00B720D8" w:rsidRPr="00B720D8" w:rsidRDefault="00B720D8" w:rsidP="00515C5A">
      <w:pPr>
        <w:pStyle w:val="BodyText"/>
      </w:pPr>
    </w:p>
    <w:p w14:paraId="3759CE30" w14:textId="77777777" w:rsidR="00570B77" w:rsidRDefault="00570B77" w:rsidP="00570B77">
      <w:pPr>
        <w:pStyle w:val="Heading2"/>
      </w:pPr>
      <w:bookmarkStart w:id="599" w:name="_Toc111643087"/>
      <w:bookmarkStart w:id="600" w:name="_Toc132248015"/>
      <w:r>
        <w:t>ROUTE PLAN SUMMARY REPORT</w:t>
      </w:r>
      <w:bookmarkEnd w:id="599"/>
      <w:bookmarkEnd w:id="600"/>
      <w:r>
        <w:t xml:space="preserve"> </w:t>
      </w:r>
    </w:p>
    <w:p w14:paraId="0B47CD59" w14:textId="741B5A64" w:rsidR="00570B77" w:rsidRDefault="00570B77" w:rsidP="00D745E1">
      <w:pPr>
        <w:pStyle w:val="Caption"/>
      </w:pPr>
      <w:bookmarkStart w:id="601" w:name="_Toc65568975"/>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964EF7">
        <w:rPr>
          <w:noProof/>
        </w:rPr>
        <w:t>39</w:t>
      </w:r>
      <w:r w:rsidRPr="36CE550C">
        <w:rPr>
          <w:noProof/>
        </w:rPr>
        <w:fldChar w:fldCharType="end"/>
      </w:r>
      <w:r w:rsidRPr="36CE550C">
        <w:t xml:space="preserve">: </w:t>
      </w:r>
      <w:r>
        <w:t>ROUTE PLAN SUMMARY REPORT</w:t>
      </w:r>
      <w:bookmarkEnd w:id="601"/>
    </w:p>
    <w:p w14:paraId="5C9D94DD" w14:textId="77777777" w:rsidR="00570B77" w:rsidRDefault="00570B77" w:rsidP="00515C5A">
      <w:pPr>
        <w:pStyle w:val="BodyText"/>
      </w:pPr>
      <w:r w:rsidRPr="00A77244">
        <w:rPr>
          <w:noProof/>
        </w:rPr>
        <w:drawing>
          <wp:inline distT="0" distB="0" distL="0" distR="0" wp14:anchorId="7C37EDB0" wp14:editId="1C3D123C">
            <wp:extent cx="4730786" cy="2191021"/>
            <wp:effectExtent l="76200" t="76200" r="127000" b="133350"/>
            <wp:docPr id="58551680" name="Picture 5855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4734021" cy="21925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2BF9C046">
        <w:rPr>
          <w:sz w:val="18"/>
          <w:szCs w:val="18"/>
        </w:rPr>
        <w:t xml:space="preserve"> </w:t>
      </w:r>
    </w:p>
    <w:p w14:paraId="4ACDC40D" w14:textId="7E282E98" w:rsidR="00570B77" w:rsidRDefault="00570B77" w:rsidP="00D745E1">
      <w:pPr>
        <w:pStyle w:val="Caption"/>
      </w:pPr>
      <w:bookmarkStart w:id="602" w:name="_Toc65569037"/>
      <w:r w:rsidRPr="002946F8">
        <w:rPr>
          <w:color w:val="auto"/>
        </w:rPr>
        <w:t xml:space="preserve">Table </w:t>
      </w:r>
      <w:r w:rsidRPr="002946F8">
        <w:rPr>
          <w:color w:val="auto"/>
        </w:rPr>
        <w:fldChar w:fldCharType="begin"/>
      </w:r>
      <w:r w:rsidRPr="002946F8">
        <w:rPr>
          <w:color w:val="auto"/>
        </w:rPr>
        <w:instrText xml:space="preserve"> SEQ Table \* ARABIC </w:instrText>
      </w:r>
      <w:r w:rsidRPr="002946F8">
        <w:rPr>
          <w:color w:val="auto"/>
        </w:rPr>
        <w:fldChar w:fldCharType="separate"/>
      </w:r>
      <w:r w:rsidR="00964EF7">
        <w:rPr>
          <w:noProof/>
          <w:color w:val="auto"/>
        </w:rPr>
        <w:t>36</w:t>
      </w:r>
      <w:r w:rsidRPr="002946F8">
        <w:rPr>
          <w:color w:val="auto"/>
        </w:rPr>
        <w:fldChar w:fldCharType="end"/>
      </w:r>
      <w:r w:rsidRPr="002946F8">
        <w:rPr>
          <w:color w:val="auto"/>
        </w:rPr>
        <w:t xml:space="preserve">: </w:t>
      </w:r>
      <w:r>
        <w:t>ROUTE PLAN SUMMARY REPORT FIELD DESCRIPTIONS</w:t>
      </w:r>
      <w:bookmarkEnd w:id="602"/>
      <w:r>
        <w:t xml:space="preserve"> </w:t>
      </w:r>
      <w:r>
        <w:tab/>
        <w:t xml:space="preserve"> </w:t>
      </w:r>
    </w:p>
    <w:tbl>
      <w:tblPr>
        <w:tblStyle w:val="TableGrid1"/>
        <w:tblW w:w="8075" w:type="dxa"/>
        <w:tblInd w:w="460" w:type="dxa"/>
        <w:tblCellMar>
          <w:top w:w="95" w:type="dxa"/>
          <w:left w:w="5" w:type="dxa"/>
          <w:right w:w="88" w:type="dxa"/>
        </w:tblCellMar>
        <w:tblLook w:val="04A0" w:firstRow="1" w:lastRow="0" w:firstColumn="1" w:lastColumn="0" w:noHBand="0" w:noVBand="1"/>
      </w:tblPr>
      <w:tblGrid>
        <w:gridCol w:w="1881"/>
        <w:gridCol w:w="6194"/>
      </w:tblGrid>
      <w:tr w:rsidR="00570B77" w14:paraId="67350F17" w14:textId="77777777" w:rsidTr="00D745E1">
        <w:trPr>
          <w:trHeight w:val="372"/>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52E70282" w14:textId="77777777" w:rsidR="00570B77" w:rsidRDefault="00570B77" w:rsidP="00D745E1">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035822A0" w14:textId="77777777" w:rsidR="00570B77" w:rsidRDefault="00570B77" w:rsidP="00D745E1">
            <w:pPr>
              <w:pStyle w:val="TableHeading"/>
            </w:pPr>
            <w:r>
              <w:t xml:space="preserve">Description </w:t>
            </w:r>
          </w:p>
        </w:tc>
      </w:tr>
      <w:tr w:rsidR="00570B77" w14:paraId="0DE405F7"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7990E3AE" w14:textId="77777777" w:rsidR="00570B77" w:rsidRPr="00515C5A" w:rsidRDefault="00570B77" w:rsidP="00D745E1">
            <w:pPr>
              <w:pStyle w:val="TableBody"/>
              <w:rPr>
                <w:b/>
                <w:bCs/>
              </w:rPr>
            </w:pPr>
            <w:r w:rsidRPr="00515C5A">
              <w:rPr>
                <w:b/>
                <w:bCs/>
              </w:rPr>
              <w:t xml:space="preserve">Item </w:t>
            </w:r>
          </w:p>
        </w:tc>
        <w:tc>
          <w:tcPr>
            <w:tcW w:w="6194" w:type="dxa"/>
            <w:tcBorders>
              <w:top w:val="single" w:sz="3" w:space="0" w:color="000000"/>
              <w:left w:val="single" w:sz="4" w:space="0" w:color="000000"/>
              <w:bottom w:val="single" w:sz="4" w:space="0" w:color="000000"/>
              <w:right w:val="single" w:sz="4" w:space="0" w:color="000000"/>
            </w:tcBorders>
          </w:tcPr>
          <w:p w14:paraId="467B93DB" w14:textId="77777777" w:rsidR="00570B77" w:rsidRPr="00515C5A" w:rsidRDefault="00570B77" w:rsidP="00C8108B">
            <w:pPr>
              <w:pStyle w:val="TableBody"/>
            </w:pPr>
            <w:r w:rsidRPr="00515C5A">
              <w:t xml:space="preserve">Sequence of stops </w:t>
            </w:r>
          </w:p>
        </w:tc>
      </w:tr>
      <w:tr w:rsidR="00570B77" w14:paraId="18974603" w14:textId="77777777">
        <w:trPr>
          <w:trHeight w:val="336"/>
        </w:trPr>
        <w:tc>
          <w:tcPr>
            <w:tcW w:w="1881" w:type="dxa"/>
            <w:tcBorders>
              <w:top w:val="single" w:sz="4" w:space="0" w:color="000000"/>
              <w:left w:val="single" w:sz="4" w:space="0" w:color="000000"/>
              <w:bottom w:val="single" w:sz="4" w:space="0" w:color="000000"/>
              <w:right w:val="single" w:sz="4" w:space="0" w:color="000000"/>
            </w:tcBorders>
          </w:tcPr>
          <w:p w14:paraId="7FC57A31" w14:textId="77777777" w:rsidR="00570B77" w:rsidRPr="00515C5A" w:rsidRDefault="00570B77" w:rsidP="00D745E1">
            <w:pPr>
              <w:pStyle w:val="TableBody"/>
              <w:rPr>
                <w:b/>
                <w:bCs/>
              </w:rPr>
            </w:pPr>
            <w:r w:rsidRPr="00515C5A">
              <w:rPr>
                <w:b/>
                <w:bCs/>
              </w:rPr>
              <w:t xml:space="preserve">Cashpoint Id </w:t>
            </w:r>
          </w:p>
        </w:tc>
        <w:tc>
          <w:tcPr>
            <w:tcW w:w="6194" w:type="dxa"/>
            <w:tcBorders>
              <w:top w:val="single" w:sz="4" w:space="0" w:color="000000"/>
              <w:left w:val="single" w:sz="4" w:space="0" w:color="000000"/>
              <w:bottom w:val="single" w:sz="4" w:space="0" w:color="000000"/>
              <w:right w:val="single" w:sz="4" w:space="0" w:color="000000"/>
            </w:tcBorders>
          </w:tcPr>
          <w:p w14:paraId="55EDA31C" w14:textId="77777777" w:rsidR="00570B77" w:rsidRPr="00515C5A" w:rsidRDefault="00570B77" w:rsidP="00C8108B">
            <w:pPr>
              <w:pStyle w:val="TableBody"/>
            </w:pPr>
            <w:r w:rsidRPr="00515C5A">
              <w:t xml:space="preserve">Cashpoint ID of the location being visited </w:t>
            </w:r>
          </w:p>
        </w:tc>
      </w:tr>
      <w:tr w:rsidR="00570B77" w14:paraId="60E16AD8"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7E659696" w14:textId="77777777" w:rsidR="00570B77" w:rsidRPr="00515C5A" w:rsidRDefault="00570B77" w:rsidP="00D745E1">
            <w:pPr>
              <w:pStyle w:val="TableBody"/>
              <w:rPr>
                <w:b/>
                <w:bCs/>
              </w:rPr>
            </w:pPr>
            <w:r w:rsidRPr="00515C5A">
              <w:rPr>
                <w:b/>
                <w:bCs/>
              </w:rPr>
              <w:t xml:space="preserve">Cashpoint Name </w:t>
            </w:r>
          </w:p>
        </w:tc>
        <w:tc>
          <w:tcPr>
            <w:tcW w:w="6194" w:type="dxa"/>
            <w:tcBorders>
              <w:top w:val="single" w:sz="4" w:space="0" w:color="000000"/>
              <w:left w:val="single" w:sz="4" w:space="0" w:color="000000"/>
              <w:bottom w:val="single" w:sz="4" w:space="0" w:color="000000"/>
              <w:right w:val="single" w:sz="4" w:space="0" w:color="000000"/>
            </w:tcBorders>
          </w:tcPr>
          <w:p w14:paraId="1A4EECDC" w14:textId="77777777" w:rsidR="00570B77" w:rsidRPr="00515C5A" w:rsidRDefault="00570B77" w:rsidP="00C8108B">
            <w:pPr>
              <w:pStyle w:val="TableBody"/>
            </w:pPr>
            <w:r w:rsidRPr="00515C5A">
              <w:t xml:space="preserve">Cashpoint Name of the location being visited </w:t>
            </w:r>
          </w:p>
        </w:tc>
      </w:tr>
      <w:tr w:rsidR="00570B77" w14:paraId="6C2459EB"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42CCBFC7" w14:textId="77777777" w:rsidR="00570B77" w:rsidRPr="00515C5A" w:rsidRDefault="00570B77" w:rsidP="00D745E1">
            <w:pPr>
              <w:pStyle w:val="TableBody"/>
              <w:rPr>
                <w:b/>
                <w:bCs/>
              </w:rPr>
            </w:pPr>
            <w:r w:rsidRPr="00515C5A">
              <w:rPr>
                <w:b/>
                <w:bCs/>
              </w:rPr>
              <w:t xml:space="preserve">Custom Field </w:t>
            </w:r>
          </w:p>
        </w:tc>
        <w:tc>
          <w:tcPr>
            <w:tcW w:w="6194" w:type="dxa"/>
            <w:tcBorders>
              <w:top w:val="single" w:sz="4" w:space="0" w:color="000000"/>
              <w:left w:val="single" w:sz="4" w:space="0" w:color="000000"/>
              <w:bottom w:val="single" w:sz="4" w:space="0" w:color="000000"/>
              <w:right w:val="single" w:sz="4" w:space="0" w:color="000000"/>
            </w:tcBorders>
          </w:tcPr>
          <w:p w14:paraId="43E610EE" w14:textId="1EAA8E1E" w:rsidR="00570B77" w:rsidRPr="00515C5A" w:rsidRDefault="00570B77" w:rsidP="00C8108B">
            <w:pPr>
              <w:pStyle w:val="TableBody"/>
            </w:pPr>
            <w:r w:rsidRPr="00515C5A">
              <w:t xml:space="preserve">Additional info regarding the cashpoint. </w:t>
            </w:r>
            <w:r w:rsidR="00B720D8" w:rsidRPr="00515C5A">
              <w:t xml:space="preserve">Definition </w:t>
            </w:r>
            <w:r w:rsidRPr="00515C5A">
              <w:t xml:space="preserve">determined by user institution. </w:t>
            </w:r>
          </w:p>
        </w:tc>
      </w:tr>
      <w:tr w:rsidR="00570B77" w14:paraId="6394682E"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499A75F2" w14:textId="77777777" w:rsidR="00570B77" w:rsidRPr="00515C5A" w:rsidRDefault="00570B77" w:rsidP="00D745E1">
            <w:pPr>
              <w:pStyle w:val="TableBody"/>
              <w:rPr>
                <w:b/>
                <w:bCs/>
              </w:rPr>
            </w:pPr>
            <w:r w:rsidRPr="00515C5A">
              <w:rPr>
                <w:b/>
                <w:bCs/>
              </w:rPr>
              <w:t xml:space="preserve">Action </w:t>
            </w:r>
          </w:p>
        </w:tc>
        <w:tc>
          <w:tcPr>
            <w:tcW w:w="6194" w:type="dxa"/>
            <w:tcBorders>
              <w:top w:val="single" w:sz="4" w:space="0" w:color="000000"/>
              <w:left w:val="single" w:sz="4" w:space="0" w:color="000000"/>
              <w:bottom w:val="single" w:sz="4" w:space="0" w:color="000000"/>
              <w:right w:val="single" w:sz="4" w:space="0" w:color="000000"/>
            </w:tcBorders>
          </w:tcPr>
          <w:p w14:paraId="45AB9C35" w14:textId="77777777" w:rsidR="00570B77" w:rsidRPr="00515C5A" w:rsidRDefault="00570B77" w:rsidP="00C8108B">
            <w:pPr>
              <w:pStyle w:val="TableBody"/>
            </w:pPr>
            <w:r w:rsidRPr="00515C5A">
              <w:t xml:space="preserve">Type of order </w:t>
            </w:r>
          </w:p>
        </w:tc>
      </w:tr>
      <w:tr w:rsidR="00570B77" w14:paraId="7D93F6B7"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4F6D9F20" w14:textId="77777777" w:rsidR="00570B77" w:rsidRPr="00515C5A" w:rsidRDefault="00570B77" w:rsidP="00D745E1">
            <w:pPr>
              <w:pStyle w:val="TableBody"/>
              <w:rPr>
                <w:b/>
                <w:bCs/>
              </w:rPr>
            </w:pPr>
            <w:r w:rsidRPr="00515C5A">
              <w:rPr>
                <w:b/>
                <w:bCs/>
              </w:rPr>
              <w:t xml:space="preserve">Denomination - Pieces and Amount </w:t>
            </w:r>
          </w:p>
        </w:tc>
        <w:tc>
          <w:tcPr>
            <w:tcW w:w="6194" w:type="dxa"/>
            <w:tcBorders>
              <w:top w:val="single" w:sz="4" w:space="0" w:color="000000"/>
              <w:left w:val="single" w:sz="4" w:space="0" w:color="000000"/>
              <w:bottom w:val="single" w:sz="4" w:space="0" w:color="000000"/>
              <w:right w:val="single" w:sz="4" w:space="0" w:color="000000"/>
            </w:tcBorders>
          </w:tcPr>
          <w:p w14:paraId="3B7E767A" w14:textId="61E4B410" w:rsidR="00570B77" w:rsidRPr="00515C5A" w:rsidRDefault="00570B77" w:rsidP="00C8108B">
            <w:pPr>
              <w:pStyle w:val="TableBody"/>
            </w:pPr>
            <w:r w:rsidRPr="00515C5A">
              <w:t xml:space="preserve">For each denomination, the number of pieces and amount value </w:t>
            </w:r>
            <w:r w:rsidR="00A77244" w:rsidRPr="00515C5A">
              <w:t>is</w:t>
            </w:r>
            <w:r w:rsidR="0014696D" w:rsidRPr="00515C5A">
              <w:t xml:space="preserve"> </w:t>
            </w:r>
            <w:r w:rsidRPr="00515C5A">
              <w:t xml:space="preserve">to be transported. </w:t>
            </w:r>
          </w:p>
        </w:tc>
      </w:tr>
      <w:tr w:rsidR="00570B77" w14:paraId="586CCADA"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306CC6DD" w14:textId="77777777" w:rsidR="00570B77" w:rsidRPr="00515C5A" w:rsidRDefault="00570B77" w:rsidP="00D745E1">
            <w:pPr>
              <w:pStyle w:val="TableBody"/>
              <w:rPr>
                <w:b/>
                <w:bCs/>
              </w:rPr>
            </w:pPr>
            <w:r w:rsidRPr="00515C5A">
              <w:rPr>
                <w:b/>
                <w:bCs/>
              </w:rPr>
              <w:t xml:space="preserve">Total </w:t>
            </w:r>
          </w:p>
        </w:tc>
        <w:tc>
          <w:tcPr>
            <w:tcW w:w="6194" w:type="dxa"/>
            <w:tcBorders>
              <w:top w:val="single" w:sz="4" w:space="0" w:color="000000"/>
              <w:left w:val="single" w:sz="4" w:space="0" w:color="000000"/>
              <w:bottom w:val="single" w:sz="4" w:space="0" w:color="000000"/>
              <w:right w:val="single" w:sz="4" w:space="0" w:color="000000"/>
            </w:tcBorders>
          </w:tcPr>
          <w:p w14:paraId="5815D3D7" w14:textId="77777777" w:rsidR="00570B77" w:rsidRPr="00515C5A" w:rsidRDefault="00570B77" w:rsidP="00C8108B">
            <w:pPr>
              <w:pStyle w:val="TableBody"/>
            </w:pPr>
            <w:r w:rsidRPr="00515C5A">
              <w:t xml:space="preserve">Total amount value </w:t>
            </w:r>
          </w:p>
        </w:tc>
      </w:tr>
      <w:tr w:rsidR="00570B77" w14:paraId="5C7EC8C9"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60AEEEAD" w14:textId="77777777" w:rsidR="00570B77" w:rsidRPr="00515C5A" w:rsidRDefault="00570B77" w:rsidP="00D745E1">
            <w:pPr>
              <w:pStyle w:val="TableBody"/>
              <w:rPr>
                <w:b/>
                <w:bCs/>
              </w:rPr>
            </w:pPr>
            <w:r w:rsidRPr="00515C5A">
              <w:rPr>
                <w:b/>
                <w:bCs/>
              </w:rPr>
              <w:t xml:space="preserve">Remarks </w:t>
            </w:r>
          </w:p>
        </w:tc>
        <w:tc>
          <w:tcPr>
            <w:tcW w:w="6194" w:type="dxa"/>
            <w:tcBorders>
              <w:top w:val="single" w:sz="4" w:space="0" w:color="000000"/>
              <w:left w:val="single" w:sz="4" w:space="0" w:color="000000"/>
              <w:bottom w:val="single" w:sz="4" w:space="0" w:color="000000"/>
              <w:right w:val="single" w:sz="4" w:space="0" w:color="000000"/>
            </w:tcBorders>
          </w:tcPr>
          <w:p w14:paraId="320748C0" w14:textId="77777777" w:rsidR="00570B77" w:rsidRPr="00515C5A" w:rsidRDefault="00570B77" w:rsidP="00C8108B">
            <w:pPr>
              <w:pStyle w:val="TableBody"/>
            </w:pPr>
            <w:r w:rsidRPr="00515C5A">
              <w:t xml:space="preserve">Free field </w:t>
            </w:r>
          </w:p>
        </w:tc>
      </w:tr>
    </w:tbl>
    <w:p w14:paraId="4FC95BAF" w14:textId="77777777" w:rsidR="00570B77" w:rsidRPr="00515C5A" w:rsidRDefault="00000000" w:rsidP="00515C5A">
      <w:pPr>
        <w:pStyle w:val="Caption"/>
        <w:rPr>
          <w:color w:val="70AD47" w:themeColor="accent6"/>
        </w:rPr>
      </w:pPr>
      <w:hyperlink w:anchor="_REPORTS" w:history="1">
        <w:r w:rsidR="00570B77" w:rsidRPr="00515C5A">
          <w:rPr>
            <w:rStyle w:val="Hyperlink"/>
            <w:color w:val="70AD47" w:themeColor="accent6"/>
          </w:rPr>
          <w:t>Return to: Reports</w:t>
        </w:r>
      </w:hyperlink>
      <w:r w:rsidR="00570B77" w:rsidRPr="00515C5A">
        <w:rPr>
          <w:color w:val="70AD47" w:themeColor="accent6"/>
        </w:rPr>
        <w:t xml:space="preserve"> </w:t>
      </w:r>
    </w:p>
    <w:p w14:paraId="7ACF1CCA" w14:textId="77777777" w:rsidR="00570B77" w:rsidRDefault="00570B77" w:rsidP="00570B77">
      <w:pPr>
        <w:pStyle w:val="Heading2"/>
      </w:pPr>
      <w:bookmarkStart w:id="603" w:name="_Toc111643088"/>
      <w:bookmarkStart w:id="604" w:name="_Toc132248016"/>
      <w:r>
        <w:lastRenderedPageBreak/>
        <w:t>ATM RESIDUALS REPORT</w:t>
      </w:r>
      <w:bookmarkEnd w:id="603"/>
      <w:bookmarkEnd w:id="604"/>
      <w:r>
        <w:t xml:space="preserve"> </w:t>
      </w:r>
    </w:p>
    <w:p w14:paraId="769077E0" w14:textId="371B5BDA" w:rsidR="00570B77" w:rsidRPr="00A2141A" w:rsidRDefault="00570B77" w:rsidP="00515C5A">
      <w:pPr>
        <w:pStyle w:val="BodyText"/>
      </w:pPr>
      <w:r>
        <w:t>This report allows user</w:t>
      </w:r>
      <w:r w:rsidR="0014696D">
        <w:t>s</w:t>
      </w:r>
      <w:r>
        <w:t xml:space="preserve"> to view ATM Residual data previously loaded into the system in a CSV file (spreadsheet file).</w:t>
      </w:r>
    </w:p>
    <w:p w14:paraId="1F53CE61" w14:textId="43953973" w:rsidR="00570B77" w:rsidRDefault="00570B77" w:rsidP="00D745E1">
      <w:pPr>
        <w:pStyle w:val="Caption"/>
      </w:pPr>
      <w:bookmarkStart w:id="605" w:name="_Toc65568976"/>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964EF7">
        <w:rPr>
          <w:noProof/>
        </w:rPr>
        <w:t>40</w:t>
      </w:r>
      <w:r w:rsidRPr="36CE550C">
        <w:rPr>
          <w:noProof/>
        </w:rPr>
        <w:fldChar w:fldCharType="end"/>
      </w:r>
      <w:r w:rsidRPr="36CE550C">
        <w:t xml:space="preserve">: </w:t>
      </w:r>
      <w:r>
        <w:t>ATM RESIDUALS REPORT</w:t>
      </w:r>
      <w:bookmarkEnd w:id="605"/>
    </w:p>
    <w:p w14:paraId="6D211868" w14:textId="77777777" w:rsidR="00570B77" w:rsidRDefault="00570B77" w:rsidP="00515C5A">
      <w:pPr>
        <w:pStyle w:val="BodyText"/>
      </w:pPr>
      <w:r>
        <w:rPr>
          <w:noProof/>
        </w:rPr>
        <w:drawing>
          <wp:inline distT="0" distB="0" distL="0" distR="0" wp14:anchorId="754E6E26" wp14:editId="23CC9469">
            <wp:extent cx="4981096" cy="1053530"/>
            <wp:effectExtent l="76200" t="76200" r="124460" b="127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984926" cy="1054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2BF9C046">
        <w:t xml:space="preserve"> </w:t>
      </w:r>
    </w:p>
    <w:p w14:paraId="360DC966" w14:textId="454C6EB1" w:rsidR="00570B77" w:rsidRDefault="00570B77" w:rsidP="00D745E1">
      <w:pPr>
        <w:pStyle w:val="Caption"/>
      </w:pPr>
      <w:bookmarkStart w:id="606" w:name="_Toc65569038"/>
      <w:r w:rsidRPr="002946F8">
        <w:rPr>
          <w:color w:val="auto"/>
        </w:rPr>
        <w:t xml:space="preserve">Table </w:t>
      </w:r>
      <w:r w:rsidRPr="002946F8">
        <w:rPr>
          <w:color w:val="auto"/>
        </w:rPr>
        <w:fldChar w:fldCharType="begin"/>
      </w:r>
      <w:r w:rsidRPr="002946F8">
        <w:rPr>
          <w:color w:val="auto"/>
        </w:rPr>
        <w:instrText xml:space="preserve"> SEQ Table \* ARABIC </w:instrText>
      </w:r>
      <w:r w:rsidRPr="002946F8">
        <w:rPr>
          <w:color w:val="auto"/>
        </w:rPr>
        <w:fldChar w:fldCharType="separate"/>
      </w:r>
      <w:r w:rsidR="00964EF7">
        <w:rPr>
          <w:noProof/>
          <w:color w:val="auto"/>
        </w:rPr>
        <w:t>37</w:t>
      </w:r>
      <w:r w:rsidRPr="002946F8">
        <w:rPr>
          <w:color w:val="auto"/>
        </w:rPr>
        <w:fldChar w:fldCharType="end"/>
      </w:r>
      <w:r w:rsidRPr="002946F8">
        <w:rPr>
          <w:color w:val="auto"/>
        </w:rPr>
        <w:t xml:space="preserve">: </w:t>
      </w:r>
      <w:r>
        <w:t>ATM RESIDUALS REPORT FIELD DESCRIPTIONS</w:t>
      </w:r>
      <w:bookmarkEnd w:id="606"/>
      <w:r>
        <w:t xml:space="preserve"> </w:t>
      </w:r>
      <w:r>
        <w:tab/>
        <w:t xml:space="preserve"> </w:t>
      </w:r>
    </w:p>
    <w:tbl>
      <w:tblPr>
        <w:tblStyle w:val="TableGrid1"/>
        <w:tblW w:w="8075" w:type="dxa"/>
        <w:tblInd w:w="460" w:type="dxa"/>
        <w:tblCellMar>
          <w:top w:w="95" w:type="dxa"/>
          <w:left w:w="5" w:type="dxa"/>
          <w:right w:w="88" w:type="dxa"/>
        </w:tblCellMar>
        <w:tblLook w:val="04A0" w:firstRow="1" w:lastRow="0" w:firstColumn="1" w:lastColumn="0" w:noHBand="0" w:noVBand="1"/>
      </w:tblPr>
      <w:tblGrid>
        <w:gridCol w:w="3492"/>
        <w:gridCol w:w="4583"/>
      </w:tblGrid>
      <w:tr w:rsidR="00570B77" w14:paraId="630F29B7" w14:textId="77777777" w:rsidTr="00D745E1">
        <w:trPr>
          <w:trHeight w:val="372"/>
        </w:trPr>
        <w:tc>
          <w:tcPr>
            <w:tcW w:w="2558" w:type="dxa"/>
            <w:tcBorders>
              <w:top w:val="single" w:sz="4" w:space="0" w:color="000000"/>
              <w:left w:val="single" w:sz="4" w:space="0" w:color="000000"/>
              <w:bottom w:val="single" w:sz="3" w:space="0" w:color="000000"/>
              <w:right w:val="single" w:sz="4" w:space="0" w:color="000000"/>
            </w:tcBorders>
            <w:shd w:val="clear" w:color="auto" w:fill="54B948"/>
          </w:tcPr>
          <w:p w14:paraId="49F42053" w14:textId="77777777" w:rsidR="00570B77" w:rsidRDefault="00570B77" w:rsidP="00D745E1">
            <w:pPr>
              <w:pStyle w:val="TableHeading"/>
            </w:pPr>
            <w:r>
              <w:t xml:space="preserve">Field </w:t>
            </w:r>
          </w:p>
        </w:tc>
        <w:tc>
          <w:tcPr>
            <w:tcW w:w="5517" w:type="dxa"/>
            <w:tcBorders>
              <w:top w:val="single" w:sz="4" w:space="0" w:color="000000"/>
              <w:left w:val="single" w:sz="4" w:space="0" w:color="000000"/>
              <w:bottom w:val="single" w:sz="3" w:space="0" w:color="000000"/>
              <w:right w:val="single" w:sz="4" w:space="0" w:color="000000"/>
            </w:tcBorders>
            <w:shd w:val="clear" w:color="auto" w:fill="54B948"/>
          </w:tcPr>
          <w:p w14:paraId="3588FAED" w14:textId="77777777" w:rsidR="00570B77" w:rsidRDefault="00570B77" w:rsidP="00D745E1">
            <w:pPr>
              <w:pStyle w:val="TableHeading"/>
            </w:pPr>
            <w:r>
              <w:t xml:space="preserve">Description </w:t>
            </w:r>
          </w:p>
        </w:tc>
      </w:tr>
      <w:tr w:rsidR="00570B77" w14:paraId="53FEAA75" w14:textId="77777777">
        <w:trPr>
          <w:trHeight w:val="333"/>
        </w:trPr>
        <w:tc>
          <w:tcPr>
            <w:tcW w:w="2558" w:type="dxa"/>
            <w:tcBorders>
              <w:top w:val="single" w:sz="3" w:space="0" w:color="000000"/>
              <w:left w:val="single" w:sz="4" w:space="0" w:color="000000"/>
              <w:bottom w:val="single" w:sz="4" w:space="0" w:color="000000"/>
              <w:right w:val="single" w:sz="4" w:space="0" w:color="000000"/>
            </w:tcBorders>
          </w:tcPr>
          <w:p w14:paraId="57C04698" w14:textId="77777777" w:rsidR="00570B77" w:rsidRPr="00515C5A" w:rsidRDefault="00570B77" w:rsidP="00D745E1">
            <w:pPr>
              <w:pStyle w:val="TableBody"/>
              <w:rPr>
                <w:b/>
                <w:bCs/>
              </w:rPr>
            </w:pPr>
            <w:r w:rsidRPr="00515C5A">
              <w:rPr>
                <w:b/>
                <w:bCs/>
              </w:rPr>
              <w:t>CASHP_ID</w:t>
            </w:r>
          </w:p>
        </w:tc>
        <w:tc>
          <w:tcPr>
            <w:tcW w:w="5517" w:type="dxa"/>
            <w:tcBorders>
              <w:top w:val="single" w:sz="3" w:space="0" w:color="000000"/>
              <w:left w:val="single" w:sz="4" w:space="0" w:color="000000"/>
              <w:bottom w:val="single" w:sz="4" w:space="0" w:color="000000"/>
              <w:right w:val="single" w:sz="4" w:space="0" w:color="000000"/>
            </w:tcBorders>
          </w:tcPr>
          <w:p w14:paraId="06610B64" w14:textId="77777777" w:rsidR="00570B77" w:rsidRPr="00515C5A" w:rsidRDefault="00570B77" w:rsidP="00B720D8">
            <w:pPr>
              <w:pStyle w:val="TableBody"/>
            </w:pPr>
            <w:r w:rsidRPr="00515C5A">
              <w:t xml:space="preserve">The cashpoint (ATM) from which the residuals originate. </w:t>
            </w:r>
          </w:p>
        </w:tc>
      </w:tr>
      <w:tr w:rsidR="00570B77" w14:paraId="6F3769EF" w14:textId="77777777">
        <w:trPr>
          <w:trHeight w:val="336"/>
        </w:trPr>
        <w:tc>
          <w:tcPr>
            <w:tcW w:w="2558" w:type="dxa"/>
            <w:tcBorders>
              <w:top w:val="single" w:sz="4" w:space="0" w:color="000000"/>
              <w:left w:val="single" w:sz="4" w:space="0" w:color="000000"/>
              <w:bottom w:val="single" w:sz="4" w:space="0" w:color="000000"/>
              <w:right w:val="single" w:sz="4" w:space="0" w:color="000000"/>
            </w:tcBorders>
          </w:tcPr>
          <w:p w14:paraId="6BDE2E02" w14:textId="77777777" w:rsidR="00570B77" w:rsidRPr="00515C5A" w:rsidRDefault="00570B77" w:rsidP="00D745E1">
            <w:pPr>
              <w:pStyle w:val="TableBody"/>
              <w:rPr>
                <w:b/>
                <w:bCs/>
              </w:rPr>
            </w:pPr>
            <w:r w:rsidRPr="00515C5A">
              <w:rPr>
                <w:b/>
                <w:bCs/>
              </w:rPr>
              <w:t xml:space="preserve">RETURN_DATE </w:t>
            </w:r>
          </w:p>
        </w:tc>
        <w:tc>
          <w:tcPr>
            <w:tcW w:w="5517" w:type="dxa"/>
            <w:tcBorders>
              <w:top w:val="single" w:sz="4" w:space="0" w:color="000000"/>
              <w:left w:val="single" w:sz="4" w:space="0" w:color="000000"/>
              <w:bottom w:val="single" w:sz="4" w:space="0" w:color="000000"/>
              <w:right w:val="single" w:sz="4" w:space="0" w:color="000000"/>
            </w:tcBorders>
          </w:tcPr>
          <w:p w14:paraId="4597E4F5" w14:textId="77C82909" w:rsidR="00570B77" w:rsidRPr="00515C5A" w:rsidRDefault="00570B77" w:rsidP="00B720D8">
            <w:pPr>
              <w:pStyle w:val="TableBody"/>
            </w:pPr>
            <w:r w:rsidRPr="00515C5A">
              <w:t xml:space="preserve">The date on which the amounts </w:t>
            </w:r>
            <w:r w:rsidR="0014696D">
              <w:t xml:space="preserve">were </w:t>
            </w:r>
            <w:r w:rsidRPr="00515C5A">
              <w:t xml:space="preserve">returned from the ATM. </w:t>
            </w:r>
          </w:p>
        </w:tc>
      </w:tr>
      <w:tr w:rsidR="00570B77" w14:paraId="675E0159" w14:textId="77777777">
        <w:trPr>
          <w:trHeight w:val="334"/>
        </w:trPr>
        <w:tc>
          <w:tcPr>
            <w:tcW w:w="2558" w:type="dxa"/>
            <w:tcBorders>
              <w:top w:val="single" w:sz="4" w:space="0" w:color="000000"/>
              <w:left w:val="single" w:sz="4" w:space="0" w:color="000000"/>
              <w:bottom w:val="single" w:sz="4" w:space="0" w:color="000000"/>
              <w:right w:val="single" w:sz="4" w:space="0" w:color="000000"/>
            </w:tcBorders>
          </w:tcPr>
          <w:p w14:paraId="3BE7FB59" w14:textId="77777777" w:rsidR="00570B77" w:rsidRPr="00515C5A" w:rsidRDefault="00570B77" w:rsidP="00D745E1">
            <w:pPr>
              <w:pStyle w:val="TableBody"/>
              <w:rPr>
                <w:b/>
                <w:bCs/>
              </w:rPr>
            </w:pPr>
            <w:r w:rsidRPr="00515C5A">
              <w:rPr>
                <w:b/>
                <w:bCs/>
              </w:rPr>
              <w:t xml:space="preserve">DENOM_ID </w:t>
            </w:r>
          </w:p>
        </w:tc>
        <w:tc>
          <w:tcPr>
            <w:tcW w:w="5517" w:type="dxa"/>
            <w:tcBorders>
              <w:top w:val="single" w:sz="4" w:space="0" w:color="000000"/>
              <w:left w:val="single" w:sz="4" w:space="0" w:color="000000"/>
              <w:bottom w:val="single" w:sz="4" w:space="0" w:color="000000"/>
              <w:right w:val="single" w:sz="4" w:space="0" w:color="000000"/>
            </w:tcBorders>
          </w:tcPr>
          <w:p w14:paraId="4DA2532F" w14:textId="77777777" w:rsidR="00570B77" w:rsidRPr="00515C5A" w:rsidRDefault="00570B77" w:rsidP="00B720D8">
            <w:pPr>
              <w:pStyle w:val="TableBody"/>
            </w:pPr>
            <w:r w:rsidRPr="00515C5A">
              <w:t xml:space="preserve">Denomination ID of the cash. </w:t>
            </w:r>
          </w:p>
        </w:tc>
      </w:tr>
      <w:tr w:rsidR="00570B77" w14:paraId="4D281A94" w14:textId="77777777">
        <w:trPr>
          <w:trHeight w:val="334"/>
        </w:trPr>
        <w:tc>
          <w:tcPr>
            <w:tcW w:w="2558" w:type="dxa"/>
            <w:tcBorders>
              <w:top w:val="single" w:sz="4" w:space="0" w:color="000000"/>
              <w:left w:val="single" w:sz="4" w:space="0" w:color="000000"/>
              <w:bottom w:val="single" w:sz="4" w:space="0" w:color="000000"/>
              <w:right w:val="single" w:sz="4" w:space="0" w:color="000000"/>
            </w:tcBorders>
          </w:tcPr>
          <w:p w14:paraId="1C6693EB" w14:textId="77777777" w:rsidR="00570B77" w:rsidRPr="00515C5A" w:rsidRDefault="00570B77" w:rsidP="00D745E1">
            <w:pPr>
              <w:pStyle w:val="TableBody"/>
              <w:rPr>
                <w:b/>
                <w:bCs/>
              </w:rPr>
            </w:pPr>
            <w:r w:rsidRPr="00515C5A">
              <w:rPr>
                <w:b/>
                <w:bCs/>
              </w:rPr>
              <w:t xml:space="preserve">CASSETTE_ID </w:t>
            </w:r>
          </w:p>
        </w:tc>
        <w:tc>
          <w:tcPr>
            <w:tcW w:w="5517" w:type="dxa"/>
            <w:tcBorders>
              <w:top w:val="single" w:sz="4" w:space="0" w:color="000000"/>
              <w:left w:val="single" w:sz="4" w:space="0" w:color="000000"/>
              <w:bottom w:val="single" w:sz="4" w:space="0" w:color="000000"/>
              <w:right w:val="single" w:sz="4" w:space="0" w:color="000000"/>
            </w:tcBorders>
          </w:tcPr>
          <w:p w14:paraId="26455705" w14:textId="77777777" w:rsidR="00570B77" w:rsidRPr="00515C5A" w:rsidRDefault="00570B77" w:rsidP="00B720D8">
            <w:pPr>
              <w:pStyle w:val="TableBody"/>
            </w:pPr>
            <w:r w:rsidRPr="00515C5A">
              <w:t>Cassette ID, if any.</w:t>
            </w:r>
          </w:p>
        </w:tc>
      </w:tr>
      <w:tr w:rsidR="00570B77" w14:paraId="0BD47C52" w14:textId="77777777">
        <w:trPr>
          <w:trHeight w:val="334"/>
        </w:trPr>
        <w:tc>
          <w:tcPr>
            <w:tcW w:w="2558" w:type="dxa"/>
            <w:tcBorders>
              <w:top w:val="single" w:sz="4" w:space="0" w:color="000000"/>
              <w:left w:val="single" w:sz="4" w:space="0" w:color="000000"/>
              <w:bottom w:val="single" w:sz="4" w:space="0" w:color="000000"/>
              <w:right w:val="single" w:sz="4" w:space="0" w:color="000000"/>
            </w:tcBorders>
          </w:tcPr>
          <w:p w14:paraId="16908FB6" w14:textId="77777777" w:rsidR="00570B77" w:rsidRPr="00515C5A" w:rsidRDefault="00570B77" w:rsidP="00D745E1">
            <w:pPr>
              <w:pStyle w:val="TableBody"/>
              <w:rPr>
                <w:b/>
                <w:bCs/>
              </w:rPr>
            </w:pPr>
            <w:r w:rsidRPr="00515C5A">
              <w:rPr>
                <w:b/>
                <w:bCs/>
              </w:rPr>
              <w:t>PREVIOUS_DELIVERY_DATE</w:t>
            </w:r>
          </w:p>
        </w:tc>
        <w:tc>
          <w:tcPr>
            <w:tcW w:w="5517" w:type="dxa"/>
            <w:tcBorders>
              <w:top w:val="single" w:sz="4" w:space="0" w:color="000000"/>
              <w:left w:val="single" w:sz="4" w:space="0" w:color="000000"/>
              <w:bottom w:val="single" w:sz="4" w:space="0" w:color="000000"/>
              <w:right w:val="single" w:sz="4" w:space="0" w:color="000000"/>
            </w:tcBorders>
          </w:tcPr>
          <w:p w14:paraId="42E5FAD4" w14:textId="5869E7D0" w:rsidR="00570B77" w:rsidRPr="00515C5A" w:rsidRDefault="00570B77" w:rsidP="00B720D8">
            <w:pPr>
              <w:pStyle w:val="TableBody"/>
            </w:pPr>
            <w:r w:rsidRPr="00515C5A">
              <w:t>Date of the prior delivery to this ATM. Presumably</w:t>
            </w:r>
            <w:r w:rsidR="0014696D">
              <w:t>,</w:t>
            </w:r>
            <w:r w:rsidRPr="00515C5A">
              <w:t xml:space="preserve"> the residual cash is left over from that delivery. </w:t>
            </w:r>
          </w:p>
        </w:tc>
      </w:tr>
      <w:tr w:rsidR="00570B77" w14:paraId="4A9B770D" w14:textId="77777777">
        <w:trPr>
          <w:trHeight w:val="334"/>
        </w:trPr>
        <w:tc>
          <w:tcPr>
            <w:tcW w:w="2558" w:type="dxa"/>
            <w:tcBorders>
              <w:top w:val="single" w:sz="4" w:space="0" w:color="000000"/>
              <w:left w:val="single" w:sz="4" w:space="0" w:color="000000"/>
              <w:bottom w:val="single" w:sz="4" w:space="0" w:color="000000"/>
              <w:right w:val="single" w:sz="4" w:space="0" w:color="000000"/>
            </w:tcBorders>
          </w:tcPr>
          <w:p w14:paraId="71B21F71" w14:textId="77777777" w:rsidR="00570B77" w:rsidRPr="00515C5A" w:rsidRDefault="00570B77" w:rsidP="00D745E1">
            <w:pPr>
              <w:pStyle w:val="TableBody"/>
              <w:rPr>
                <w:b/>
                <w:bCs/>
              </w:rPr>
            </w:pPr>
            <w:r w:rsidRPr="00515C5A">
              <w:rPr>
                <w:b/>
                <w:bCs/>
              </w:rPr>
              <w:t xml:space="preserve">PREVIOUS_DELIVERY_AMT </w:t>
            </w:r>
          </w:p>
        </w:tc>
        <w:tc>
          <w:tcPr>
            <w:tcW w:w="5517" w:type="dxa"/>
            <w:tcBorders>
              <w:top w:val="single" w:sz="4" w:space="0" w:color="000000"/>
              <w:left w:val="single" w:sz="4" w:space="0" w:color="000000"/>
              <w:bottom w:val="single" w:sz="4" w:space="0" w:color="000000"/>
              <w:right w:val="single" w:sz="4" w:space="0" w:color="000000"/>
            </w:tcBorders>
          </w:tcPr>
          <w:p w14:paraId="596D2118" w14:textId="1A44DD6A" w:rsidR="00570B77" w:rsidRPr="00515C5A" w:rsidRDefault="00570B77" w:rsidP="00B720D8">
            <w:pPr>
              <w:pStyle w:val="TableBody"/>
            </w:pPr>
            <w:r w:rsidRPr="00515C5A">
              <w:t>Amount of the prior delivery to this ATM. Presumably</w:t>
            </w:r>
            <w:r w:rsidR="0014696D">
              <w:t>,</w:t>
            </w:r>
            <w:r w:rsidRPr="00515C5A">
              <w:t xml:space="preserve"> the residual cash is left over from that delivery.</w:t>
            </w:r>
          </w:p>
        </w:tc>
      </w:tr>
      <w:tr w:rsidR="00570B77" w14:paraId="2B0A75AC" w14:textId="77777777">
        <w:trPr>
          <w:trHeight w:val="334"/>
        </w:trPr>
        <w:tc>
          <w:tcPr>
            <w:tcW w:w="2558" w:type="dxa"/>
            <w:tcBorders>
              <w:top w:val="single" w:sz="4" w:space="0" w:color="000000"/>
              <w:left w:val="single" w:sz="4" w:space="0" w:color="000000"/>
              <w:bottom w:val="single" w:sz="4" w:space="0" w:color="000000"/>
              <w:right w:val="single" w:sz="4" w:space="0" w:color="000000"/>
            </w:tcBorders>
          </w:tcPr>
          <w:p w14:paraId="493305B0" w14:textId="77777777" w:rsidR="00570B77" w:rsidRPr="00515C5A" w:rsidRDefault="00570B77" w:rsidP="00D745E1">
            <w:pPr>
              <w:pStyle w:val="TableBody"/>
              <w:rPr>
                <w:b/>
                <w:bCs/>
              </w:rPr>
            </w:pPr>
            <w:r w:rsidRPr="00515C5A">
              <w:rPr>
                <w:b/>
                <w:bCs/>
              </w:rPr>
              <w:t>WTHDRWLS_SINCE_LAST_DELIVERY</w:t>
            </w:r>
          </w:p>
        </w:tc>
        <w:tc>
          <w:tcPr>
            <w:tcW w:w="5517" w:type="dxa"/>
            <w:tcBorders>
              <w:top w:val="single" w:sz="4" w:space="0" w:color="000000"/>
              <w:left w:val="single" w:sz="4" w:space="0" w:color="000000"/>
              <w:bottom w:val="single" w:sz="4" w:space="0" w:color="000000"/>
              <w:right w:val="single" w:sz="4" w:space="0" w:color="000000"/>
            </w:tcBorders>
          </w:tcPr>
          <w:p w14:paraId="456E1438" w14:textId="77777777" w:rsidR="00570B77" w:rsidRPr="00515C5A" w:rsidRDefault="00570B77" w:rsidP="00B720D8">
            <w:pPr>
              <w:pStyle w:val="TableBody"/>
            </w:pPr>
            <w:r w:rsidRPr="00515C5A">
              <w:t>Count of withdrawals since last delivery.</w:t>
            </w:r>
          </w:p>
        </w:tc>
      </w:tr>
      <w:tr w:rsidR="00570B77" w14:paraId="3D0B2CA8" w14:textId="77777777">
        <w:trPr>
          <w:trHeight w:val="334"/>
        </w:trPr>
        <w:tc>
          <w:tcPr>
            <w:tcW w:w="2558" w:type="dxa"/>
            <w:tcBorders>
              <w:top w:val="single" w:sz="4" w:space="0" w:color="000000"/>
              <w:left w:val="single" w:sz="4" w:space="0" w:color="000000"/>
              <w:bottom w:val="single" w:sz="4" w:space="0" w:color="000000"/>
              <w:right w:val="single" w:sz="4" w:space="0" w:color="000000"/>
            </w:tcBorders>
          </w:tcPr>
          <w:p w14:paraId="4B510C58" w14:textId="77777777" w:rsidR="00570B77" w:rsidRPr="00515C5A" w:rsidRDefault="00570B77" w:rsidP="00D745E1">
            <w:pPr>
              <w:pStyle w:val="TableBody"/>
              <w:rPr>
                <w:b/>
                <w:bCs/>
              </w:rPr>
            </w:pPr>
            <w:r w:rsidRPr="00515C5A">
              <w:rPr>
                <w:b/>
                <w:bCs/>
              </w:rPr>
              <w:t>EXPECTED_RESIDUAL_AMT</w:t>
            </w:r>
          </w:p>
        </w:tc>
        <w:tc>
          <w:tcPr>
            <w:tcW w:w="5517" w:type="dxa"/>
            <w:tcBorders>
              <w:top w:val="single" w:sz="4" w:space="0" w:color="000000"/>
              <w:left w:val="single" w:sz="4" w:space="0" w:color="000000"/>
              <w:bottom w:val="single" w:sz="4" w:space="0" w:color="000000"/>
              <w:right w:val="single" w:sz="4" w:space="0" w:color="000000"/>
            </w:tcBorders>
          </w:tcPr>
          <w:p w14:paraId="7F536308" w14:textId="77777777" w:rsidR="00570B77" w:rsidRPr="00515C5A" w:rsidRDefault="00570B77" w:rsidP="00B720D8">
            <w:pPr>
              <w:pStyle w:val="TableBody"/>
            </w:pPr>
            <w:r w:rsidRPr="00515C5A">
              <w:t>Expected residual amount based on last delivery amount and recorded withdrawals.</w:t>
            </w:r>
          </w:p>
        </w:tc>
      </w:tr>
      <w:tr w:rsidR="00570B77" w14:paraId="23C7FEEF" w14:textId="77777777">
        <w:trPr>
          <w:trHeight w:val="334"/>
        </w:trPr>
        <w:tc>
          <w:tcPr>
            <w:tcW w:w="2558" w:type="dxa"/>
            <w:tcBorders>
              <w:top w:val="single" w:sz="4" w:space="0" w:color="000000"/>
              <w:left w:val="single" w:sz="4" w:space="0" w:color="000000"/>
              <w:bottom w:val="single" w:sz="4" w:space="0" w:color="000000"/>
              <w:right w:val="single" w:sz="4" w:space="0" w:color="000000"/>
            </w:tcBorders>
          </w:tcPr>
          <w:p w14:paraId="70BD0185" w14:textId="77777777" w:rsidR="00570B77" w:rsidRPr="00515C5A" w:rsidRDefault="00570B77" w:rsidP="00D745E1">
            <w:pPr>
              <w:pStyle w:val="TableBody"/>
              <w:rPr>
                <w:b/>
                <w:bCs/>
              </w:rPr>
            </w:pPr>
            <w:r w:rsidRPr="00515C5A">
              <w:rPr>
                <w:b/>
                <w:bCs/>
              </w:rPr>
              <w:t>ACTUAL_RESIDUAL_AMT</w:t>
            </w:r>
          </w:p>
        </w:tc>
        <w:tc>
          <w:tcPr>
            <w:tcW w:w="5517" w:type="dxa"/>
            <w:tcBorders>
              <w:top w:val="single" w:sz="4" w:space="0" w:color="000000"/>
              <w:left w:val="single" w:sz="4" w:space="0" w:color="000000"/>
              <w:bottom w:val="single" w:sz="4" w:space="0" w:color="000000"/>
              <w:right w:val="single" w:sz="4" w:space="0" w:color="000000"/>
            </w:tcBorders>
          </w:tcPr>
          <w:p w14:paraId="1DF03904" w14:textId="77777777" w:rsidR="00570B77" w:rsidRPr="00515C5A" w:rsidRDefault="00570B77" w:rsidP="00B720D8">
            <w:pPr>
              <w:pStyle w:val="TableBody"/>
            </w:pPr>
            <w:r w:rsidRPr="00515C5A">
              <w:t>Residual amount counted after receipt of residual cash.</w:t>
            </w:r>
          </w:p>
        </w:tc>
      </w:tr>
      <w:tr w:rsidR="00570B77" w14:paraId="05D4AD24" w14:textId="77777777">
        <w:trPr>
          <w:trHeight w:val="334"/>
        </w:trPr>
        <w:tc>
          <w:tcPr>
            <w:tcW w:w="2558" w:type="dxa"/>
            <w:tcBorders>
              <w:top w:val="single" w:sz="4" w:space="0" w:color="000000"/>
              <w:left w:val="single" w:sz="4" w:space="0" w:color="000000"/>
              <w:bottom w:val="single" w:sz="4" w:space="0" w:color="000000"/>
              <w:right w:val="single" w:sz="4" w:space="0" w:color="000000"/>
            </w:tcBorders>
          </w:tcPr>
          <w:p w14:paraId="4A8BDE4E" w14:textId="77777777" w:rsidR="00570B77" w:rsidRPr="00515C5A" w:rsidRDefault="00570B77" w:rsidP="00D745E1">
            <w:pPr>
              <w:pStyle w:val="TableBody"/>
              <w:rPr>
                <w:b/>
                <w:bCs/>
              </w:rPr>
            </w:pPr>
            <w:r w:rsidRPr="00515C5A">
              <w:rPr>
                <w:b/>
                <w:bCs/>
              </w:rPr>
              <w:t>LINKED_ORDER</w:t>
            </w:r>
          </w:p>
        </w:tc>
        <w:tc>
          <w:tcPr>
            <w:tcW w:w="5517" w:type="dxa"/>
            <w:tcBorders>
              <w:top w:val="single" w:sz="4" w:space="0" w:color="000000"/>
              <w:left w:val="single" w:sz="4" w:space="0" w:color="000000"/>
              <w:bottom w:val="single" w:sz="4" w:space="0" w:color="000000"/>
              <w:right w:val="single" w:sz="4" w:space="0" w:color="000000"/>
            </w:tcBorders>
          </w:tcPr>
          <w:p w14:paraId="72DC3B1D" w14:textId="77777777" w:rsidR="00570B77" w:rsidRPr="00515C5A" w:rsidRDefault="00570B77" w:rsidP="00B720D8">
            <w:pPr>
              <w:pStyle w:val="TableBody"/>
            </w:pPr>
            <w:r w:rsidRPr="00515C5A">
              <w:t>Reference number of the prior delivery to this ATM.</w:t>
            </w:r>
          </w:p>
        </w:tc>
      </w:tr>
    </w:tbl>
    <w:p w14:paraId="4CBA1215" w14:textId="65BF304B" w:rsidR="00570B77" w:rsidRDefault="00000000" w:rsidP="00D745E1">
      <w:pPr>
        <w:pStyle w:val="Caption"/>
        <w:rPr>
          <w:color w:val="70AD47" w:themeColor="accent6"/>
        </w:rPr>
      </w:pPr>
      <w:hyperlink w:anchor="_REPORTS" w:history="1">
        <w:r w:rsidR="00570B77" w:rsidRPr="00D745E1">
          <w:rPr>
            <w:rStyle w:val="Hyperlink"/>
            <w:color w:val="70AD47" w:themeColor="accent6"/>
          </w:rPr>
          <w:t>Return to: Reports</w:t>
        </w:r>
      </w:hyperlink>
      <w:r w:rsidR="00570B77" w:rsidRPr="00D745E1">
        <w:rPr>
          <w:color w:val="70AD47" w:themeColor="accent6"/>
        </w:rPr>
        <w:t xml:space="preserve"> </w:t>
      </w:r>
    </w:p>
    <w:p w14:paraId="19549250" w14:textId="77777777" w:rsidR="00570B77" w:rsidRDefault="00570B77" w:rsidP="00570B77">
      <w:pPr>
        <w:pStyle w:val="Heading2"/>
      </w:pPr>
      <w:bookmarkStart w:id="607" w:name="_Toc111643089"/>
      <w:bookmarkStart w:id="608" w:name="_Toc132248017"/>
      <w:r>
        <w:lastRenderedPageBreak/>
        <w:t>CONTAINER ASSET REPORT</w:t>
      </w:r>
      <w:bookmarkEnd w:id="607"/>
      <w:bookmarkEnd w:id="608"/>
      <w:r>
        <w:t xml:space="preserve"> </w:t>
      </w:r>
    </w:p>
    <w:p w14:paraId="5C7DC301" w14:textId="3ED5C1B1" w:rsidR="00570B77" w:rsidRDefault="00B720D8" w:rsidP="00515C5A">
      <w:pPr>
        <w:pStyle w:val="BodyText"/>
        <w:rPr>
          <w:lang w:eastAsia="en-GB"/>
        </w:rPr>
      </w:pPr>
      <w:r>
        <w:rPr>
          <w:lang w:eastAsia="en-GB"/>
        </w:rPr>
        <w:t>Container Asset Report allows users to</w:t>
      </w:r>
      <w:r w:rsidR="00570B77" w:rsidRPr="000A0789">
        <w:rPr>
          <w:lang w:eastAsia="en-GB"/>
        </w:rPr>
        <w:t xml:space="preserve"> </w:t>
      </w:r>
      <w:r>
        <w:rPr>
          <w:lang w:eastAsia="en-GB"/>
        </w:rPr>
        <w:t>view</w:t>
      </w:r>
      <w:r w:rsidR="00570B77" w:rsidRPr="000A0789">
        <w:rPr>
          <w:lang w:eastAsia="en-GB"/>
        </w:rPr>
        <w:t xml:space="preserve">: “What containers exist” (assets list) </w:t>
      </w:r>
      <w:r>
        <w:rPr>
          <w:lang w:eastAsia="en-GB"/>
        </w:rPr>
        <w:t>and</w:t>
      </w:r>
      <w:r w:rsidRPr="000A0789">
        <w:rPr>
          <w:lang w:eastAsia="en-GB"/>
        </w:rPr>
        <w:t xml:space="preserve"> </w:t>
      </w:r>
      <w:r>
        <w:rPr>
          <w:lang w:eastAsia="en-GB"/>
        </w:rPr>
        <w:t>the current</w:t>
      </w:r>
      <w:r w:rsidR="00570B77" w:rsidRPr="000A0789">
        <w:rPr>
          <w:lang w:eastAsia="en-GB"/>
        </w:rPr>
        <w:t xml:space="preserve"> locations</w:t>
      </w:r>
      <w:r>
        <w:rPr>
          <w:lang w:eastAsia="en-GB"/>
        </w:rPr>
        <w:t xml:space="preserve"> of the containers</w:t>
      </w:r>
    </w:p>
    <w:p w14:paraId="5FAEE330" w14:textId="2BA57962" w:rsidR="00570B77" w:rsidRDefault="00570B77" w:rsidP="00D745E1">
      <w:pPr>
        <w:pStyle w:val="Caption"/>
      </w:pPr>
      <w:bookmarkStart w:id="609" w:name="_Toc65568977"/>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964EF7">
        <w:rPr>
          <w:noProof/>
        </w:rPr>
        <w:t>41</w:t>
      </w:r>
      <w:r w:rsidRPr="36CE550C">
        <w:rPr>
          <w:noProof/>
        </w:rPr>
        <w:fldChar w:fldCharType="end"/>
      </w:r>
      <w:r w:rsidRPr="36CE550C">
        <w:t xml:space="preserve">: </w:t>
      </w:r>
      <w:r>
        <w:t>CONTAINER ASSET REPORT</w:t>
      </w:r>
      <w:bookmarkEnd w:id="609"/>
    </w:p>
    <w:p w14:paraId="534EA2DF" w14:textId="77777777" w:rsidR="00570B77" w:rsidRDefault="00570B77" w:rsidP="00515C5A">
      <w:pPr>
        <w:pStyle w:val="BodyText"/>
      </w:pPr>
      <w:r>
        <w:rPr>
          <w:noProof/>
        </w:rPr>
        <w:drawing>
          <wp:inline distT="0" distB="0" distL="0" distR="0" wp14:anchorId="4BA67F8B" wp14:editId="5E644717">
            <wp:extent cx="5195648" cy="2461710"/>
            <wp:effectExtent l="76200" t="76200" r="138430" b="129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01611" cy="24645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2BF9C046">
        <w:t xml:space="preserve"> </w:t>
      </w:r>
    </w:p>
    <w:p w14:paraId="2C46300F" w14:textId="6C9A067C" w:rsidR="00570B77" w:rsidRDefault="00570B77" w:rsidP="00D745E1">
      <w:pPr>
        <w:pStyle w:val="Caption"/>
      </w:pPr>
      <w:bookmarkStart w:id="610" w:name="_Toc65569039"/>
      <w:r w:rsidRPr="002946F8">
        <w:rPr>
          <w:color w:val="auto"/>
        </w:rPr>
        <w:t xml:space="preserve">Table </w:t>
      </w:r>
      <w:r w:rsidRPr="002946F8">
        <w:rPr>
          <w:color w:val="auto"/>
        </w:rPr>
        <w:fldChar w:fldCharType="begin"/>
      </w:r>
      <w:r w:rsidRPr="002946F8">
        <w:rPr>
          <w:color w:val="auto"/>
        </w:rPr>
        <w:instrText xml:space="preserve"> SEQ Table \* ARABIC </w:instrText>
      </w:r>
      <w:r w:rsidRPr="002946F8">
        <w:rPr>
          <w:color w:val="auto"/>
        </w:rPr>
        <w:fldChar w:fldCharType="separate"/>
      </w:r>
      <w:r w:rsidR="00964EF7">
        <w:rPr>
          <w:noProof/>
          <w:color w:val="auto"/>
        </w:rPr>
        <w:t>38</w:t>
      </w:r>
      <w:r w:rsidRPr="002946F8">
        <w:rPr>
          <w:color w:val="auto"/>
        </w:rPr>
        <w:fldChar w:fldCharType="end"/>
      </w:r>
      <w:r w:rsidRPr="002946F8">
        <w:rPr>
          <w:color w:val="auto"/>
        </w:rPr>
        <w:t xml:space="preserve">: </w:t>
      </w:r>
      <w:r>
        <w:t>CONTAINER ASSET REPORT FIELD DESCRIPTIONS</w:t>
      </w:r>
      <w:bookmarkEnd w:id="610"/>
      <w:r>
        <w:t xml:space="preserve"> </w:t>
      </w:r>
      <w:r>
        <w:tab/>
        <w:t xml:space="preserve"> </w:t>
      </w:r>
    </w:p>
    <w:tbl>
      <w:tblPr>
        <w:tblStyle w:val="TableGrid1"/>
        <w:tblW w:w="7703" w:type="dxa"/>
        <w:tblInd w:w="805" w:type="dxa"/>
        <w:tblCellMar>
          <w:top w:w="95" w:type="dxa"/>
          <w:left w:w="5" w:type="dxa"/>
          <w:right w:w="88" w:type="dxa"/>
        </w:tblCellMar>
        <w:tblLook w:val="04A0" w:firstRow="1" w:lastRow="0" w:firstColumn="1" w:lastColumn="0" w:noHBand="0" w:noVBand="1"/>
      </w:tblPr>
      <w:tblGrid>
        <w:gridCol w:w="2204"/>
        <w:gridCol w:w="5499"/>
      </w:tblGrid>
      <w:tr w:rsidR="00570B77" w14:paraId="3DBC650A" w14:textId="77777777" w:rsidTr="00515C5A">
        <w:trPr>
          <w:trHeight w:val="224"/>
        </w:trPr>
        <w:tc>
          <w:tcPr>
            <w:tcW w:w="2204" w:type="dxa"/>
            <w:tcBorders>
              <w:top w:val="single" w:sz="4" w:space="0" w:color="000000"/>
              <w:left w:val="single" w:sz="4" w:space="0" w:color="000000"/>
              <w:bottom w:val="single" w:sz="3" w:space="0" w:color="000000"/>
              <w:right w:val="single" w:sz="4" w:space="0" w:color="000000"/>
            </w:tcBorders>
            <w:shd w:val="clear" w:color="auto" w:fill="54B948"/>
          </w:tcPr>
          <w:p w14:paraId="1BAE8731" w14:textId="77777777" w:rsidR="00570B77" w:rsidRDefault="00570B77" w:rsidP="00D745E1">
            <w:pPr>
              <w:pStyle w:val="TableHeading"/>
            </w:pPr>
            <w:r>
              <w:t xml:space="preserve">Field </w:t>
            </w:r>
          </w:p>
        </w:tc>
        <w:tc>
          <w:tcPr>
            <w:tcW w:w="5499" w:type="dxa"/>
            <w:tcBorders>
              <w:top w:val="single" w:sz="4" w:space="0" w:color="000000"/>
              <w:left w:val="single" w:sz="4" w:space="0" w:color="000000"/>
              <w:bottom w:val="single" w:sz="3" w:space="0" w:color="000000"/>
              <w:right w:val="single" w:sz="4" w:space="0" w:color="000000"/>
            </w:tcBorders>
            <w:shd w:val="clear" w:color="auto" w:fill="54B948"/>
          </w:tcPr>
          <w:p w14:paraId="1185312E" w14:textId="77777777" w:rsidR="00570B77" w:rsidRDefault="00570B77" w:rsidP="00D745E1">
            <w:pPr>
              <w:pStyle w:val="TableHeading"/>
            </w:pPr>
            <w:r>
              <w:t xml:space="preserve">Description </w:t>
            </w:r>
          </w:p>
        </w:tc>
      </w:tr>
      <w:tr w:rsidR="00570B77" w14:paraId="59E01535" w14:textId="77777777" w:rsidTr="00515C5A">
        <w:trPr>
          <w:trHeight w:val="200"/>
        </w:trPr>
        <w:tc>
          <w:tcPr>
            <w:tcW w:w="2204" w:type="dxa"/>
            <w:tcBorders>
              <w:top w:val="single" w:sz="3" w:space="0" w:color="000000"/>
              <w:left w:val="single" w:sz="4" w:space="0" w:color="000000"/>
              <w:bottom w:val="single" w:sz="4" w:space="0" w:color="000000"/>
              <w:right w:val="single" w:sz="4" w:space="0" w:color="000000"/>
            </w:tcBorders>
          </w:tcPr>
          <w:p w14:paraId="7F7CF45D" w14:textId="77777777" w:rsidR="00570B77" w:rsidRPr="00515C5A" w:rsidRDefault="00570B77" w:rsidP="00D745E1">
            <w:pPr>
              <w:pStyle w:val="TableBody"/>
              <w:rPr>
                <w:b/>
                <w:bCs/>
              </w:rPr>
            </w:pPr>
            <w:r w:rsidRPr="00515C5A">
              <w:rPr>
                <w:b/>
                <w:bCs/>
              </w:rPr>
              <w:t>Container Type</w:t>
            </w:r>
          </w:p>
        </w:tc>
        <w:tc>
          <w:tcPr>
            <w:tcW w:w="5499" w:type="dxa"/>
            <w:tcBorders>
              <w:top w:val="single" w:sz="3" w:space="0" w:color="000000"/>
              <w:left w:val="single" w:sz="4" w:space="0" w:color="000000"/>
              <w:bottom w:val="single" w:sz="4" w:space="0" w:color="000000"/>
              <w:right w:val="single" w:sz="4" w:space="0" w:color="000000"/>
            </w:tcBorders>
          </w:tcPr>
          <w:p w14:paraId="77B79BC7" w14:textId="77777777" w:rsidR="00570B77" w:rsidRPr="00515C5A" w:rsidRDefault="00570B77" w:rsidP="00B720D8">
            <w:pPr>
              <w:pStyle w:val="TableBody"/>
            </w:pPr>
            <w:r w:rsidRPr="00515C5A">
              <w:t>Filter report by type of container</w:t>
            </w:r>
          </w:p>
        </w:tc>
      </w:tr>
      <w:tr w:rsidR="00570B77" w14:paraId="12C923B8" w14:textId="77777777" w:rsidTr="00515C5A">
        <w:trPr>
          <w:trHeight w:val="202"/>
        </w:trPr>
        <w:tc>
          <w:tcPr>
            <w:tcW w:w="2204" w:type="dxa"/>
            <w:tcBorders>
              <w:top w:val="single" w:sz="4" w:space="0" w:color="000000"/>
              <w:left w:val="single" w:sz="4" w:space="0" w:color="000000"/>
              <w:bottom w:val="single" w:sz="4" w:space="0" w:color="000000"/>
              <w:right w:val="single" w:sz="4" w:space="0" w:color="000000"/>
            </w:tcBorders>
          </w:tcPr>
          <w:p w14:paraId="049A6C19" w14:textId="77777777" w:rsidR="00570B77" w:rsidRPr="00515C5A" w:rsidRDefault="00570B77" w:rsidP="00D745E1">
            <w:pPr>
              <w:pStyle w:val="TableBody"/>
              <w:rPr>
                <w:b/>
                <w:bCs/>
              </w:rPr>
            </w:pPr>
            <w:r w:rsidRPr="00515C5A">
              <w:rPr>
                <w:b/>
                <w:bCs/>
              </w:rPr>
              <w:t>Container Owner</w:t>
            </w:r>
          </w:p>
        </w:tc>
        <w:tc>
          <w:tcPr>
            <w:tcW w:w="5499" w:type="dxa"/>
            <w:tcBorders>
              <w:top w:val="single" w:sz="4" w:space="0" w:color="000000"/>
              <w:left w:val="single" w:sz="4" w:space="0" w:color="000000"/>
              <w:bottom w:val="single" w:sz="4" w:space="0" w:color="000000"/>
              <w:right w:val="single" w:sz="4" w:space="0" w:color="000000"/>
            </w:tcBorders>
          </w:tcPr>
          <w:p w14:paraId="3331A664" w14:textId="521DADB8" w:rsidR="00570B77" w:rsidRPr="00515C5A" w:rsidRDefault="00570B77" w:rsidP="00B720D8">
            <w:pPr>
              <w:pStyle w:val="TableBody"/>
            </w:pPr>
            <w:r w:rsidRPr="00515C5A">
              <w:t xml:space="preserve">Filter report by </w:t>
            </w:r>
            <w:r w:rsidR="0014696D">
              <w:t xml:space="preserve">the </w:t>
            </w:r>
            <w:r w:rsidRPr="00515C5A">
              <w:t xml:space="preserve">owner of the containers </w:t>
            </w:r>
          </w:p>
        </w:tc>
      </w:tr>
      <w:tr w:rsidR="00570B77" w14:paraId="1803A73A" w14:textId="77777777" w:rsidTr="00515C5A">
        <w:trPr>
          <w:trHeight w:val="201"/>
        </w:trPr>
        <w:tc>
          <w:tcPr>
            <w:tcW w:w="2204" w:type="dxa"/>
            <w:tcBorders>
              <w:top w:val="single" w:sz="4" w:space="0" w:color="000000"/>
              <w:left w:val="single" w:sz="4" w:space="0" w:color="000000"/>
              <w:bottom w:val="single" w:sz="4" w:space="0" w:color="000000"/>
              <w:right w:val="single" w:sz="4" w:space="0" w:color="000000"/>
            </w:tcBorders>
          </w:tcPr>
          <w:p w14:paraId="496C1812" w14:textId="77777777" w:rsidR="00570B77" w:rsidRPr="00515C5A" w:rsidRDefault="00570B77" w:rsidP="00D745E1">
            <w:pPr>
              <w:pStyle w:val="TableBody"/>
              <w:rPr>
                <w:b/>
                <w:bCs/>
              </w:rPr>
            </w:pPr>
            <w:r w:rsidRPr="00515C5A">
              <w:rPr>
                <w:b/>
                <w:bCs/>
              </w:rPr>
              <w:t>Life Cycle</w:t>
            </w:r>
          </w:p>
        </w:tc>
        <w:tc>
          <w:tcPr>
            <w:tcW w:w="5499" w:type="dxa"/>
            <w:tcBorders>
              <w:top w:val="single" w:sz="4" w:space="0" w:color="000000"/>
              <w:left w:val="single" w:sz="4" w:space="0" w:color="000000"/>
              <w:bottom w:val="single" w:sz="4" w:space="0" w:color="000000"/>
              <w:right w:val="single" w:sz="4" w:space="0" w:color="000000"/>
            </w:tcBorders>
          </w:tcPr>
          <w:p w14:paraId="52E4364A" w14:textId="77777777" w:rsidR="00570B77" w:rsidRPr="00515C5A" w:rsidRDefault="00570B77" w:rsidP="00B720D8">
            <w:pPr>
              <w:pStyle w:val="TableBody"/>
            </w:pPr>
            <w:r w:rsidRPr="00515C5A">
              <w:t>Filter report by life cycle stage of containers</w:t>
            </w:r>
          </w:p>
        </w:tc>
      </w:tr>
      <w:tr w:rsidR="00570B77" w14:paraId="1AB4FF85" w14:textId="77777777" w:rsidTr="00515C5A">
        <w:trPr>
          <w:trHeight w:val="201"/>
        </w:trPr>
        <w:tc>
          <w:tcPr>
            <w:tcW w:w="2204" w:type="dxa"/>
            <w:tcBorders>
              <w:top w:val="single" w:sz="4" w:space="0" w:color="000000"/>
              <w:left w:val="single" w:sz="4" w:space="0" w:color="000000"/>
              <w:bottom w:val="single" w:sz="4" w:space="0" w:color="000000"/>
              <w:right w:val="single" w:sz="4" w:space="0" w:color="000000"/>
            </w:tcBorders>
          </w:tcPr>
          <w:p w14:paraId="5F331696" w14:textId="77777777" w:rsidR="00570B77" w:rsidRPr="00515C5A" w:rsidRDefault="00570B77" w:rsidP="00D745E1">
            <w:pPr>
              <w:pStyle w:val="TableBody"/>
              <w:rPr>
                <w:b/>
                <w:bCs/>
              </w:rPr>
            </w:pPr>
            <w:r w:rsidRPr="00515C5A">
              <w:rPr>
                <w:b/>
                <w:bCs/>
              </w:rPr>
              <w:t>Region</w:t>
            </w:r>
          </w:p>
        </w:tc>
        <w:tc>
          <w:tcPr>
            <w:tcW w:w="5499" w:type="dxa"/>
            <w:tcBorders>
              <w:top w:val="single" w:sz="4" w:space="0" w:color="000000"/>
              <w:left w:val="single" w:sz="4" w:space="0" w:color="000000"/>
              <w:bottom w:val="single" w:sz="4" w:space="0" w:color="000000"/>
              <w:right w:val="single" w:sz="4" w:space="0" w:color="000000"/>
            </w:tcBorders>
          </w:tcPr>
          <w:p w14:paraId="45F67360" w14:textId="77777777" w:rsidR="00570B77" w:rsidRPr="00515C5A" w:rsidRDefault="00570B77" w:rsidP="00B720D8">
            <w:pPr>
              <w:pStyle w:val="TableBody"/>
            </w:pPr>
            <w:r w:rsidRPr="00515C5A">
              <w:t>Filter report by region</w:t>
            </w:r>
          </w:p>
        </w:tc>
      </w:tr>
      <w:tr w:rsidR="00570B77" w14:paraId="31C0BAD2" w14:textId="77777777" w:rsidTr="00515C5A">
        <w:trPr>
          <w:trHeight w:val="201"/>
        </w:trPr>
        <w:tc>
          <w:tcPr>
            <w:tcW w:w="2204" w:type="dxa"/>
            <w:tcBorders>
              <w:top w:val="single" w:sz="4" w:space="0" w:color="000000"/>
              <w:left w:val="single" w:sz="4" w:space="0" w:color="000000"/>
              <w:bottom w:val="single" w:sz="4" w:space="0" w:color="000000"/>
              <w:right w:val="single" w:sz="4" w:space="0" w:color="000000"/>
            </w:tcBorders>
          </w:tcPr>
          <w:p w14:paraId="2CBB5C65" w14:textId="77777777" w:rsidR="00570B77" w:rsidRPr="00515C5A" w:rsidRDefault="00570B77" w:rsidP="00D745E1">
            <w:pPr>
              <w:pStyle w:val="TableBody"/>
              <w:rPr>
                <w:b/>
                <w:bCs/>
              </w:rPr>
            </w:pPr>
            <w:r w:rsidRPr="00515C5A">
              <w:rPr>
                <w:b/>
                <w:bCs/>
              </w:rPr>
              <w:t>Location Parent</w:t>
            </w:r>
          </w:p>
        </w:tc>
        <w:tc>
          <w:tcPr>
            <w:tcW w:w="5499" w:type="dxa"/>
            <w:tcBorders>
              <w:top w:val="single" w:sz="4" w:space="0" w:color="000000"/>
              <w:left w:val="single" w:sz="4" w:space="0" w:color="000000"/>
              <w:bottom w:val="single" w:sz="4" w:space="0" w:color="000000"/>
              <w:right w:val="single" w:sz="4" w:space="0" w:color="000000"/>
            </w:tcBorders>
          </w:tcPr>
          <w:p w14:paraId="2AD468AF" w14:textId="2E8FFC95" w:rsidR="00570B77" w:rsidRPr="00515C5A" w:rsidRDefault="00570B77" w:rsidP="00B720D8">
            <w:pPr>
              <w:pStyle w:val="TableBody"/>
            </w:pPr>
            <w:r w:rsidRPr="00515C5A">
              <w:t>The parent cashpoint of the container</w:t>
            </w:r>
            <w:r w:rsidR="0014696D">
              <w:t>'</w:t>
            </w:r>
            <w:r w:rsidRPr="00515C5A">
              <w:t xml:space="preserve">s current location, if any. </w:t>
            </w:r>
            <w:r w:rsidRPr="00515C5A">
              <w:rPr>
                <w:b/>
                <w:bCs/>
                <w:u w:val="single"/>
              </w:rPr>
              <w:t>For example</w:t>
            </w:r>
            <w:r w:rsidRPr="00515C5A">
              <w:t>, if ATMs are linked under a Branch, then containers located at those ATM</w:t>
            </w:r>
            <w:r w:rsidR="0014696D">
              <w:t>s</w:t>
            </w:r>
            <w:r w:rsidRPr="00515C5A">
              <w:t xml:space="preserve"> show the Branch’s ID in </w:t>
            </w:r>
            <w:r w:rsidR="0014696D">
              <w:t xml:space="preserve">the </w:t>
            </w:r>
            <w:r w:rsidRPr="00515C5A">
              <w:rPr>
                <w:b/>
                <w:bCs/>
              </w:rPr>
              <w:t>Location Parent</w:t>
            </w:r>
            <w:r w:rsidRPr="00515C5A">
              <w:t xml:space="preserve"> field.</w:t>
            </w:r>
          </w:p>
        </w:tc>
      </w:tr>
      <w:tr w:rsidR="00570B77" w14:paraId="300E0C78" w14:textId="77777777" w:rsidTr="00515C5A">
        <w:trPr>
          <w:trHeight w:val="201"/>
        </w:trPr>
        <w:tc>
          <w:tcPr>
            <w:tcW w:w="2204" w:type="dxa"/>
            <w:tcBorders>
              <w:top w:val="single" w:sz="4" w:space="0" w:color="000000"/>
              <w:left w:val="single" w:sz="4" w:space="0" w:color="000000"/>
              <w:bottom w:val="single" w:sz="4" w:space="0" w:color="000000"/>
              <w:right w:val="single" w:sz="4" w:space="0" w:color="000000"/>
            </w:tcBorders>
          </w:tcPr>
          <w:p w14:paraId="49CBDB70" w14:textId="77777777" w:rsidR="00570B77" w:rsidRPr="00515C5A" w:rsidRDefault="00570B77" w:rsidP="00D745E1">
            <w:pPr>
              <w:pStyle w:val="TableBody"/>
              <w:rPr>
                <w:b/>
                <w:bCs/>
              </w:rPr>
            </w:pPr>
            <w:r w:rsidRPr="00515C5A">
              <w:rPr>
                <w:b/>
                <w:bCs/>
              </w:rPr>
              <w:t>Location</w:t>
            </w:r>
          </w:p>
        </w:tc>
        <w:tc>
          <w:tcPr>
            <w:tcW w:w="5499" w:type="dxa"/>
            <w:tcBorders>
              <w:top w:val="single" w:sz="4" w:space="0" w:color="000000"/>
              <w:left w:val="single" w:sz="4" w:space="0" w:color="000000"/>
              <w:bottom w:val="single" w:sz="4" w:space="0" w:color="000000"/>
              <w:right w:val="single" w:sz="4" w:space="0" w:color="000000"/>
            </w:tcBorders>
          </w:tcPr>
          <w:p w14:paraId="2CAE26AA" w14:textId="77777777" w:rsidR="00570B77" w:rsidRPr="00515C5A" w:rsidRDefault="00570B77" w:rsidP="00B720D8">
            <w:pPr>
              <w:pStyle w:val="TableBody"/>
            </w:pPr>
            <w:r w:rsidRPr="00515C5A">
              <w:t>Current location of the container</w:t>
            </w:r>
          </w:p>
        </w:tc>
      </w:tr>
      <w:tr w:rsidR="00570B77" w14:paraId="0BBE1269" w14:textId="77777777" w:rsidTr="00515C5A">
        <w:trPr>
          <w:trHeight w:val="201"/>
        </w:trPr>
        <w:tc>
          <w:tcPr>
            <w:tcW w:w="2204" w:type="dxa"/>
            <w:tcBorders>
              <w:top w:val="single" w:sz="4" w:space="0" w:color="000000"/>
              <w:left w:val="single" w:sz="4" w:space="0" w:color="000000"/>
              <w:bottom w:val="single" w:sz="4" w:space="0" w:color="000000"/>
              <w:right w:val="single" w:sz="4" w:space="0" w:color="000000"/>
            </w:tcBorders>
          </w:tcPr>
          <w:p w14:paraId="260120BA" w14:textId="77777777" w:rsidR="00570B77" w:rsidRPr="00515C5A" w:rsidRDefault="00570B77" w:rsidP="00D745E1">
            <w:pPr>
              <w:pStyle w:val="TableBody"/>
              <w:rPr>
                <w:b/>
                <w:bCs/>
              </w:rPr>
            </w:pPr>
            <w:r w:rsidRPr="00515C5A">
              <w:rPr>
                <w:b/>
                <w:bCs/>
              </w:rPr>
              <w:t>Container ID</w:t>
            </w:r>
          </w:p>
        </w:tc>
        <w:tc>
          <w:tcPr>
            <w:tcW w:w="5499" w:type="dxa"/>
            <w:tcBorders>
              <w:top w:val="single" w:sz="4" w:space="0" w:color="000000"/>
              <w:left w:val="single" w:sz="4" w:space="0" w:color="000000"/>
              <w:bottom w:val="single" w:sz="4" w:space="0" w:color="000000"/>
              <w:right w:val="single" w:sz="4" w:space="0" w:color="000000"/>
            </w:tcBorders>
          </w:tcPr>
          <w:p w14:paraId="14513DD7" w14:textId="77777777" w:rsidR="00570B77" w:rsidRPr="00515C5A" w:rsidRDefault="00570B77" w:rsidP="00B720D8">
            <w:pPr>
              <w:pStyle w:val="TableBody"/>
            </w:pPr>
            <w:r w:rsidRPr="00515C5A">
              <w:t>Identifier of the container</w:t>
            </w:r>
          </w:p>
        </w:tc>
      </w:tr>
      <w:tr w:rsidR="00570B77" w14:paraId="2421F4A2" w14:textId="77777777" w:rsidTr="00515C5A">
        <w:trPr>
          <w:trHeight w:val="201"/>
        </w:trPr>
        <w:tc>
          <w:tcPr>
            <w:tcW w:w="2204" w:type="dxa"/>
            <w:tcBorders>
              <w:top w:val="single" w:sz="4" w:space="0" w:color="000000"/>
              <w:left w:val="single" w:sz="4" w:space="0" w:color="000000"/>
              <w:bottom w:val="single" w:sz="4" w:space="0" w:color="000000"/>
              <w:right w:val="single" w:sz="4" w:space="0" w:color="000000"/>
            </w:tcBorders>
          </w:tcPr>
          <w:p w14:paraId="15D50D8E" w14:textId="77777777" w:rsidR="00570B77" w:rsidRPr="00515C5A" w:rsidRDefault="00570B77" w:rsidP="00D745E1">
            <w:pPr>
              <w:pStyle w:val="TableBody"/>
              <w:rPr>
                <w:b/>
                <w:bCs/>
              </w:rPr>
            </w:pPr>
            <w:r w:rsidRPr="00515C5A">
              <w:rPr>
                <w:b/>
                <w:bCs/>
              </w:rPr>
              <w:t>Type</w:t>
            </w:r>
          </w:p>
        </w:tc>
        <w:tc>
          <w:tcPr>
            <w:tcW w:w="5499" w:type="dxa"/>
            <w:tcBorders>
              <w:top w:val="single" w:sz="4" w:space="0" w:color="000000"/>
              <w:left w:val="single" w:sz="4" w:space="0" w:color="000000"/>
              <w:bottom w:val="single" w:sz="4" w:space="0" w:color="000000"/>
              <w:right w:val="single" w:sz="4" w:space="0" w:color="000000"/>
            </w:tcBorders>
          </w:tcPr>
          <w:p w14:paraId="2975B809" w14:textId="77777777" w:rsidR="00570B77" w:rsidRPr="00515C5A" w:rsidRDefault="00570B77" w:rsidP="00B720D8">
            <w:pPr>
              <w:pStyle w:val="TableBody"/>
            </w:pPr>
            <w:r w:rsidRPr="00515C5A">
              <w:t>Container’s type</w:t>
            </w:r>
          </w:p>
        </w:tc>
      </w:tr>
      <w:tr w:rsidR="00570B77" w14:paraId="3E2B5651" w14:textId="77777777" w:rsidTr="00515C5A">
        <w:trPr>
          <w:trHeight w:val="201"/>
        </w:trPr>
        <w:tc>
          <w:tcPr>
            <w:tcW w:w="2204" w:type="dxa"/>
            <w:tcBorders>
              <w:top w:val="single" w:sz="4" w:space="0" w:color="000000"/>
              <w:left w:val="single" w:sz="4" w:space="0" w:color="000000"/>
              <w:bottom w:val="single" w:sz="4" w:space="0" w:color="000000"/>
              <w:right w:val="single" w:sz="4" w:space="0" w:color="000000"/>
            </w:tcBorders>
          </w:tcPr>
          <w:p w14:paraId="45B2A9A4" w14:textId="77777777" w:rsidR="00570B77" w:rsidRPr="00515C5A" w:rsidRDefault="00570B77" w:rsidP="00D745E1">
            <w:pPr>
              <w:pStyle w:val="TableBody"/>
              <w:rPr>
                <w:b/>
                <w:bCs/>
              </w:rPr>
            </w:pPr>
            <w:r w:rsidRPr="00515C5A">
              <w:rPr>
                <w:b/>
                <w:bCs/>
              </w:rPr>
              <w:t>Owner</w:t>
            </w:r>
          </w:p>
        </w:tc>
        <w:tc>
          <w:tcPr>
            <w:tcW w:w="5499" w:type="dxa"/>
            <w:tcBorders>
              <w:top w:val="single" w:sz="4" w:space="0" w:color="000000"/>
              <w:left w:val="single" w:sz="4" w:space="0" w:color="000000"/>
              <w:bottom w:val="single" w:sz="4" w:space="0" w:color="000000"/>
              <w:right w:val="single" w:sz="4" w:space="0" w:color="000000"/>
            </w:tcBorders>
          </w:tcPr>
          <w:p w14:paraId="7222DAA8" w14:textId="77777777" w:rsidR="00570B77" w:rsidRPr="00515C5A" w:rsidRDefault="00570B77" w:rsidP="00B720D8">
            <w:pPr>
              <w:pStyle w:val="TableBody"/>
            </w:pPr>
            <w:r w:rsidRPr="00515C5A">
              <w:t>Container’s owner</w:t>
            </w:r>
          </w:p>
        </w:tc>
      </w:tr>
      <w:tr w:rsidR="00570B77" w14:paraId="3567AFA5" w14:textId="77777777" w:rsidTr="00515C5A">
        <w:trPr>
          <w:trHeight w:val="201"/>
        </w:trPr>
        <w:tc>
          <w:tcPr>
            <w:tcW w:w="2204" w:type="dxa"/>
            <w:tcBorders>
              <w:top w:val="single" w:sz="4" w:space="0" w:color="000000"/>
              <w:left w:val="single" w:sz="4" w:space="0" w:color="000000"/>
              <w:bottom w:val="single" w:sz="4" w:space="0" w:color="000000"/>
              <w:right w:val="single" w:sz="4" w:space="0" w:color="000000"/>
            </w:tcBorders>
          </w:tcPr>
          <w:p w14:paraId="1F9B41DC" w14:textId="77777777" w:rsidR="00570B77" w:rsidRPr="00515C5A" w:rsidRDefault="00570B77" w:rsidP="00D745E1">
            <w:pPr>
              <w:pStyle w:val="TableBody"/>
              <w:rPr>
                <w:b/>
                <w:bCs/>
              </w:rPr>
            </w:pPr>
            <w:r w:rsidRPr="00515C5A">
              <w:rPr>
                <w:b/>
                <w:bCs/>
              </w:rPr>
              <w:t>Life Cycle</w:t>
            </w:r>
          </w:p>
        </w:tc>
        <w:tc>
          <w:tcPr>
            <w:tcW w:w="5499" w:type="dxa"/>
            <w:tcBorders>
              <w:top w:val="single" w:sz="4" w:space="0" w:color="000000"/>
              <w:left w:val="single" w:sz="4" w:space="0" w:color="000000"/>
              <w:bottom w:val="single" w:sz="4" w:space="0" w:color="000000"/>
              <w:right w:val="single" w:sz="4" w:space="0" w:color="000000"/>
            </w:tcBorders>
          </w:tcPr>
          <w:p w14:paraId="223A65FF" w14:textId="77777777" w:rsidR="00570B77" w:rsidRPr="00515C5A" w:rsidRDefault="00570B77" w:rsidP="00B720D8">
            <w:pPr>
              <w:pStyle w:val="TableBody"/>
            </w:pPr>
            <w:r w:rsidRPr="00515C5A">
              <w:t>Current life cycle stage of the container</w:t>
            </w:r>
          </w:p>
        </w:tc>
      </w:tr>
    </w:tbl>
    <w:p w14:paraId="14B215B0" w14:textId="1ABDA90A" w:rsidR="00570B77" w:rsidRDefault="00000000" w:rsidP="00613603">
      <w:pPr>
        <w:pStyle w:val="Caption"/>
        <w:rPr>
          <w:color w:val="70AD47" w:themeColor="accent6"/>
        </w:rPr>
      </w:pPr>
      <w:hyperlink w:anchor="_REPORTS" w:history="1">
        <w:r w:rsidR="00570B77" w:rsidRPr="00613603">
          <w:rPr>
            <w:rStyle w:val="Hyperlink"/>
            <w:color w:val="70AD47" w:themeColor="accent6"/>
          </w:rPr>
          <w:t>Return to: Reports</w:t>
        </w:r>
      </w:hyperlink>
      <w:r w:rsidR="00570B77" w:rsidRPr="00613603">
        <w:rPr>
          <w:color w:val="70AD47" w:themeColor="accent6"/>
        </w:rPr>
        <w:t xml:space="preserve"> </w:t>
      </w:r>
    </w:p>
    <w:p w14:paraId="790AA4FE" w14:textId="77777777" w:rsidR="00613603" w:rsidRPr="00613603" w:rsidRDefault="00613603" w:rsidP="00613603"/>
    <w:p w14:paraId="0EF6C2BA" w14:textId="77777777" w:rsidR="00570B77" w:rsidRDefault="00570B77" w:rsidP="00570B77">
      <w:pPr>
        <w:pStyle w:val="Heading2"/>
      </w:pPr>
      <w:bookmarkStart w:id="611" w:name="_Toc111643090"/>
      <w:bookmarkStart w:id="612" w:name="_Toc132248018"/>
      <w:r>
        <w:t>CONTAINER USE BY LOCATION REPORT</w:t>
      </w:r>
      <w:bookmarkEnd w:id="611"/>
      <w:bookmarkEnd w:id="612"/>
      <w:r>
        <w:t xml:space="preserve"> </w:t>
      </w:r>
    </w:p>
    <w:p w14:paraId="2B991F7B" w14:textId="1858443B" w:rsidR="00570B77" w:rsidRPr="000A0789" w:rsidRDefault="0014696D" w:rsidP="00515C5A">
      <w:pPr>
        <w:pStyle w:val="BodyText"/>
        <w:rPr>
          <w:lang w:eastAsia="en-GB"/>
        </w:rPr>
      </w:pPr>
      <w:r>
        <w:rPr>
          <w:lang w:eastAsia="en-GB"/>
        </w:rPr>
        <w:t>The p</w:t>
      </w:r>
      <w:r w:rsidRPr="000A0789">
        <w:rPr>
          <w:lang w:eastAsia="en-GB"/>
        </w:rPr>
        <w:t xml:space="preserve">urpose </w:t>
      </w:r>
      <w:r w:rsidR="00570B77" w:rsidRPr="000A0789">
        <w:rPr>
          <w:lang w:eastAsia="en-GB"/>
        </w:rPr>
        <w:t xml:space="preserve">of this report is to give </w:t>
      </w:r>
      <w:r>
        <w:rPr>
          <w:lang w:eastAsia="en-GB"/>
        </w:rPr>
        <w:t xml:space="preserve">a </w:t>
      </w:r>
      <w:r w:rsidR="00570B77" w:rsidRPr="000A0789">
        <w:rPr>
          <w:lang w:eastAsia="en-GB"/>
        </w:rPr>
        <w:t xml:space="preserve">history of </w:t>
      </w:r>
      <w:r w:rsidR="00570B77">
        <w:rPr>
          <w:lang w:eastAsia="en-GB"/>
        </w:rPr>
        <w:t>container use at a location</w:t>
      </w:r>
      <w:r w:rsidR="00570B77" w:rsidRPr="000A0789">
        <w:rPr>
          <w:lang w:eastAsia="en-GB"/>
        </w:rPr>
        <w:t xml:space="preserve">: </w:t>
      </w:r>
      <w:r w:rsidRPr="00515C5A">
        <w:rPr>
          <w:b/>
          <w:bCs/>
          <w:u w:val="single"/>
          <w:lang w:eastAsia="en-GB"/>
        </w:rPr>
        <w:t>Example</w:t>
      </w:r>
      <w:r>
        <w:rPr>
          <w:lang w:eastAsia="en-GB"/>
        </w:rPr>
        <w:t>:  what A</w:t>
      </w:r>
      <w:r w:rsidR="00570B77" w:rsidRPr="000A0789">
        <w:rPr>
          <w:lang w:eastAsia="en-GB"/>
        </w:rPr>
        <w:t xml:space="preserve">ctivities/events </w:t>
      </w:r>
      <w:r w:rsidR="00570B77">
        <w:rPr>
          <w:lang w:eastAsia="en-GB"/>
        </w:rPr>
        <w:t>occurred</w:t>
      </w:r>
      <w:r w:rsidR="00B720D8">
        <w:rPr>
          <w:lang w:eastAsia="en-GB"/>
        </w:rPr>
        <w:t>.</w:t>
      </w:r>
    </w:p>
    <w:p w14:paraId="7F3F6865" w14:textId="2628D02A" w:rsidR="00570B77" w:rsidRDefault="00570B77" w:rsidP="00613603">
      <w:pPr>
        <w:pStyle w:val="Caption"/>
      </w:pPr>
      <w:bookmarkStart w:id="613" w:name="_Toc65568978"/>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964EF7">
        <w:rPr>
          <w:noProof/>
        </w:rPr>
        <w:t>42</w:t>
      </w:r>
      <w:r w:rsidRPr="36CE550C">
        <w:rPr>
          <w:noProof/>
        </w:rPr>
        <w:fldChar w:fldCharType="end"/>
      </w:r>
      <w:r w:rsidRPr="36CE550C">
        <w:t xml:space="preserve">: </w:t>
      </w:r>
      <w:r>
        <w:t>CONTAINER USE BY LOCATION REPORT</w:t>
      </w:r>
      <w:bookmarkEnd w:id="613"/>
    </w:p>
    <w:p w14:paraId="3E94EEB7" w14:textId="77777777" w:rsidR="00570B77" w:rsidRDefault="00570B77" w:rsidP="00515C5A">
      <w:pPr>
        <w:pStyle w:val="BodyText"/>
      </w:pPr>
      <w:r>
        <w:rPr>
          <w:noProof/>
        </w:rPr>
        <w:drawing>
          <wp:inline distT="0" distB="0" distL="0" distR="0" wp14:anchorId="0A58AE64" wp14:editId="1E70EA22">
            <wp:extent cx="5083264" cy="2765030"/>
            <wp:effectExtent l="76200" t="76200" r="136525" b="130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085722" cy="27663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2BF9C046">
        <w:t xml:space="preserve"> </w:t>
      </w:r>
    </w:p>
    <w:p w14:paraId="1C13E3D8" w14:textId="3AE0823A" w:rsidR="00570B77" w:rsidRPr="00B720D8" w:rsidRDefault="00570B77" w:rsidP="00B720D8">
      <w:pPr>
        <w:pStyle w:val="Caption"/>
      </w:pPr>
      <w:bookmarkStart w:id="614" w:name="_Toc65569040"/>
      <w:r w:rsidRPr="00515C5A">
        <w:t xml:space="preserve">Table </w:t>
      </w:r>
      <w:fldSimple w:instr=" SEQ Table \* ARABIC ">
        <w:r w:rsidR="00964EF7">
          <w:rPr>
            <w:noProof/>
          </w:rPr>
          <w:t>39</w:t>
        </w:r>
      </w:fldSimple>
      <w:r w:rsidRPr="00515C5A">
        <w:t xml:space="preserve">: </w:t>
      </w:r>
      <w:r w:rsidRPr="00B720D8">
        <w:t>CONTAINER USE BY LOCATION FIELD DESCRIPTIONS</w:t>
      </w:r>
      <w:bookmarkEnd w:id="614"/>
      <w:r w:rsidRPr="00B720D8">
        <w:t xml:space="preserve"> </w:t>
      </w:r>
      <w:r w:rsidRPr="00B720D8">
        <w:tab/>
        <w:t xml:space="preserve"> </w:t>
      </w:r>
    </w:p>
    <w:tbl>
      <w:tblPr>
        <w:tblStyle w:val="TableGrid1"/>
        <w:tblW w:w="8075" w:type="dxa"/>
        <w:tblInd w:w="460" w:type="dxa"/>
        <w:tblCellMar>
          <w:top w:w="95" w:type="dxa"/>
          <w:left w:w="5" w:type="dxa"/>
          <w:right w:w="88" w:type="dxa"/>
        </w:tblCellMar>
        <w:tblLook w:val="04A0" w:firstRow="1" w:lastRow="0" w:firstColumn="1" w:lastColumn="0" w:noHBand="0" w:noVBand="1"/>
      </w:tblPr>
      <w:tblGrid>
        <w:gridCol w:w="2558"/>
        <w:gridCol w:w="5517"/>
      </w:tblGrid>
      <w:tr w:rsidR="00570B77" w14:paraId="4C8D6DC2" w14:textId="77777777" w:rsidTr="005C76BF">
        <w:trPr>
          <w:trHeight w:val="372"/>
        </w:trPr>
        <w:tc>
          <w:tcPr>
            <w:tcW w:w="2558" w:type="dxa"/>
            <w:tcBorders>
              <w:top w:val="single" w:sz="4" w:space="0" w:color="000000"/>
              <w:left w:val="single" w:sz="4" w:space="0" w:color="000000"/>
              <w:bottom w:val="single" w:sz="3" w:space="0" w:color="000000"/>
              <w:right w:val="single" w:sz="4" w:space="0" w:color="000000"/>
            </w:tcBorders>
            <w:shd w:val="clear" w:color="auto" w:fill="54B948"/>
          </w:tcPr>
          <w:p w14:paraId="42188858" w14:textId="77777777" w:rsidR="00570B77" w:rsidRDefault="00570B77" w:rsidP="005C76BF">
            <w:pPr>
              <w:pStyle w:val="TableHeading"/>
            </w:pPr>
            <w:r>
              <w:t xml:space="preserve">Field </w:t>
            </w:r>
          </w:p>
        </w:tc>
        <w:tc>
          <w:tcPr>
            <w:tcW w:w="5517" w:type="dxa"/>
            <w:tcBorders>
              <w:top w:val="single" w:sz="4" w:space="0" w:color="000000"/>
              <w:left w:val="single" w:sz="4" w:space="0" w:color="000000"/>
              <w:bottom w:val="single" w:sz="3" w:space="0" w:color="000000"/>
              <w:right w:val="single" w:sz="4" w:space="0" w:color="000000"/>
            </w:tcBorders>
            <w:shd w:val="clear" w:color="auto" w:fill="54B948"/>
          </w:tcPr>
          <w:p w14:paraId="42337E9F" w14:textId="77777777" w:rsidR="00570B77" w:rsidRDefault="00570B77" w:rsidP="005C76BF">
            <w:pPr>
              <w:pStyle w:val="TableHeading"/>
            </w:pPr>
            <w:r>
              <w:t xml:space="preserve">Description </w:t>
            </w:r>
          </w:p>
        </w:tc>
      </w:tr>
      <w:tr w:rsidR="00570B77" w14:paraId="55EE5DCB" w14:textId="77777777">
        <w:trPr>
          <w:trHeight w:val="333"/>
        </w:trPr>
        <w:tc>
          <w:tcPr>
            <w:tcW w:w="2558" w:type="dxa"/>
            <w:tcBorders>
              <w:top w:val="single" w:sz="3" w:space="0" w:color="000000"/>
              <w:left w:val="single" w:sz="4" w:space="0" w:color="000000"/>
              <w:bottom w:val="single" w:sz="4" w:space="0" w:color="000000"/>
              <w:right w:val="single" w:sz="4" w:space="0" w:color="000000"/>
            </w:tcBorders>
          </w:tcPr>
          <w:p w14:paraId="68B876B4" w14:textId="77777777" w:rsidR="00570B77" w:rsidRPr="00515C5A" w:rsidRDefault="00570B77" w:rsidP="005C76BF">
            <w:pPr>
              <w:pStyle w:val="TableBody"/>
              <w:rPr>
                <w:b/>
                <w:bCs/>
              </w:rPr>
            </w:pPr>
            <w:r w:rsidRPr="00515C5A">
              <w:rPr>
                <w:b/>
                <w:bCs/>
              </w:rPr>
              <w:t>Location selection</w:t>
            </w:r>
          </w:p>
        </w:tc>
        <w:tc>
          <w:tcPr>
            <w:tcW w:w="5517" w:type="dxa"/>
            <w:tcBorders>
              <w:top w:val="single" w:sz="3" w:space="0" w:color="000000"/>
              <w:left w:val="single" w:sz="4" w:space="0" w:color="000000"/>
              <w:bottom w:val="single" w:sz="4" w:space="0" w:color="000000"/>
              <w:right w:val="single" w:sz="4" w:space="0" w:color="000000"/>
            </w:tcBorders>
          </w:tcPr>
          <w:p w14:paraId="07AEBF52" w14:textId="77777777" w:rsidR="00570B77" w:rsidRPr="00515C5A" w:rsidRDefault="00570B77" w:rsidP="00793437">
            <w:pPr>
              <w:pStyle w:val="TableBody"/>
            </w:pPr>
            <w:r w:rsidRPr="00515C5A">
              <w:t>Choose an ATM, Branch, or Depot to see that location’s use of containers</w:t>
            </w:r>
          </w:p>
        </w:tc>
      </w:tr>
      <w:tr w:rsidR="00570B77" w14:paraId="5A3FE63C" w14:textId="77777777">
        <w:trPr>
          <w:trHeight w:val="336"/>
        </w:trPr>
        <w:tc>
          <w:tcPr>
            <w:tcW w:w="2558" w:type="dxa"/>
            <w:tcBorders>
              <w:top w:val="single" w:sz="4" w:space="0" w:color="000000"/>
              <w:left w:val="single" w:sz="4" w:space="0" w:color="000000"/>
              <w:bottom w:val="single" w:sz="4" w:space="0" w:color="000000"/>
              <w:right w:val="single" w:sz="4" w:space="0" w:color="000000"/>
            </w:tcBorders>
          </w:tcPr>
          <w:p w14:paraId="349106A5" w14:textId="77777777" w:rsidR="00570B77" w:rsidRPr="00515C5A" w:rsidRDefault="00570B77" w:rsidP="005C76BF">
            <w:pPr>
              <w:pStyle w:val="TableBody"/>
              <w:rPr>
                <w:b/>
                <w:bCs/>
              </w:rPr>
            </w:pPr>
            <w:r w:rsidRPr="00515C5A">
              <w:rPr>
                <w:b/>
                <w:bCs/>
              </w:rPr>
              <w:t>Start Date/End Date</w:t>
            </w:r>
          </w:p>
        </w:tc>
        <w:tc>
          <w:tcPr>
            <w:tcW w:w="5517" w:type="dxa"/>
            <w:tcBorders>
              <w:top w:val="single" w:sz="4" w:space="0" w:color="000000"/>
              <w:left w:val="single" w:sz="4" w:space="0" w:color="000000"/>
              <w:bottom w:val="single" w:sz="4" w:space="0" w:color="000000"/>
              <w:right w:val="single" w:sz="4" w:space="0" w:color="000000"/>
            </w:tcBorders>
          </w:tcPr>
          <w:p w14:paraId="3AB8AFE0" w14:textId="77777777" w:rsidR="00570B77" w:rsidRPr="00515C5A" w:rsidRDefault="00570B77" w:rsidP="00793437">
            <w:pPr>
              <w:pStyle w:val="TableBody"/>
            </w:pPr>
            <w:r w:rsidRPr="00515C5A">
              <w:t>Date range which will be included in the report</w:t>
            </w:r>
          </w:p>
        </w:tc>
      </w:tr>
      <w:tr w:rsidR="00570B77" w14:paraId="13F8E9CB" w14:textId="77777777">
        <w:trPr>
          <w:trHeight w:val="334"/>
        </w:trPr>
        <w:tc>
          <w:tcPr>
            <w:tcW w:w="2558" w:type="dxa"/>
            <w:tcBorders>
              <w:top w:val="single" w:sz="4" w:space="0" w:color="000000"/>
              <w:left w:val="single" w:sz="4" w:space="0" w:color="000000"/>
              <w:bottom w:val="single" w:sz="4" w:space="0" w:color="000000"/>
              <w:right w:val="single" w:sz="4" w:space="0" w:color="000000"/>
            </w:tcBorders>
          </w:tcPr>
          <w:p w14:paraId="60707F09" w14:textId="77777777" w:rsidR="00570B77" w:rsidRPr="00515C5A" w:rsidRDefault="00570B77" w:rsidP="005C76BF">
            <w:pPr>
              <w:pStyle w:val="TableBody"/>
              <w:rPr>
                <w:b/>
                <w:bCs/>
              </w:rPr>
            </w:pPr>
            <w:r w:rsidRPr="00515C5A">
              <w:rPr>
                <w:b/>
                <w:bCs/>
              </w:rPr>
              <w:t>HTML or CSV buttons</w:t>
            </w:r>
          </w:p>
        </w:tc>
        <w:tc>
          <w:tcPr>
            <w:tcW w:w="5517" w:type="dxa"/>
            <w:tcBorders>
              <w:top w:val="single" w:sz="4" w:space="0" w:color="000000"/>
              <w:left w:val="single" w:sz="4" w:space="0" w:color="000000"/>
              <w:bottom w:val="single" w:sz="4" w:space="0" w:color="000000"/>
              <w:right w:val="single" w:sz="4" w:space="0" w:color="000000"/>
            </w:tcBorders>
          </w:tcPr>
          <w:p w14:paraId="56C6640B" w14:textId="77777777" w:rsidR="00570B77" w:rsidRPr="00515C5A" w:rsidRDefault="00570B77" w:rsidP="00793437">
            <w:pPr>
              <w:pStyle w:val="TableBody"/>
            </w:pPr>
            <w:r w:rsidRPr="00515C5A">
              <w:t xml:space="preserve">Open report of the respective type </w:t>
            </w:r>
          </w:p>
        </w:tc>
      </w:tr>
      <w:tr w:rsidR="00570B77" w14:paraId="07425A32" w14:textId="77777777">
        <w:trPr>
          <w:trHeight w:val="334"/>
        </w:trPr>
        <w:tc>
          <w:tcPr>
            <w:tcW w:w="2558" w:type="dxa"/>
            <w:tcBorders>
              <w:top w:val="single" w:sz="4" w:space="0" w:color="000000"/>
              <w:left w:val="single" w:sz="4" w:space="0" w:color="000000"/>
              <w:bottom w:val="single" w:sz="4" w:space="0" w:color="000000"/>
              <w:right w:val="single" w:sz="4" w:space="0" w:color="000000"/>
            </w:tcBorders>
          </w:tcPr>
          <w:p w14:paraId="4F2DC485" w14:textId="77777777" w:rsidR="00570B77" w:rsidRPr="00515C5A" w:rsidRDefault="00570B77" w:rsidP="005C76BF">
            <w:pPr>
              <w:pStyle w:val="TableBody"/>
              <w:rPr>
                <w:b/>
                <w:bCs/>
              </w:rPr>
            </w:pPr>
            <w:r w:rsidRPr="00515C5A">
              <w:rPr>
                <w:b/>
                <w:bCs/>
              </w:rPr>
              <w:t>Container ID</w:t>
            </w:r>
          </w:p>
        </w:tc>
        <w:tc>
          <w:tcPr>
            <w:tcW w:w="5517" w:type="dxa"/>
            <w:tcBorders>
              <w:top w:val="single" w:sz="4" w:space="0" w:color="000000"/>
              <w:left w:val="single" w:sz="4" w:space="0" w:color="000000"/>
              <w:bottom w:val="single" w:sz="4" w:space="0" w:color="000000"/>
              <w:right w:val="single" w:sz="4" w:space="0" w:color="000000"/>
            </w:tcBorders>
          </w:tcPr>
          <w:p w14:paraId="29D90FDD" w14:textId="77777777" w:rsidR="00570B77" w:rsidRPr="00515C5A" w:rsidRDefault="00570B77" w:rsidP="00793437">
            <w:pPr>
              <w:pStyle w:val="TableBody"/>
            </w:pPr>
            <w:r w:rsidRPr="00515C5A">
              <w:t>Identifier of the container</w:t>
            </w:r>
          </w:p>
        </w:tc>
      </w:tr>
      <w:tr w:rsidR="00570B77" w14:paraId="402B8566" w14:textId="77777777">
        <w:trPr>
          <w:trHeight w:val="334"/>
        </w:trPr>
        <w:tc>
          <w:tcPr>
            <w:tcW w:w="2558" w:type="dxa"/>
            <w:tcBorders>
              <w:top w:val="single" w:sz="4" w:space="0" w:color="000000"/>
              <w:left w:val="single" w:sz="4" w:space="0" w:color="000000"/>
              <w:bottom w:val="single" w:sz="4" w:space="0" w:color="000000"/>
              <w:right w:val="single" w:sz="4" w:space="0" w:color="000000"/>
            </w:tcBorders>
          </w:tcPr>
          <w:p w14:paraId="178AD987" w14:textId="77777777" w:rsidR="00570B77" w:rsidRPr="00515C5A" w:rsidRDefault="00570B77" w:rsidP="005C76BF">
            <w:pPr>
              <w:pStyle w:val="TableBody"/>
              <w:rPr>
                <w:b/>
                <w:bCs/>
              </w:rPr>
            </w:pPr>
            <w:r w:rsidRPr="00515C5A">
              <w:rPr>
                <w:b/>
                <w:bCs/>
              </w:rPr>
              <w:t>Timestamp</w:t>
            </w:r>
          </w:p>
        </w:tc>
        <w:tc>
          <w:tcPr>
            <w:tcW w:w="5517" w:type="dxa"/>
            <w:tcBorders>
              <w:top w:val="single" w:sz="4" w:space="0" w:color="000000"/>
              <w:left w:val="single" w:sz="4" w:space="0" w:color="000000"/>
              <w:bottom w:val="single" w:sz="4" w:space="0" w:color="000000"/>
              <w:right w:val="single" w:sz="4" w:space="0" w:color="000000"/>
            </w:tcBorders>
          </w:tcPr>
          <w:p w14:paraId="44C7CDB6" w14:textId="77777777" w:rsidR="00570B77" w:rsidRPr="00515C5A" w:rsidRDefault="00570B77" w:rsidP="00793437">
            <w:pPr>
              <w:pStyle w:val="TableBody"/>
            </w:pPr>
            <w:r w:rsidRPr="00515C5A">
              <w:t>Date and time when the action was recorded</w:t>
            </w:r>
          </w:p>
        </w:tc>
      </w:tr>
      <w:tr w:rsidR="00570B77" w14:paraId="57A7DB76" w14:textId="77777777">
        <w:trPr>
          <w:trHeight w:val="334"/>
        </w:trPr>
        <w:tc>
          <w:tcPr>
            <w:tcW w:w="2558" w:type="dxa"/>
            <w:tcBorders>
              <w:top w:val="single" w:sz="4" w:space="0" w:color="000000"/>
              <w:left w:val="single" w:sz="4" w:space="0" w:color="000000"/>
              <w:bottom w:val="single" w:sz="4" w:space="0" w:color="000000"/>
              <w:right w:val="single" w:sz="4" w:space="0" w:color="000000"/>
            </w:tcBorders>
          </w:tcPr>
          <w:p w14:paraId="60A9826E" w14:textId="77777777" w:rsidR="00570B77" w:rsidRPr="00515C5A" w:rsidRDefault="00570B77" w:rsidP="005C76BF">
            <w:pPr>
              <w:pStyle w:val="TableBody"/>
              <w:rPr>
                <w:b/>
                <w:bCs/>
              </w:rPr>
            </w:pPr>
            <w:r w:rsidRPr="00515C5A">
              <w:rPr>
                <w:b/>
                <w:bCs/>
              </w:rPr>
              <w:t>User</w:t>
            </w:r>
          </w:p>
        </w:tc>
        <w:tc>
          <w:tcPr>
            <w:tcW w:w="5517" w:type="dxa"/>
            <w:tcBorders>
              <w:top w:val="single" w:sz="4" w:space="0" w:color="000000"/>
              <w:left w:val="single" w:sz="4" w:space="0" w:color="000000"/>
              <w:bottom w:val="single" w:sz="4" w:space="0" w:color="000000"/>
              <w:right w:val="single" w:sz="4" w:space="0" w:color="000000"/>
            </w:tcBorders>
          </w:tcPr>
          <w:p w14:paraId="61FD90C6" w14:textId="68ADB480" w:rsidR="00570B77" w:rsidRPr="00515C5A" w:rsidRDefault="0014696D" w:rsidP="00793437">
            <w:pPr>
              <w:pStyle w:val="TableBody"/>
            </w:pPr>
            <w:r w:rsidRPr="00515C5A">
              <w:t xml:space="preserve">The user </w:t>
            </w:r>
            <w:r w:rsidR="00570B77" w:rsidRPr="00515C5A">
              <w:t>who performed the action</w:t>
            </w:r>
          </w:p>
        </w:tc>
      </w:tr>
      <w:tr w:rsidR="00570B77" w14:paraId="137D1FDC" w14:textId="77777777">
        <w:trPr>
          <w:trHeight w:val="334"/>
        </w:trPr>
        <w:tc>
          <w:tcPr>
            <w:tcW w:w="2558" w:type="dxa"/>
            <w:tcBorders>
              <w:top w:val="single" w:sz="4" w:space="0" w:color="000000"/>
              <w:left w:val="single" w:sz="4" w:space="0" w:color="000000"/>
              <w:bottom w:val="single" w:sz="4" w:space="0" w:color="000000"/>
              <w:right w:val="single" w:sz="4" w:space="0" w:color="000000"/>
            </w:tcBorders>
          </w:tcPr>
          <w:p w14:paraId="5D9B2E68" w14:textId="77777777" w:rsidR="00570B77" w:rsidRPr="00515C5A" w:rsidRDefault="00570B77" w:rsidP="005C76BF">
            <w:pPr>
              <w:pStyle w:val="TableBody"/>
              <w:rPr>
                <w:b/>
                <w:bCs/>
              </w:rPr>
            </w:pPr>
            <w:r w:rsidRPr="00515C5A">
              <w:rPr>
                <w:b/>
                <w:bCs/>
              </w:rPr>
              <w:t>Description</w:t>
            </w:r>
          </w:p>
        </w:tc>
        <w:tc>
          <w:tcPr>
            <w:tcW w:w="5517" w:type="dxa"/>
            <w:tcBorders>
              <w:top w:val="single" w:sz="4" w:space="0" w:color="000000"/>
              <w:left w:val="single" w:sz="4" w:space="0" w:color="000000"/>
              <w:bottom w:val="single" w:sz="4" w:space="0" w:color="000000"/>
              <w:right w:val="single" w:sz="4" w:space="0" w:color="000000"/>
            </w:tcBorders>
          </w:tcPr>
          <w:p w14:paraId="2550453E" w14:textId="6AF2812B" w:rsidR="00570B77" w:rsidRPr="00515C5A" w:rsidRDefault="00570B77" w:rsidP="00793437">
            <w:pPr>
              <w:pStyle w:val="TableBody"/>
            </w:pPr>
            <w:r w:rsidRPr="00515C5A">
              <w:t xml:space="preserve">Description of </w:t>
            </w:r>
            <w:r w:rsidR="00B720D8" w:rsidRPr="00515C5A">
              <w:t>the incident</w:t>
            </w:r>
          </w:p>
        </w:tc>
      </w:tr>
    </w:tbl>
    <w:p w14:paraId="13FB6547" w14:textId="1C154F66" w:rsidR="00570B77" w:rsidRPr="00515C5A" w:rsidRDefault="00000000" w:rsidP="00515C5A">
      <w:pPr>
        <w:pStyle w:val="Caption"/>
        <w:rPr>
          <w:color w:val="70AD47" w:themeColor="accent6"/>
        </w:rPr>
      </w:pPr>
      <w:hyperlink w:anchor="_REPORTS" w:history="1">
        <w:r w:rsidR="00570B77" w:rsidRPr="00515C5A">
          <w:rPr>
            <w:rStyle w:val="Hyperlink"/>
            <w:color w:val="70AD47" w:themeColor="accent6"/>
          </w:rPr>
          <w:t>Return to: Reports</w:t>
        </w:r>
      </w:hyperlink>
      <w:r w:rsidR="00570B77" w:rsidRPr="00515C5A">
        <w:rPr>
          <w:color w:val="70AD47" w:themeColor="accent6"/>
        </w:rPr>
        <w:t xml:space="preserve"> </w:t>
      </w:r>
    </w:p>
    <w:p w14:paraId="2E690439" w14:textId="77777777" w:rsidR="00570B77" w:rsidRDefault="00570B77" w:rsidP="00570B77">
      <w:pPr>
        <w:pStyle w:val="Heading2"/>
      </w:pPr>
      <w:bookmarkStart w:id="615" w:name="_Toc111643091"/>
      <w:bookmarkStart w:id="616" w:name="_Toc132248019"/>
      <w:r>
        <w:lastRenderedPageBreak/>
        <w:t>VAULT LOAD HISTORY REPORT</w:t>
      </w:r>
      <w:bookmarkEnd w:id="615"/>
      <w:bookmarkEnd w:id="616"/>
      <w:r>
        <w:t xml:space="preserve"> </w:t>
      </w:r>
    </w:p>
    <w:p w14:paraId="0DD3D7BA" w14:textId="65F87433" w:rsidR="00570B77" w:rsidRPr="000A0789" w:rsidRDefault="00B720D8" w:rsidP="00515C5A">
      <w:pPr>
        <w:pStyle w:val="BodyText"/>
        <w:rPr>
          <w:lang w:eastAsia="en-GB"/>
        </w:rPr>
      </w:pPr>
      <w:r>
        <w:rPr>
          <w:lang w:eastAsia="en-GB"/>
        </w:rPr>
        <w:t>T</w:t>
      </w:r>
      <w:r w:rsidR="00570B77" w:rsidRPr="000A0789">
        <w:rPr>
          <w:lang w:eastAsia="en-GB"/>
        </w:rPr>
        <w:t xml:space="preserve">his report </w:t>
      </w:r>
      <w:r w:rsidR="00570B77">
        <w:rPr>
          <w:lang w:eastAsia="en-GB"/>
        </w:rPr>
        <w:t>allow</w:t>
      </w:r>
      <w:r>
        <w:rPr>
          <w:lang w:eastAsia="en-GB"/>
        </w:rPr>
        <w:t>s</w:t>
      </w:r>
      <w:r w:rsidR="00570B77">
        <w:rPr>
          <w:lang w:eastAsia="en-GB"/>
        </w:rPr>
        <w:t xml:space="preserve"> </w:t>
      </w:r>
      <w:r w:rsidR="0014696D">
        <w:rPr>
          <w:lang w:eastAsia="en-GB"/>
        </w:rPr>
        <w:t xml:space="preserve">the </w:t>
      </w:r>
      <w:r w:rsidR="00570B77">
        <w:rPr>
          <w:lang w:eastAsia="en-GB"/>
        </w:rPr>
        <w:t xml:space="preserve">user to </w:t>
      </w:r>
      <w:r>
        <w:rPr>
          <w:lang w:eastAsia="en-GB"/>
        </w:rPr>
        <w:t xml:space="preserve">view </w:t>
      </w:r>
      <w:r w:rsidR="00570B77">
        <w:rPr>
          <w:lang w:eastAsia="en-GB"/>
        </w:rPr>
        <w:t xml:space="preserve">what has been loaded previously via </w:t>
      </w:r>
      <w:r w:rsidR="0014696D">
        <w:rPr>
          <w:lang w:eastAsia="en-GB"/>
        </w:rPr>
        <w:t xml:space="preserve">the </w:t>
      </w:r>
      <w:r w:rsidR="00570B77" w:rsidRPr="00515C5A">
        <w:rPr>
          <w:b/>
          <w:bCs/>
          <w:lang w:eastAsia="en-GB"/>
        </w:rPr>
        <w:t>Import Vault History</w:t>
      </w:r>
      <w:r w:rsidR="00570B77">
        <w:rPr>
          <w:lang w:eastAsia="en-GB"/>
        </w:rPr>
        <w:t xml:space="preserve"> function. Th</w:t>
      </w:r>
      <w:r w:rsidR="00944B0B">
        <w:rPr>
          <w:lang w:eastAsia="en-GB"/>
        </w:rPr>
        <w:t>e</w:t>
      </w:r>
      <w:r w:rsidR="00570B77">
        <w:rPr>
          <w:lang w:eastAsia="en-GB"/>
        </w:rPr>
        <w:t xml:space="preserve"> function primarily loads data into OptiVault, but it allows to load in a different format than what OptiVault stores. The records shown in </w:t>
      </w:r>
      <w:r>
        <w:rPr>
          <w:lang w:eastAsia="en-GB"/>
        </w:rPr>
        <w:t xml:space="preserve">the below </w:t>
      </w:r>
      <w:r w:rsidR="00570B77">
        <w:rPr>
          <w:lang w:eastAsia="en-GB"/>
        </w:rPr>
        <w:t>report w</w:t>
      </w:r>
      <w:r w:rsidR="0014696D">
        <w:rPr>
          <w:lang w:eastAsia="en-GB"/>
        </w:rPr>
        <w:t>ere</w:t>
      </w:r>
      <w:r w:rsidR="00570B77">
        <w:rPr>
          <w:lang w:eastAsia="en-GB"/>
        </w:rPr>
        <w:t xml:space="preserve"> loaded before being converted to OptiVault data.</w:t>
      </w:r>
    </w:p>
    <w:p w14:paraId="27766200" w14:textId="5927DDAE" w:rsidR="00570B77" w:rsidRDefault="00570B77" w:rsidP="005C76BF">
      <w:pPr>
        <w:pStyle w:val="Caption"/>
      </w:pPr>
      <w:bookmarkStart w:id="617" w:name="_Toc65568979"/>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964EF7">
        <w:rPr>
          <w:noProof/>
        </w:rPr>
        <w:t>43</w:t>
      </w:r>
      <w:r w:rsidRPr="36CE550C">
        <w:rPr>
          <w:noProof/>
        </w:rPr>
        <w:fldChar w:fldCharType="end"/>
      </w:r>
      <w:r w:rsidRPr="36CE550C">
        <w:t xml:space="preserve">: </w:t>
      </w:r>
      <w:r>
        <w:t>VAULT LOAD HISTORY REPORT</w:t>
      </w:r>
      <w:bookmarkEnd w:id="617"/>
    </w:p>
    <w:p w14:paraId="039A641C" w14:textId="77777777" w:rsidR="00570B77" w:rsidRDefault="00570B77" w:rsidP="00515C5A">
      <w:pPr>
        <w:pStyle w:val="BodyText"/>
      </w:pPr>
      <w:r>
        <w:rPr>
          <w:noProof/>
        </w:rPr>
        <w:drawing>
          <wp:inline distT="0" distB="0" distL="0" distR="0" wp14:anchorId="78F4D0E5" wp14:editId="313099DD">
            <wp:extent cx="5374442" cy="1839713"/>
            <wp:effectExtent l="76200" t="76200" r="131445" b="1416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376960" cy="1840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2BF9C046">
        <w:t xml:space="preserve"> </w:t>
      </w:r>
    </w:p>
    <w:p w14:paraId="5C455EA4" w14:textId="59E3C9BB" w:rsidR="00570B77" w:rsidRDefault="00570B77" w:rsidP="005C76BF">
      <w:pPr>
        <w:pStyle w:val="Caption"/>
      </w:pPr>
      <w:bookmarkStart w:id="618" w:name="_Toc65569041"/>
      <w:r w:rsidRPr="002946F8">
        <w:rPr>
          <w:color w:val="auto"/>
        </w:rPr>
        <w:t xml:space="preserve">Table </w:t>
      </w:r>
      <w:r w:rsidRPr="002946F8">
        <w:rPr>
          <w:color w:val="auto"/>
        </w:rPr>
        <w:fldChar w:fldCharType="begin"/>
      </w:r>
      <w:r w:rsidRPr="002946F8">
        <w:rPr>
          <w:color w:val="auto"/>
        </w:rPr>
        <w:instrText xml:space="preserve"> SEQ Table \* ARABIC </w:instrText>
      </w:r>
      <w:r w:rsidRPr="002946F8">
        <w:rPr>
          <w:color w:val="auto"/>
        </w:rPr>
        <w:fldChar w:fldCharType="separate"/>
      </w:r>
      <w:r w:rsidR="00964EF7">
        <w:rPr>
          <w:noProof/>
          <w:color w:val="auto"/>
        </w:rPr>
        <w:t>40</w:t>
      </w:r>
      <w:r w:rsidRPr="002946F8">
        <w:rPr>
          <w:color w:val="auto"/>
        </w:rPr>
        <w:fldChar w:fldCharType="end"/>
      </w:r>
      <w:r w:rsidRPr="002946F8">
        <w:rPr>
          <w:color w:val="auto"/>
        </w:rPr>
        <w:t xml:space="preserve">: </w:t>
      </w:r>
      <w:r>
        <w:t>VAULT LOAD HISTORY REPORT FIELD DESCRIPTIONS</w:t>
      </w:r>
      <w:bookmarkEnd w:id="618"/>
      <w:r>
        <w:t xml:space="preserve"> </w:t>
      </w:r>
      <w:r>
        <w:tab/>
        <w:t xml:space="preserve"> </w:t>
      </w:r>
    </w:p>
    <w:tbl>
      <w:tblPr>
        <w:tblStyle w:val="TableGrid1"/>
        <w:tblW w:w="8075" w:type="dxa"/>
        <w:tblInd w:w="460" w:type="dxa"/>
        <w:tblCellMar>
          <w:top w:w="95" w:type="dxa"/>
          <w:left w:w="5" w:type="dxa"/>
          <w:right w:w="88" w:type="dxa"/>
        </w:tblCellMar>
        <w:tblLook w:val="04A0" w:firstRow="1" w:lastRow="0" w:firstColumn="1" w:lastColumn="0" w:noHBand="0" w:noVBand="1"/>
      </w:tblPr>
      <w:tblGrid>
        <w:gridCol w:w="2558"/>
        <w:gridCol w:w="5517"/>
      </w:tblGrid>
      <w:tr w:rsidR="00570B77" w14:paraId="0FAA34C6" w14:textId="77777777" w:rsidTr="005C76BF">
        <w:trPr>
          <w:trHeight w:val="372"/>
        </w:trPr>
        <w:tc>
          <w:tcPr>
            <w:tcW w:w="2558" w:type="dxa"/>
            <w:tcBorders>
              <w:top w:val="single" w:sz="4" w:space="0" w:color="000000"/>
              <w:left w:val="single" w:sz="4" w:space="0" w:color="000000"/>
              <w:bottom w:val="single" w:sz="3" w:space="0" w:color="000000"/>
              <w:right w:val="single" w:sz="4" w:space="0" w:color="000000"/>
            </w:tcBorders>
            <w:shd w:val="clear" w:color="auto" w:fill="54B948"/>
          </w:tcPr>
          <w:p w14:paraId="6C4CAC37" w14:textId="77777777" w:rsidR="00570B77" w:rsidRDefault="00570B77" w:rsidP="005C76BF">
            <w:pPr>
              <w:pStyle w:val="TableHeading"/>
            </w:pPr>
            <w:r>
              <w:t xml:space="preserve">Field </w:t>
            </w:r>
          </w:p>
        </w:tc>
        <w:tc>
          <w:tcPr>
            <w:tcW w:w="5517" w:type="dxa"/>
            <w:tcBorders>
              <w:top w:val="single" w:sz="4" w:space="0" w:color="000000"/>
              <w:left w:val="single" w:sz="4" w:space="0" w:color="000000"/>
              <w:bottom w:val="single" w:sz="3" w:space="0" w:color="000000"/>
              <w:right w:val="single" w:sz="4" w:space="0" w:color="000000"/>
            </w:tcBorders>
            <w:shd w:val="clear" w:color="auto" w:fill="54B948"/>
          </w:tcPr>
          <w:p w14:paraId="5477B6BC" w14:textId="77777777" w:rsidR="00570B77" w:rsidRDefault="00570B77" w:rsidP="005C76BF">
            <w:pPr>
              <w:pStyle w:val="TableHeading"/>
            </w:pPr>
            <w:r>
              <w:t xml:space="preserve">Description </w:t>
            </w:r>
          </w:p>
        </w:tc>
      </w:tr>
      <w:tr w:rsidR="00570B77" w14:paraId="59C1D54C" w14:textId="77777777">
        <w:trPr>
          <w:trHeight w:val="333"/>
        </w:trPr>
        <w:tc>
          <w:tcPr>
            <w:tcW w:w="2558" w:type="dxa"/>
            <w:tcBorders>
              <w:top w:val="single" w:sz="3" w:space="0" w:color="000000"/>
              <w:left w:val="single" w:sz="4" w:space="0" w:color="000000"/>
              <w:bottom w:val="single" w:sz="4" w:space="0" w:color="000000"/>
              <w:right w:val="single" w:sz="4" w:space="0" w:color="000000"/>
            </w:tcBorders>
          </w:tcPr>
          <w:p w14:paraId="0FB747AE" w14:textId="77777777" w:rsidR="00570B77" w:rsidRPr="00515C5A" w:rsidRDefault="00570B77" w:rsidP="005C76BF">
            <w:pPr>
              <w:pStyle w:val="TableBody"/>
              <w:rPr>
                <w:b/>
                <w:bCs/>
              </w:rPr>
            </w:pPr>
            <w:r w:rsidRPr="00515C5A">
              <w:rPr>
                <w:b/>
                <w:bCs/>
              </w:rPr>
              <w:t>Vault</w:t>
            </w:r>
          </w:p>
        </w:tc>
        <w:tc>
          <w:tcPr>
            <w:tcW w:w="5517" w:type="dxa"/>
            <w:tcBorders>
              <w:top w:val="single" w:sz="3" w:space="0" w:color="000000"/>
              <w:left w:val="single" w:sz="4" w:space="0" w:color="000000"/>
              <w:bottom w:val="single" w:sz="4" w:space="0" w:color="000000"/>
              <w:right w:val="single" w:sz="4" w:space="0" w:color="000000"/>
            </w:tcBorders>
          </w:tcPr>
          <w:p w14:paraId="05459716" w14:textId="18A8E8D6" w:rsidR="00570B77" w:rsidRPr="00515C5A" w:rsidRDefault="00570B77" w:rsidP="00B720D8">
            <w:pPr>
              <w:pStyle w:val="TableBody"/>
            </w:pPr>
            <w:r w:rsidRPr="00515C5A">
              <w:t xml:space="preserve">Choose </w:t>
            </w:r>
            <w:r w:rsidR="0014696D">
              <w:t xml:space="preserve">the </w:t>
            </w:r>
            <w:r w:rsidRPr="00515C5A">
              <w:t>vault(s) which will be included in the report.</w:t>
            </w:r>
          </w:p>
        </w:tc>
      </w:tr>
      <w:tr w:rsidR="00570B77" w14:paraId="56FAA1F4" w14:textId="77777777">
        <w:trPr>
          <w:trHeight w:val="336"/>
        </w:trPr>
        <w:tc>
          <w:tcPr>
            <w:tcW w:w="2558" w:type="dxa"/>
            <w:tcBorders>
              <w:top w:val="single" w:sz="4" w:space="0" w:color="000000"/>
              <w:left w:val="single" w:sz="4" w:space="0" w:color="000000"/>
              <w:bottom w:val="single" w:sz="4" w:space="0" w:color="000000"/>
              <w:right w:val="single" w:sz="4" w:space="0" w:color="000000"/>
            </w:tcBorders>
          </w:tcPr>
          <w:p w14:paraId="7C20A830" w14:textId="77777777" w:rsidR="00570B77" w:rsidRPr="00515C5A" w:rsidRDefault="00570B77" w:rsidP="005C76BF">
            <w:pPr>
              <w:pStyle w:val="TableBody"/>
              <w:rPr>
                <w:b/>
                <w:bCs/>
              </w:rPr>
            </w:pPr>
            <w:r w:rsidRPr="00515C5A">
              <w:rPr>
                <w:b/>
                <w:bCs/>
              </w:rPr>
              <w:t>Start Date/End Date</w:t>
            </w:r>
          </w:p>
        </w:tc>
        <w:tc>
          <w:tcPr>
            <w:tcW w:w="5517" w:type="dxa"/>
            <w:tcBorders>
              <w:top w:val="single" w:sz="4" w:space="0" w:color="000000"/>
              <w:left w:val="single" w:sz="4" w:space="0" w:color="000000"/>
              <w:bottom w:val="single" w:sz="4" w:space="0" w:color="000000"/>
              <w:right w:val="single" w:sz="4" w:space="0" w:color="000000"/>
            </w:tcBorders>
          </w:tcPr>
          <w:p w14:paraId="0BE122A4" w14:textId="77777777" w:rsidR="00570B77" w:rsidRPr="00515C5A" w:rsidRDefault="00570B77" w:rsidP="00B720D8">
            <w:pPr>
              <w:pStyle w:val="TableBody"/>
            </w:pPr>
            <w:r w:rsidRPr="00515C5A">
              <w:t>Date range which will be included in the report</w:t>
            </w:r>
          </w:p>
        </w:tc>
      </w:tr>
      <w:tr w:rsidR="00570B77" w14:paraId="6503134E" w14:textId="77777777">
        <w:trPr>
          <w:trHeight w:val="334"/>
        </w:trPr>
        <w:tc>
          <w:tcPr>
            <w:tcW w:w="2558" w:type="dxa"/>
            <w:tcBorders>
              <w:top w:val="single" w:sz="4" w:space="0" w:color="000000"/>
              <w:left w:val="single" w:sz="4" w:space="0" w:color="000000"/>
              <w:bottom w:val="single" w:sz="4" w:space="0" w:color="000000"/>
              <w:right w:val="single" w:sz="4" w:space="0" w:color="000000"/>
            </w:tcBorders>
          </w:tcPr>
          <w:p w14:paraId="6823E634" w14:textId="77777777" w:rsidR="00570B77" w:rsidRPr="00515C5A" w:rsidRDefault="00570B77" w:rsidP="005C76BF">
            <w:pPr>
              <w:pStyle w:val="TableBody"/>
              <w:rPr>
                <w:b/>
                <w:bCs/>
              </w:rPr>
            </w:pPr>
            <w:r w:rsidRPr="00515C5A">
              <w:rPr>
                <w:b/>
                <w:bCs/>
              </w:rPr>
              <w:t>Denomination</w:t>
            </w:r>
          </w:p>
        </w:tc>
        <w:tc>
          <w:tcPr>
            <w:tcW w:w="5517" w:type="dxa"/>
            <w:tcBorders>
              <w:top w:val="single" w:sz="4" w:space="0" w:color="000000"/>
              <w:left w:val="single" w:sz="4" w:space="0" w:color="000000"/>
              <w:bottom w:val="single" w:sz="4" w:space="0" w:color="000000"/>
              <w:right w:val="single" w:sz="4" w:space="0" w:color="000000"/>
            </w:tcBorders>
          </w:tcPr>
          <w:p w14:paraId="44434D8E" w14:textId="77777777" w:rsidR="00570B77" w:rsidRPr="00515C5A" w:rsidRDefault="00570B77" w:rsidP="00B720D8">
            <w:pPr>
              <w:pStyle w:val="TableBody"/>
            </w:pPr>
            <w:r w:rsidRPr="00515C5A">
              <w:t xml:space="preserve">Denomination(s) which will be included in the report </w:t>
            </w:r>
          </w:p>
        </w:tc>
      </w:tr>
      <w:tr w:rsidR="00570B77" w14:paraId="66672477" w14:textId="77777777">
        <w:trPr>
          <w:trHeight w:val="334"/>
        </w:trPr>
        <w:tc>
          <w:tcPr>
            <w:tcW w:w="2558" w:type="dxa"/>
            <w:tcBorders>
              <w:top w:val="single" w:sz="4" w:space="0" w:color="000000"/>
              <w:left w:val="single" w:sz="4" w:space="0" w:color="000000"/>
              <w:bottom w:val="single" w:sz="4" w:space="0" w:color="000000"/>
              <w:right w:val="single" w:sz="4" w:space="0" w:color="000000"/>
            </w:tcBorders>
          </w:tcPr>
          <w:p w14:paraId="4208858E" w14:textId="77777777" w:rsidR="00570B77" w:rsidRPr="00515C5A" w:rsidRDefault="00570B77" w:rsidP="005C76BF">
            <w:pPr>
              <w:pStyle w:val="TableBody"/>
              <w:rPr>
                <w:b/>
                <w:bCs/>
              </w:rPr>
            </w:pPr>
            <w:r w:rsidRPr="00515C5A">
              <w:rPr>
                <w:b/>
                <w:bCs/>
              </w:rPr>
              <w:t>Quality</w:t>
            </w:r>
          </w:p>
        </w:tc>
        <w:tc>
          <w:tcPr>
            <w:tcW w:w="5517" w:type="dxa"/>
            <w:tcBorders>
              <w:top w:val="single" w:sz="4" w:space="0" w:color="000000"/>
              <w:left w:val="single" w:sz="4" w:space="0" w:color="000000"/>
              <w:bottom w:val="single" w:sz="4" w:space="0" w:color="000000"/>
              <w:right w:val="single" w:sz="4" w:space="0" w:color="000000"/>
            </w:tcBorders>
          </w:tcPr>
          <w:p w14:paraId="5BF879D7" w14:textId="77777777" w:rsidR="00570B77" w:rsidRPr="00515C5A" w:rsidRDefault="00570B77" w:rsidP="00B720D8">
            <w:pPr>
              <w:pStyle w:val="TableBody"/>
            </w:pPr>
            <w:r w:rsidRPr="00515C5A">
              <w:t xml:space="preserve">Quality(ies) which will be included in the report </w:t>
            </w:r>
          </w:p>
        </w:tc>
      </w:tr>
      <w:tr w:rsidR="00570B77" w14:paraId="7886DE37" w14:textId="77777777">
        <w:trPr>
          <w:trHeight w:val="334"/>
        </w:trPr>
        <w:tc>
          <w:tcPr>
            <w:tcW w:w="2558" w:type="dxa"/>
            <w:tcBorders>
              <w:top w:val="single" w:sz="4" w:space="0" w:color="000000"/>
              <w:left w:val="single" w:sz="4" w:space="0" w:color="000000"/>
              <w:bottom w:val="single" w:sz="4" w:space="0" w:color="000000"/>
              <w:right w:val="single" w:sz="4" w:space="0" w:color="000000"/>
            </w:tcBorders>
          </w:tcPr>
          <w:p w14:paraId="1DEED0A2" w14:textId="77777777" w:rsidR="00570B77" w:rsidRPr="00515C5A" w:rsidRDefault="00570B77" w:rsidP="005C76BF">
            <w:pPr>
              <w:pStyle w:val="TableBody"/>
              <w:rPr>
                <w:b/>
                <w:bCs/>
              </w:rPr>
            </w:pPr>
            <w:r w:rsidRPr="00515C5A">
              <w:rPr>
                <w:b/>
                <w:bCs/>
              </w:rPr>
              <w:t>HTML, PDF, or CSV button</w:t>
            </w:r>
          </w:p>
        </w:tc>
        <w:tc>
          <w:tcPr>
            <w:tcW w:w="5517" w:type="dxa"/>
            <w:tcBorders>
              <w:top w:val="single" w:sz="4" w:space="0" w:color="000000"/>
              <w:left w:val="single" w:sz="4" w:space="0" w:color="000000"/>
              <w:bottom w:val="single" w:sz="4" w:space="0" w:color="000000"/>
              <w:right w:val="single" w:sz="4" w:space="0" w:color="000000"/>
            </w:tcBorders>
          </w:tcPr>
          <w:p w14:paraId="6DC6A3CD" w14:textId="77777777" w:rsidR="00570B77" w:rsidRPr="00515C5A" w:rsidRDefault="00570B77" w:rsidP="00B720D8">
            <w:pPr>
              <w:pStyle w:val="TableBody"/>
            </w:pPr>
            <w:r w:rsidRPr="00515C5A">
              <w:t>Open report of the respective type</w:t>
            </w:r>
          </w:p>
        </w:tc>
      </w:tr>
      <w:tr w:rsidR="00570B77" w14:paraId="1FC0C664" w14:textId="77777777">
        <w:trPr>
          <w:trHeight w:val="334"/>
        </w:trPr>
        <w:tc>
          <w:tcPr>
            <w:tcW w:w="2558" w:type="dxa"/>
            <w:tcBorders>
              <w:top w:val="single" w:sz="4" w:space="0" w:color="000000"/>
              <w:left w:val="single" w:sz="4" w:space="0" w:color="000000"/>
              <w:bottom w:val="single" w:sz="4" w:space="0" w:color="000000"/>
              <w:right w:val="single" w:sz="4" w:space="0" w:color="000000"/>
            </w:tcBorders>
          </w:tcPr>
          <w:p w14:paraId="6907CFCD" w14:textId="77777777" w:rsidR="00570B77" w:rsidRPr="00515C5A" w:rsidRDefault="00570B77" w:rsidP="005C76BF">
            <w:pPr>
              <w:pStyle w:val="TableBody"/>
              <w:rPr>
                <w:b/>
                <w:bCs/>
              </w:rPr>
            </w:pPr>
            <w:r w:rsidRPr="00515C5A">
              <w:rPr>
                <w:b/>
                <w:bCs/>
              </w:rPr>
              <w:t>Vault</w:t>
            </w:r>
          </w:p>
        </w:tc>
        <w:tc>
          <w:tcPr>
            <w:tcW w:w="5517" w:type="dxa"/>
            <w:tcBorders>
              <w:top w:val="single" w:sz="4" w:space="0" w:color="000000"/>
              <w:left w:val="single" w:sz="4" w:space="0" w:color="000000"/>
              <w:bottom w:val="single" w:sz="4" w:space="0" w:color="000000"/>
              <w:right w:val="single" w:sz="4" w:space="0" w:color="000000"/>
            </w:tcBorders>
          </w:tcPr>
          <w:p w14:paraId="6BBBD3FF" w14:textId="77777777" w:rsidR="00570B77" w:rsidRPr="00515C5A" w:rsidRDefault="00570B77" w:rsidP="00B720D8">
            <w:pPr>
              <w:pStyle w:val="TableBody"/>
            </w:pPr>
            <w:r w:rsidRPr="00515C5A">
              <w:t>Vault to which this history belongs</w:t>
            </w:r>
          </w:p>
        </w:tc>
      </w:tr>
      <w:tr w:rsidR="00570B77" w14:paraId="62B54D1D" w14:textId="77777777">
        <w:trPr>
          <w:trHeight w:val="334"/>
        </w:trPr>
        <w:tc>
          <w:tcPr>
            <w:tcW w:w="2558" w:type="dxa"/>
            <w:tcBorders>
              <w:top w:val="single" w:sz="4" w:space="0" w:color="000000"/>
              <w:left w:val="single" w:sz="4" w:space="0" w:color="000000"/>
              <w:bottom w:val="single" w:sz="4" w:space="0" w:color="000000"/>
              <w:right w:val="single" w:sz="4" w:space="0" w:color="000000"/>
            </w:tcBorders>
          </w:tcPr>
          <w:p w14:paraId="41879B68" w14:textId="77777777" w:rsidR="00570B77" w:rsidRPr="00515C5A" w:rsidRDefault="00570B77" w:rsidP="005C76BF">
            <w:pPr>
              <w:pStyle w:val="TableBody"/>
              <w:rPr>
                <w:b/>
                <w:bCs/>
              </w:rPr>
            </w:pPr>
            <w:r w:rsidRPr="00515C5A">
              <w:rPr>
                <w:b/>
                <w:bCs/>
              </w:rPr>
              <w:t>Date</w:t>
            </w:r>
          </w:p>
        </w:tc>
        <w:tc>
          <w:tcPr>
            <w:tcW w:w="5517" w:type="dxa"/>
            <w:tcBorders>
              <w:top w:val="single" w:sz="4" w:space="0" w:color="000000"/>
              <w:left w:val="single" w:sz="4" w:space="0" w:color="000000"/>
              <w:bottom w:val="single" w:sz="4" w:space="0" w:color="000000"/>
              <w:right w:val="single" w:sz="4" w:space="0" w:color="000000"/>
            </w:tcBorders>
          </w:tcPr>
          <w:p w14:paraId="0A61BDA6" w14:textId="77A0BD17" w:rsidR="00570B77" w:rsidRPr="00515C5A" w:rsidRDefault="00570B77" w:rsidP="00B720D8">
            <w:pPr>
              <w:pStyle w:val="TableBody"/>
            </w:pPr>
            <w:r w:rsidRPr="00515C5A">
              <w:t>Date of history record</w:t>
            </w:r>
          </w:p>
        </w:tc>
      </w:tr>
      <w:tr w:rsidR="00570B77" w14:paraId="2307F7B6" w14:textId="77777777">
        <w:trPr>
          <w:trHeight w:val="334"/>
        </w:trPr>
        <w:tc>
          <w:tcPr>
            <w:tcW w:w="2558" w:type="dxa"/>
            <w:tcBorders>
              <w:top w:val="single" w:sz="4" w:space="0" w:color="000000"/>
              <w:left w:val="single" w:sz="4" w:space="0" w:color="000000"/>
              <w:bottom w:val="single" w:sz="4" w:space="0" w:color="000000"/>
              <w:right w:val="single" w:sz="4" w:space="0" w:color="000000"/>
            </w:tcBorders>
          </w:tcPr>
          <w:p w14:paraId="605C3A22" w14:textId="77777777" w:rsidR="00570B77" w:rsidRPr="00515C5A" w:rsidRDefault="00570B77" w:rsidP="005C76BF">
            <w:pPr>
              <w:pStyle w:val="TableBody"/>
              <w:rPr>
                <w:b/>
                <w:bCs/>
              </w:rPr>
            </w:pPr>
            <w:r w:rsidRPr="00515C5A">
              <w:rPr>
                <w:b/>
                <w:bCs/>
              </w:rPr>
              <w:t>Denomination</w:t>
            </w:r>
          </w:p>
        </w:tc>
        <w:tc>
          <w:tcPr>
            <w:tcW w:w="5517" w:type="dxa"/>
            <w:tcBorders>
              <w:top w:val="single" w:sz="4" w:space="0" w:color="000000"/>
              <w:left w:val="single" w:sz="4" w:space="0" w:color="000000"/>
              <w:bottom w:val="single" w:sz="4" w:space="0" w:color="000000"/>
              <w:right w:val="single" w:sz="4" w:space="0" w:color="000000"/>
            </w:tcBorders>
          </w:tcPr>
          <w:p w14:paraId="4D2F1A12" w14:textId="77777777" w:rsidR="00570B77" w:rsidRPr="00515C5A" w:rsidRDefault="00570B77" w:rsidP="00B720D8">
            <w:pPr>
              <w:pStyle w:val="TableBody"/>
            </w:pPr>
            <w:r w:rsidRPr="00515C5A">
              <w:t>Denomination of the cash</w:t>
            </w:r>
          </w:p>
        </w:tc>
      </w:tr>
      <w:tr w:rsidR="00570B77" w14:paraId="547C1973" w14:textId="77777777">
        <w:trPr>
          <w:trHeight w:val="334"/>
        </w:trPr>
        <w:tc>
          <w:tcPr>
            <w:tcW w:w="2558" w:type="dxa"/>
            <w:tcBorders>
              <w:top w:val="single" w:sz="4" w:space="0" w:color="000000"/>
              <w:left w:val="single" w:sz="4" w:space="0" w:color="000000"/>
              <w:bottom w:val="single" w:sz="4" w:space="0" w:color="000000"/>
              <w:right w:val="single" w:sz="4" w:space="0" w:color="000000"/>
            </w:tcBorders>
          </w:tcPr>
          <w:p w14:paraId="03B6CC6D" w14:textId="77777777" w:rsidR="00570B77" w:rsidRPr="00515C5A" w:rsidRDefault="00570B77" w:rsidP="005C76BF">
            <w:pPr>
              <w:pStyle w:val="TableBody"/>
              <w:rPr>
                <w:b/>
                <w:bCs/>
              </w:rPr>
            </w:pPr>
            <w:r w:rsidRPr="00515C5A">
              <w:rPr>
                <w:b/>
                <w:bCs/>
              </w:rPr>
              <w:t>Quality</w:t>
            </w:r>
          </w:p>
        </w:tc>
        <w:tc>
          <w:tcPr>
            <w:tcW w:w="5517" w:type="dxa"/>
            <w:tcBorders>
              <w:top w:val="single" w:sz="4" w:space="0" w:color="000000"/>
              <w:left w:val="single" w:sz="4" w:space="0" w:color="000000"/>
              <w:bottom w:val="single" w:sz="4" w:space="0" w:color="000000"/>
              <w:right w:val="single" w:sz="4" w:space="0" w:color="000000"/>
            </w:tcBorders>
          </w:tcPr>
          <w:p w14:paraId="16CD13C5" w14:textId="77777777" w:rsidR="00570B77" w:rsidRPr="00515C5A" w:rsidRDefault="00570B77" w:rsidP="00B720D8">
            <w:pPr>
              <w:pStyle w:val="TableBody"/>
            </w:pPr>
            <w:r w:rsidRPr="00515C5A">
              <w:t>Quality of the cash</w:t>
            </w:r>
          </w:p>
        </w:tc>
      </w:tr>
      <w:tr w:rsidR="00570B77" w14:paraId="4077E1F9" w14:textId="77777777">
        <w:trPr>
          <w:trHeight w:val="334"/>
        </w:trPr>
        <w:tc>
          <w:tcPr>
            <w:tcW w:w="2558" w:type="dxa"/>
            <w:tcBorders>
              <w:top w:val="single" w:sz="4" w:space="0" w:color="000000"/>
              <w:left w:val="single" w:sz="4" w:space="0" w:color="000000"/>
              <w:bottom w:val="single" w:sz="4" w:space="0" w:color="000000"/>
              <w:right w:val="single" w:sz="4" w:space="0" w:color="000000"/>
            </w:tcBorders>
          </w:tcPr>
          <w:p w14:paraId="37E9230D" w14:textId="77777777" w:rsidR="00570B77" w:rsidRPr="00515C5A" w:rsidRDefault="00570B77" w:rsidP="005C76BF">
            <w:pPr>
              <w:pStyle w:val="TableBody"/>
              <w:rPr>
                <w:b/>
                <w:bCs/>
              </w:rPr>
            </w:pPr>
            <w:r w:rsidRPr="00515C5A">
              <w:rPr>
                <w:b/>
                <w:bCs/>
              </w:rPr>
              <w:t>Data Category</w:t>
            </w:r>
          </w:p>
        </w:tc>
        <w:tc>
          <w:tcPr>
            <w:tcW w:w="5517" w:type="dxa"/>
            <w:tcBorders>
              <w:top w:val="single" w:sz="4" w:space="0" w:color="000000"/>
              <w:left w:val="single" w:sz="4" w:space="0" w:color="000000"/>
              <w:bottom w:val="single" w:sz="4" w:space="0" w:color="000000"/>
              <w:right w:val="single" w:sz="4" w:space="0" w:color="000000"/>
            </w:tcBorders>
          </w:tcPr>
          <w:p w14:paraId="05F26E23" w14:textId="1316445F" w:rsidR="00570B77" w:rsidRPr="00515C5A" w:rsidRDefault="00570B77" w:rsidP="00B720D8">
            <w:pPr>
              <w:pStyle w:val="TableBody"/>
            </w:pPr>
            <w:r w:rsidRPr="00515C5A">
              <w:t xml:space="preserve">The label used when loading this particular amount. Categories are configured by your institution and may vary. Categories often tell </w:t>
            </w:r>
            <w:r w:rsidR="00B720D8">
              <w:t xml:space="preserve">in </w:t>
            </w:r>
            <w:r w:rsidRPr="00515C5A">
              <w:t xml:space="preserve">which field </w:t>
            </w:r>
            <w:r w:rsidR="00B720D8">
              <w:t>the</w:t>
            </w:r>
            <w:r w:rsidR="00B720D8" w:rsidRPr="00515C5A">
              <w:t xml:space="preserve"> </w:t>
            </w:r>
            <w:r w:rsidRPr="00515C5A">
              <w:t>OptiVault amount will load.</w:t>
            </w:r>
          </w:p>
        </w:tc>
      </w:tr>
      <w:tr w:rsidR="00570B77" w14:paraId="60900BBA" w14:textId="77777777">
        <w:trPr>
          <w:trHeight w:val="334"/>
        </w:trPr>
        <w:tc>
          <w:tcPr>
            <w:tcW w:w="2558" w:type="dxa"/>
            <w:tcBorders>
              <w:top w:val="single" w:sz="4" w:space="0" w:color="000000"/>
              <w:left w:val="single" w:sz="4" w:space="0" w:color="000000"/>
              <w:bottom w:val="single" w:sz="4" w:space="0" w:color="000000"/>
              <w:right w:val="single" w:sz="4" w:space="0" w:color="000000"/>
            </w:tcBorders>
          </w:tcPr>
          <w:p w14:paraId="5224DC35" w14:textId="77777777" w:rsidR="00570B77" w:rsidRPr="00515C5A" w:rsidRDefault="00570B77" w:rsidP="005C76BF">
            <w:pPr>
              <w:pStyle w:val="TableBody"/>
              <w:rPr>
                <w:b/>
                <w:bCs/>
              </w:rPr>
            </w:pPr>
            <w:r w:rsidRPr="00515C5A">
              <w:rPr>
                <w:b/>
                <w:bCs/>
              </w:rPr>
              <w:lastRenderedPageBreak/>
              <w:t>Data Subcategory</w:t>
            </w:r>
          </w:p>
        </w:tc>
        <w:tc>
          <w:tcPr>
            <w:tcW w:w="5517" w:type="dxa"/>
            <w:tcBorders>
              <w:top w:val="single" w:sz="4" w:space="0" w:color="000000"/>
              <w:left w:val="single" w:sz="4" w:space="0" w:color="000000"/>
              <w:bottom w:val="single" w:sz="4" w:space="0" w:color="000000"/>
              <w:right w:val="single" w:sz="4" w:space="0" w:color="000000"/>
            </w:tcBorders>
          </w:tcPr>
          <w:p w14:paraId="6B20B36B" w14:textId="77777777" w:rsidR="00570B77" w:rsidRPr="00515C5A" w:rsidRDefault="00570B77" w:rsidP="00B720D8">
            <w:pPr>
              <w:pStyle w:val="TableBody"/>
            </w:pPr>
            <w:r w:rsidRPr="00515C5A">
              <w:t>Subcategory label used when loading this particular amount. Subcategories are defined by your institution and may vary. Subcategories are not linked to any OptiVault data field – they are used when the users reporting the data desire to break it into components, and the system will sum the subcategories together to find the amount for the associated Category in OptiVault.</w:t>
            </w:r>
          </w:p>
        </w:tc>
      </w:tr>
      <w:tr w:rsidR="00570B77" w14:paraId="1831A21B" w14:textId="77777777">
        <w:trPr>
          <w:trHeight w:val="334"/>
        </w:trPr>
        <w:tc>
          <w:tcPr>
            <w:tcW w:w="2558" w:type="dxa"/>
            <w:tcBorders>
              <w:top w:val="single" w:sz="4" w:space="0" w:color="000000"/>
              <w:left w:val="single" w:sz="4" w:space="0" w:color="000000"/>
              <w:bottom w:val="single" w:sz="4" w:space="0" w:color="000000"/>
              <w:right w:val="single" w:sz="4" w:space="0" w:color="000000"/>
            </w:tcBorders>
          </w:tcPr>
          <w:p w14:paraId="111EC227" w14:textId="77777777" w:rsidR="00570B77" w:rsidRPr="00515C5A" w:rsidRDefault="00570B77" w:rsidP="005C76BF">
            <w:pPr>
              <w:pStyle w:val="TableBody"/>
              <w:rPr>
                <w:b/>
                <w:bCs/>
              </w:rPr>
            </w:pPr>
            <w:r w:rsidRPr="00515C5A">
              <w:rPr>
                <w:b/>
                <w:bCs/>
              </w:rPr>
              <w:t>Amount</w:t>
            </w:r>
          </w:p>
        </w:tc>
        <w:tc>
          <w:tcPr>
            <w:tcW w:w="5517" w:type="dxa"/>
            <w:tcBorders>
              <w:top w:val="single" w:sz="4" w:space="0" w:color="000000"/>
              <w:left w:val="single" w:sz="4" w:space="0" w:color="000000"/>
              <w:bottom w:val="single" w:sz="4" w:space="0" w:color="000000"/>
              <w:right w:val="single" w:sz="4" w:space="0" w:color="000000"/>
            </w:tcBorders>
          </w:tcPr>
          <w:p w14:paraId="640B1501" w14:textId="77777777" w:rsidR="00570B77" w:rsidRPr="00515C5A" w:rsidRDefault="00570B77" w:rsidP="00B720D8">
            <w:pPr>
              <w:pStyle w:val="TableBody"/>
            </w:pPr>
            <w:r w:rsidRPr="00515C5A">
              <w:t>The amount recorded from Import Vault History.</w:t>
            </w:r>
          </w:p>
        </w:tc>
      </w:tr>
    </w:tbl>
    <w:p w14:paraId="6DE87963" w14:textId="77777777" w:rsidR="00570B77" w:rsidRPr="005C76BF" w:rsidRDefault="00000000" w:rsidP="005C76BF">
      <w:pPr>
        <w:pStyle w:val="Caption"/>
        <w:rPr>
          <w:color w:val="70AD47" w:themeColor="accent6"/>
        </w:rPr>
      </w:pPr>
      <w:hyperlink w:anchor="_REPORTS" w:history="1">
        <w:r w:rsidR="00570B77" w:rsidRPr="005C76BF">
          <w:rPr>
            <w:rStyle w:val="Hyperlink"/>
            <w:color w:val="70AD47" w:themeColor="accent6"/>
          </w:rPr>
          <w:t>Return to: Reports</w:t>
        </w:r>
      </w:hyperlink>
      <w:r w:rsidR="00570B77" w:rsidRPr="005C76BF">
        <w:rPr>
          <w:color w:val="70AD47" w:themeColor="accent6"/>
        </w:rPr>
        <w:t xml:space="preserve"> </w:t>
      </w:r>
    </w:p>
    <w:p w14:paraId="0A85C40D" w14:textId="77777777" w:rsidR="00570B77" w:rsidRDefault="00570B77" w:rsidP="00570B77">
      <w:pPr>
        <w:spacing w:after="198" w:line="256" w:lineRule="auto"/>
        <w:ind w:left="-5" w:right="68" w:hanging="10"/>
      </w:pPr>
    </w:p>
    <w:p w14:paraId="48BEEE94" w14:textId="77777777" w:rsidR="00570B77" w:rsidRDefault="00570B77" w:rsidP="00570B77">
      <w:pPr>
        <w:pStyle w:val="Heading1"/>
        <w:ind w:left="-5"/>
      </w:pPr>
      <w:bookmarkStart w:id="619" w:name="_SETTINGS_1"/>
      <w:bookmarkStart w:id="620" w:name="_Toc111643092"/>
      <w:bookmarkStart w:id="621" w:name="_Toc132248020"/>
      <w:bookmarkEnd w:id="619"/>
      <w:r>
        <w:lastRenderedPageBreak/>
        <w:t>SETTINGS</w:t>
      </w:r>
      <w:bookmarkEnd w:id="620"/>
      <w:bookmarkEnd w:id="621"/>
      <w:r>
        <w:t xml:space="preserve"> </w:t>
      </w:r>
    </w:p>
    <w:p w14:paraId="5FD38505" w14:textId="77777777" w:rsidR="00570B77" w:rsidRDefault="00570B77" w:rsidP="005C76BF">
      <w:pPr>
        <w:pStyle w:val="BodyText"/>
      </w:pPr>
      <w:r>
        <w:t>Settings is a gateway menu that provides access to additional screens where administrator users can control Workflow Configuration, System Settings, and User Profiles.</w:t>
      </w:r>
      <w:r>
        <w:br/>
      </w:r>
    </w:p>
    <w:p w14:paraId="50A3082D" w14:textId="77777777" w:rsidR="00570B77" w:rsidRDefault="00570B77" w:rsidP="00570B77">
      <w:pPr>
        <w:pStyle w:val="Heading2"/>
      </w:pPr>
      <w:bookmarkStart w:id="622" w:name="_Toc111643093"/>
      <w:bookmarkStart w:id="623" w:name="_Toc132248021"/>
      <w:r>
        <w:t>WORKFLOW CONFIGURATION</w:t>
      </w:r>
      <w:bookmarkEnd w:id="622"/>
      <w:bookmarkEnd w:id="623"/>
      <w:r>
        <w:t xml:space="preserve"> </w:t>
      </w:r>
    </w:p>
    <w:p w14:paraId="197D8DC0" w14:textId="77777777" w:rsidR="00570B77" w:rsidRPr="006C3C2E" w:rsidRDefault="00570B77" w:rsidP="005C76BF">
      <w:pPr>
        <w:pStyle w:val="BodyText"/>
      </w:pPr>
      <w:r w:rsidRPr="00515C5A">
        <w:rPr>
          <w:i/>
          <w:iCs/>
        </w:rPr>
        <w:t>Settings</w:t>
      </w:r>
      <w:r w:rsidRPr="00515C5A">
        <w:rPr>
          <w:rFonts w:ascii="Wingdings" w:eastAsia="Wingdings" w:hAnsi="Wingdings" w:cs="Wingdings"/>
          <w:i/>
          <w:iCs/>
          <w:sz w:val="16"/>
        </w:rPr>
        <w:t></w:t>
      </w:r>
      <w:r w:rsidRPr="00515C5A">
        <w:rPr>
          <w:i/>
          <w:iCs/>
        </w:rPr>
        <w:t>Workflow Configuration</w:t>
      </w:r>
      <w:r w:rsidRPr="006C3C2E">
        <w:t xml:space="preserve"> assists the Administrative user to control what info is accessible and what actions are allowed to Carrier Web users. </w:t>
      </w:r>
    </w:p>
    <w:p w14:paraId="0C9A80C6" w14:textId="77777777" w:rsidR="00570B77" w:rsidRDefault="00570B77" w:rsidP="005C76BF">
      <w:pPr>
        <w:pStyle w:val="BodyText"/>
      </w:pPr>
      <w:r>
        <w:t xml:space="preserve">Configurations here are structured by each type of workflow (a.k.a. order type). Further controls are available under </w:t>
      </w:r>
      <w:r w:rsidRPr="00515C5A">
        <w:rPr>
          <w:i/>
          <w:iCs/>
        </w:rPr>
        <w:t>Settings</w:t>
      </w:r>
      <w:r w:rsidRPr="00515C5A">
        <w:rPr>
          <w:rFonts w:ascii="Wingdings" w:eastAsia="Wingdings" w:hAnsi="Wingdings" w:cs="Wingdings"/>
          <w:i/>
          <w:iCs/>
          <w:sz w:val="16"/>
        </w:rPr>
        <w:t></w:t>
      </w:r>
      <w:r w:rsidRPr="00515C5A">
        <w:rPr>
          <w:i/>
          <w:iCs/>
        </w:rPr>
        <w:t>Users</w:t>
      </w:r>
      <w:r>
        <w:t xml:space="preserve"> to map users to the vaults and depots to which they will have access.</w:t>
      </w:r>
    </w:p>
    <w:p w14:paraId="3C15972D" w14:textId="0D04DAFF" w:rsidR="00570B77" w:rsidRDefault="00570B77" w:rsidP="005C76BF">
      <w:pPr>
        <w:pStyle w:val="Caption"/>
      </w:pPr>
      <w:bookmarkStart w:id="624" w:name="_Toc65568980"/>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964EF7">
        <w:rPr>
          <w:noProof/>
        </w:rPr>
        <w:t>44</w:t>
      </w:r>
      <w:r w:rsidRPr="36CE550C">
        <w:rPr>
          <w:noProof/>
        </w:rPr>
        <w:fldChar w:fldCharType="end"/>
      </w:r>
      <w:r w:rsidRPr="36CE550C">
        <w:t xml:space="preserve">: </w:t>
      </w:r>
      <w:r>
        <w:t>WORKFLOW CONFIGURATION SCREEN</w:t>
      </w:r>
      <w:bookmarkEnd w:id="624"/>
    </w:p>
    <w:p w14:paraId="23556BA9" w14:textId="42D8512A" w:rsidR="00570B77" w:rsidRDefault="00570B77" w:rsidP="00515C5A">
      <w:pPr>
        <w:pStyle w:val="BodyText"/>
      </w:pPr>
      <w:del w:id="625" w:author="Pinnu, Sainath" w:date="2023-04-11T19:20:00Z">
        <w:r w:rsidDel="004E2F08">
          <w:rPr>
            <w:noProof/>
          </w:rPr>
          <w:lastRenderedPageBreak/>
          <w:drawing>
            <wp:inline distT="0" distB="0" distL="0" distR="0" wp14:anchorId="65C960A4" wp14:editId="353D6757">
              <wp:extent cx="5282979" cy="2809875"/>
              <wp:effectExtent l="76200" t="76200" r="127635" b="123825"/>
              <wp:docPr id="1173776554" name="Picture 1173776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5283611" cy="28102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26" w:author="Pinnu, Sainath" w:date="2023-04-11T19:20:00Z">
        <w:r w:rsidR="004E2F08" w:rsidRPr="004E2F08">
          <w:rPr>
            <w:noProof/>
          </w:rPr>
          <w:t xml:space="preserve"> </w:t>
        </w:r>
        <w:r w:rsidR="004E2F08">
          <w:rPr>
            <w:noProof/>
          </w:rPr>
          <w:drawing>
            <wp:inline distT="0" distB="0" distL="0" distR="0" wp14:anchorId="337868E0" wp14:editId="3B38FE14">
              <wp:extent cx="5943600" cy="2885440"/>
              <wp:effectExtent l="0" t="0" r="0" b="0"/>
              <wp:docPr id="45437" name="Picture 45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885440"/>
                      </a:xfrm>
                      <a:prstGeom prst="rect">
                        <a:avLst/>
                      </a:prstGeom>
                    </pic:spPr>
                  </pic:pic>
                </a:graphicData>
              </a:graphic>
            </wp:inline>
          </w:drawing>
        </w:r>
      </w:ins>
      <w:r w:rsidRPr="2BF9C046">
        <w:rPr>
          <w:sz w:val="18"/>
          <w:szCs w:val="18"/>
        </w:rPr>
        <w:t xml:space="preserve"> </w:t>
      </w:r>
    </w:p>
    <w:p w14:paraId="40234B7C" w14:textId="333614CB" w:rsidR="00570B77" w:rsidRDefault="00570B77" w:rsidP="005C76BF">
      <w:pPr>
        <w:pStyle w:val="Caption"/>
      </w:pPr>
      <w:bookmarkStart w:id="627" w:name="_Toc65569042"/>
      <w:r w:rsidRPr="002946F8">
        <w:rPr>
          <w:color w:val="auto"/>
        </w:rPr>
        <w:t xml:space="preserve">Table </w:t>
      </w:r>
      <w:r w:rsidRPr="002946F8">
        <w:rPr>
          <w:color w:val="auto"/>
        </w:rPr>
        <w:fldChar w:fldCharType="begin"/>
      </w:r>
      <w:r w:rsidRPr="002946F8">
        <w:rPr>
          <w:color w:val="auto"/>
        </w:rPr>
        <w:instrText xml:space="preserve"> SEQ Table \* ARABIC </w:instrText>
      </w:r>
      <w:r w:rsidRPr="002946F8">
        <w:rPr>
          <w:color w:val="auto"/>
        </w:rPr>
        <w:fldChar w:fldCharType="separate"/>
      </w:r>
      <w:r w:rsidR="00964EF7">
        <w:rPr>
          <w:noProof/>
          <w:color w:val="auto"/>
        </w:rPr>
        <w:t>41</w:t>
      </w:r>
      <w:r w:rsidRPr="002946F8">
        <w:rPr>
          <w:color w:val="auto"/>
        </w:rPr>
        <w:fldChar w:fldCharType="end"/>
      </w:r>
      <w:r w:rsidRPr="002946F8">
        <w:rPr>
          <w:color w:val="auto"/>
        </w:rPr>
        <w:t xml:space="preserve">: </w:t>
      </w:r>
      <w:r>
        <w:t>WORKFLOW CONFIGURATION FIELD DESCRIPTIONS</w:t>
      </w:r>
      <w:bookmarkEnd w:id="627"/>
      <w:r>
        <w:t xml:space="preserve"> </w:t>
      </w:r>
      <w:r>
        <w:tab/>
        <w:t xml:space="preserve"> </w:t>
      </w:r>
    </w:p>
    <w:tbl>
      <w:tblPr>
        <w:tblStyle w:val="TableGrid1"/>
        <w:tblW w:w="7730" w:type="dxa"/>
        <w:tblInd w:w="805" w:type="dxa"/>
        <w:tblCellMar>
          <w:top w:w="95" w:type="dxa"/>
          <w:left w:w="5" w:type="dxa"/>
          <w:right w:w="88" w:type="dxa"/>
        </w:tblCellMar>
        <w:tblLook w:val="04A0" w:firstRow="1" w:lastRow="0" w:firstColumn="1" w:lastColumn="0" w:noHBand="0" w:noVBand="1"/>
      </w:tblPr>
      <w:tblGrid>
        <w:gridCol w:w="1536"/>
        <w:gridCol w:w="6194"/>
      </w:tblGrid>
      <w:tr w:rsidR="00570B77" w14:paraId="65DA0007" w14:textId="77777777" w:rsidTr="00515C5A">
        <w:trPr>
          <w:trHeight w:val="372"/>
        </w:trPr>
        <w:tc>
          <w:tcPr>
            <w:tcW w:w="1536" w:type="dxa"/>
            <w:tcBorders>
              <w:top w:val="single" w:sz="4" w:space="0" w:color="000000"/>
              <w:left w:val="single" w:sz="4" w:space="0" w:color="000000"/>
              <w:bottom w:val="single" w:sz="3" w:space="0" w:color="000000"/>
              <w:right w:val="single" w:sz="4" w:space="0" w:color="000000"/>
            </w:tcBorders>
            <w:shd w:val="clear" w:color="auto" w:fill="54B948"/>
          </w:tcPr>
          <w:p w14:paraId="2513B41B" w14:textId="77777777" w:rsidR="00570B77" w:rsidRDefault="00570B77" w:rsidP="005C76BF">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7FF14466" w14:textId="77777777" w:rsidR="00570B77" w:rsidRDefault="00570B77" w:rsidP="005C76BF">
            <w:pPr>
              <w:pStyle w:val="TableHeading"/>
            </w:pPr>
            <w:r>
              <w:t xml:space="preserve">Description </w:t>
            </w:r>
          </w:p>
        </w:tc>
      </w:tr>
      <w:tr w:rsidR="00570B77" w14:paraId="70B8558A" w14:textId="77777777" w:rsidTr="00515C5A">
        <w:trPr>
          <w:trHeight w:val="333"/>
        </w:trPr>
        <w:tc>
          <w:tcPr>
            <w:tcW w:w="1536" w:type="dxa"/>
            <w:tcBorders>
              <w:top w:val="single" w:sz="3" w:space="0" w:color="000000"/>
              <w:left w:val="single" w:sz="4" w:space="0" w:color="000000"/>
              <w:bottom w:val="single" w:sz="4" w:space="0" w:color="000000"/>
              <w:right w:val="single" w:sz="4" w:space="0" w:color="000000"/>
            </w:tcBorders>
          </w:tcPr>
          <w:p w14:paraId="773FF9DC" w14:textId="77777777" w:rsidR="00570B77" w:rsidRPr="00515C5A" w:rsidRDefault="00570B77" w:rsidP="00083DB6">
            <w:pPr>
              <w:pStyle w:val="TableBody"/>
              <w:rPr>
                <w:b/>
                <w:bCs/>
              </w:rPr>
            </w:pPr>
            <w:r w:rsidRPr="00515C5A">
              <w:rPr>
                <w:b/>
                <w:bCs/>
              </w:rPr>
              <w:t xml:space="preserve">Workflow Name </w:t>
            </w:r>
          </w:p>
        </w:tc>
        <w:tc>
          <w:tcPr>
            <w:tcW w:w="6194" w:type="dxa"/>
            <w:tcBorders>
              <w:top w:val="single" w:sz="3" w:space="0" w:color="000000"/>
              <w:left w:val="single" w:sz="4" w:space="0" w:color="000000"/>
              <w:bottom w:val="single" w:sz="4" w:space="0" w:color="000000"/>
              <w:right w:val="single" w:sz="4" w:space="0" w:color="000000"/>
            </w:tcBorders>
          </w:tcPr>
          <w:p w14:paraId="6C616DA5" w14:textId="18040329" w:rsidR="00570B77" w:rsidRPr="00515C5A" w:rsidRDefault="00570B77" w:rsidP="00B720D8">
            <w:pPr>
              <w:pStyle w:val="TableBody"/>
            </w:pPr>
            <w:r w:rsidRPr="00515C5A">
              <w:t>Fixed field</w:t>
            </w:r>
            <w:r w:rsidR="00B720D8">
              <w:t>,</w:t>
            </w:r>
            <w:r w:rsidRPr="00515C5A">
              <w:t xml:space="preserve"> </w:t>
            </w:r>
            <w:r w:rsidR="00B720D8">
              <w:t>displays</w:t>
            </w:r>
            <w:r w:rsidR="00B720D8" w:rsidRPr="00515C5A">
              <w:t xml:space="preserve"> </w:t>
            </w:r>
            <w:r w:rsidRPr="00515C5A">
              <w:t xml:space="preserve">Workflow/order type the user is defining </w:t>
            </w:r>
          </w:p>
        </w:tc>
      </w:tr>
      <w:tr w:rsidR="00570B77" w14:paraId="260E1393" w14:textId="77777777" w:rsidTr="00515C5A">
        <w:trPr>
          <w:trHeight w:val="336"/>
        </w:trPr>
        <w:tc>
          <w:tcPr>
            <w:tcW w:w="1536" w:type="dxa"/>
            <w:tcBorders>
              <w:top w:val="single" w:sz="4" w:space="0" w:color="000000"/>
              <w:left w:val="single" w:sz="4" w:space="0" w:color="000000"/>
              <w:bottom w:val="single" w:sz="4" w:space="0" w:color="000000"/>
              <w:right w:val="single" w:sz="4" w:space="0" w:color="000000"/>
            </w:tcBorders>
          </w:tcPr>
          <w:p w14:paraId="6AB6800C" w14:textId="77777777" w:rsidR="00570B77" w:rsidRPr="00515C5A" w:rsidRDefault="00570B77" w:rsidP="00083DB6">
            <w:pPr>
              <w:pStyle w:val="TableBody"/>
              <w:rPr>
                <w:b/>
                <w:bCs/>
              </w:rPr>
            </w:pPr>
            <w:r w:rsidRPr="00515C5A">
              <w:rPr>
                <w:b/>
                <w:bCs/>
              </w:rPr>
              <w:t xml:space="preserve">Export States </w:t>
            </w:r>
          </w:p>
        </w:tc>
        <w:tc>
          <w:tcPr>
            <w:tcW w:w="6194" w:type="dxa"/>
            <w:tcBorders>
              <w:top w:val="single" w:sz="4" w:space="0" w:color="000000"/>
              <w:left w:val="single" w:sz="4" w:space="0" w:color="000000"/>
              <w:bottom w:val="single" w:sz="4" w:space="0" w:color="000000"/>
              <w:right w:val="single" w:sz="4" w:space="0" w:color="000000"/>
            </w:tcBorders>
          </w:tcPr>
          <w:p w14:paraId="765B425E" w14:textId="4D7D48DF" w:rsidR="00570B77" w:rsidRPr="00515C5A" w:rsidRDefault="0014696D" w:rsidP="00B720D8">
            <w:pPr>
              <w:pStyle w:val="TableBody"/>
            </w:pPr>
            <w:r>
              <w:t>The e</w:t>
            </w:r>
            <w:r w:rsidRPr="00515C5A">
              <w:t xml:space="preserve">xport </w:t>
            </w:r>
            <w:r w:rsidR="00570B77" w:rsidRPr="00515C5A">
              <w:t xml:space="preserve">function performed by </w:t>
            </w:r>
            <w:r>
              <w:t xml:space="preserve">the </w:t>
            </w:r>
            <w:r w:rsidR="00570B77" w:rsidRPr="00515C5A">
              <w:t>Carrier</w:t>
            </w:r>
            <w:r w:rsidR="00B720D8">
              <w:t xml:space="preserve"> </w:t>
            </w:r>
            <w:r w:rsidR="00570B77" w:rsidRPr="00515C5A">
              <w:t xml:space="preserve">Web user will include only orders currently in the states selected. </w:t>
            </w:r>
          </w:p>
        </w:tc>
      </w:tr>
      <w:tr w:rsidR="00570B77" w14:paraId="2DC629DC" w14:textId="77777777" w:rsidTr="00515C5A">
        <w:trPr>
          <w:trHeight w:val="334"/>
        </w:trPr>
        <w:tc>
          <w:tcPr>
            <w:tcW w:w="1536" w:type="dxa"/>
            <w:tcBorders>
              <w:top w:val="single" w:sz="4" w:space="0" w:color="000000"/>
              <w:left w:val="single" w:sz="4" w:space="0" w:color="000000"/>
              <w:bottom w:val="single" w:sz="4" w:space="0" w:color="000000"/>
              <w:right w:val="single" w:sz="4" w:space="0" w:color="000000"/>
            </w:tcBorders>
          </w:tcPr>
          <w:p w14:paraId="0511B8F6" w14:textId="77777777" w:rsidR="00570B77" w:rsidRPr="00515C5A" w:rsidRDefault="00570B77" w:rsidP="00083DB6">
            <w:pPr>
              <w:pStyle w:val="TableBody"/>
              <w:rPr>
                <w:b/>
                <w:bCs/>
              </w:rPr>
            </w:pPr>
            <w:r w:rsidRPr="00515C5A">
              <w:rPr>
                <w:b/>
                <w:bCs/>
              </w:rPr>
              <w:t xml:space="preserve">Export Tasks </w:t>
            </w:r>
          </w:p>
        </w:tc>
        <w:tc>
          <w:tcPr>
            <w:tcW w:w="6194" w:type="dxa"/>
            <w:tcBorders>
              <w:top w:val="single" w:sz="4" w:space="0" w:color="000000"/>
              <w:left w:val="single" w:sz="4" w:space="0" w:color="000000"/>
              <w:bottom w:val="single" w:sz="4" w:space="0" w:color="000000"/>
              <w:right w:val="single" w:sz="4" w:space="0" w:color="000000"/>
            </w:tcBorders>
          </w:tcPr>
          <w:p w14:paraId="37AFA3DA" w14:textId="5A61650F" w:rsidR="00B720D8" w:rsidRDefault="0014696D" w:rsidP="00083DB6">
            <w:pPr>
              <w:pStyle w:val="TableBody"/>
            </w:pPr>
            <w:r>
              <w:t xml:space="preserve">The export </w:t>
            </w:r>
            <w:r w:rsidR="00570B77">
              <w:t>function performed by</w:t>
            </w:r>
            <w:r>
              <w:t xml:space="preserve"> the</w:t>
            </w:r>
            <w:r w:rsidR="00570B77">
              <w:t xml:space="preserve"> Carrier</w:t>
            </w:r>
            <w:r w:rsidR="00B720D8">
              <w:t xml:space="preserve"> </w:t>
            </w:r>
            <w:r w:rsidR="00570B77">
              <w:t xml:space="preserve">Web user will apply this action to the orders. </w:t>
            </w:r>
            <w:r w:rsidR="00570B77" w:rsidRPr="00515C5A">
              <w:rPr>
                <w:b/>
                <w:bCs/>
                <w:u w:val="single"/>
              </w:rPr>
              <w:t>For example</w:t>
            </w:r>
            <w:r w:rsidR="00570B77">
              <w:t xml:space="preserve">, if your institution has </w:t>
            </w:r>
            <w:r w:rsidR="00570B77">
              <w:lastRenderedPageBreak/>
              <w:t>defined an “</w:t>
            </w:r>
            <w:r w:rsidR="00570B77" w:rsidRPr="00515C5A">
              <w:rPr>
                <w:b/>
                <w:bCs/>
              </w:rPr>
              <w:t>Accept</w:t>
            </w:r>
            <w:r w:rsidR="00570B77">
              <w:t>” task that moves orders from “</w:t>
            </w:r>
            <w:r w:rsidR="00570B77" w:rsidRPr="00515C5A">
              <w:rPr>
                <w:b/>
                <w:bCs/>
              </w:rPr>
              <w:t>Ordered</w:t>
            </w:r>
            <w:r w:rsidR="00570B77">
              <w:t xml:space="preserve">” to </w:t>
            </w:r>
            <w:r>
              <w:t xml:space="preserve">the </w:t>
            </w:r>
            <w:r w:rsidR="00570B77">
              <w:t>“</w:t>
            </w:r>
            <w:r w:rsidR="00570B77" w:rsidRPr="00515C5A">
              <w:rPr>
                <w:b/>
                <w:bCs/>
              </w:rPr>
              <w:t>Accepted</w:t>
            </w:r>
            <w:r w:rsidR="00570B77">
              <w:t>” state and “</w:t>
            </w:r>
            <w:r w:rsidR="00570B77" w:rsidRPr="00515C5A">
              <w:rPr>
                <w:b/>
                <w:bCs/>
              </w:rPr>
              <w:t>Accept</w:t>
            </w:r>
            <w:r w:rsidR="00570B77">
              <w:t>” is selected here, then when a Carrier</w:t>
            </w:r>
            <w:r w:rsidR="00B720D8">
              <w:t xml:space="preserve"> </w:t>
            </w:r>
            <w:r w:rsidR="00570B77">
              <w:t xml:space="preserve">Web user exports orders in </w:t>
            </w:r>
            <w:r>
              <w:t xml:space="preserve">the </w:t>
            </w:r>
            <w:r w:rsidR="00570B77">
              <w:t>“</w:t>
            </w:r>
            <w:r w:rsidR="00570B77" w:rsidRPr="00515C5A">
              <w:rPr>
                <w:b/>
                <w:bCs/>
              </w:rPr>
              <w:t>Ordered</w:t>
            </w:r>
            <w:r w:rsidR="00570B77">
              <w:t>” state those orders will be changed to “</w:t>
            </w:r>
            <w:r w:rsidR="00570B77" w:rsidRPr="00515C5A">
              <w:rPr>
                <w:b/>
                <w:bCs/>
              </w:rPr>
              <w:t>Accepted</w:t>
            </w:r>
            <w:r w:rsidR="00570B77">
              <w:t xml:space="preserve">” state. </w:t>
            </w:r>
          </w:p>
          <w:p w14:paraId="13F15E95" w14:textId="65BAF168" w:rsidR="00570B77" w:rsidRPr="006C3C2E" w:rsidRDefault="00B720D8" w:rsidP="00515C5A">
            <w:pPr>
              <w:pStyle w:val="TableNote"/>
              <w:rPr>
                <w:rFonts w:cstheme="minorHAnsi"/>
                <w:sz w:val="18"/>
                <w:szCs w:val="18"/>
              </w:rPr>
            </w:pPr>
            <w:r w:rsidRPr="00515C5A">
              <w:rPr>
                <w:b/>
                <w:bCs/>
              </w:rPr>
              <w:t>Note</w:t>
            </w:r>
            <w:r>
              <w:t>:</w:t>
            </w:r>
            <w:r w:rsidR="00570B77">
              <w:t xml:space="preserve"> </w:t>
            </w:r>
            <w:r>
              <w:t>T</w:t>
            </w:r>
            <w:r w:rsidR="00570B77">
              <w:t xml:space="preserve">he actions listed here must also be defined in the OptiCash workflow configuration (or OptiVault configuration if Vault type order). </w:t>
            </w:r>
          </w:p>
        </w:tc>
      </w:tr>
      <w:tr w:rsidR="00570B77" w14:paraId="44868D7D" w14:textId="77777777" w:rsidTr="00515C5A">
        <w:trPr>
          <w:trHeight w:val="334"/>
        </w:trPr>
        <w:tc>
          <w:tcPr>
            <w:tcW w:w="1536" w:type="dxa"/>
            <w:tcBorders>
              <w:top w:val="single" w:sz="4" w:space="0" w:color="000000"/>
              <w:left w:val="single" w:sz="4" w:space="0" w:color="000000"/>
              <w:bottom w:val="single" w:sz="4" w:space="0" w:color="000000"/>
              <w:right w:val="single" w:sz="4" w:space="0" w:color="000000"/>
            </w:tcBorders>
          </w:tcPr>
          <w:p w14:paraId="2640AB73" w14:textId="77777777" w:rsidR="00570B77" w:rsidRPr="00515C5A" w:rsidRDefault="00570B77" w:rsidP="00083DB6">
            <w:pPr>
              <w:pStyle w:val="TableBody"/>
              <w:rPr>
                <w:b/>
                <w:bCs/>
              </w:rPr>
            </w:pPr>
            <w:r w:rsidRPr="00515C5A">
              <w:rPr>
                <w:b/>
                <w:bCs/>
              </w:rPr>
              <w:lastRenderedPageBreak/>
              <w:t xml:space="preserve">View States </w:t>
            </w:r>
          </w:p>
        </w:tc>
        <w:tc>
          <w:tcPr>
            <w:tcW w:w="6194" w:type="dxa"/>
            <w:tcBorders>
              <w:top w:val="single" w:sz="4" w:space="0" w:color="000000"/>
              <w:left w:val="single" w:sz="4" w:space="0" w:color="000000"/>
              <w:bottom w:val="single" w:sz="4" w:space="0" w:color="000000"/>
              <w:right w:val="single" w:sz="4" w:space="0" w:color="000000"/>
            </w:tcBorders>
          </w:tcPr>
          <w:p w14:paraId="19FE1C0B" w14:textId="424B5039" w:rsidR="00570B77" w:rsidRPr="006C3C2E" w:rsidRDefault="00570B77" w:rsidP="00083DB6">
            <w:pPr>
              <w:pStyle w:val="TableBody"/>
              <w:rPr>
                <w:rFonts w:cstheme="minorHAnsi"/>
                <w:sz w:val="18"/>
                <w:szCs w:val="18"/>
              </w:rPr>
            </w:pPr>
            <w:r>
              <w:t xml:space="preserve">Orders in the selected states can be viewed in </w:t>
            </w:r>
            <w:r w:rsidR="0014696D">
              <w:t xml:space="preserve">the </w:t>
            </w:r>
            <w:r w:rsidRPr="00515C5A">
              <w:rPr>
                <w:i/>
                <w:iCs/>
              </w:rPr>
              <w:t>Orders</w:t>
            </w:r>
            <w:r w:rsidRPr="00515C5A">
              <w:rPr>
                <w:rFonts w:ascii="Wingdings" w:eastAsia="Wingdings" w:hAnsi="Wingdings" w:cs="Wingdings"/>
                <w:i/>
                <w:iCs/>
              </w:rPr>
              <w:t></w:t>
            </w:r>
            <w:r w:rsidRPr="00515C5A">
              <w:rPr>
                <w:i/>
                <w:iCs/>
              </w:rPr>
              <w:t>Search</w:t>
            </w:r>
            <w:r>
              <w:t xml:space="preserve"> </w:t>
            </w:r>
            <w:r w:rsidRPr="00515C5A">
              <w:rPr>
                <w:i/>
                <w:iCs/>
              </w:rPr>
              <w:t>interface</w:t>
            </w:r>
            <w:r>
              <w:t xml:space="preserve"> (view only). </w:t>
            </w:r>
          </w:p>
        </w:tc>
      </w:tr>
    </w:tbl>
    <w:p w14:paraId="78EED6CA" w14:textId="1D28EBF1" w:rsidR="00570B77" w:rsidRDefault="00000000" w:rsidP="00083DB6">
      <w:pPr>
        <w:pStyle w:val="Caption"/>
        <w:rPr>
          <w:color w:val="70AD47" w:themeColor="accent6"/>
        </w:rPr>
      </w:pPr>
      <w:hyperlink w:anchor="_SETTINGS_1" w:history="1">
        <w:r w:rsidR="00570B77" w:rsidRPr="00083DB6">
          <w:rPr>
            <w:rStyle w:val="Hyperlink"/>
            <w:color w:val="70AD47" w:themeColor="accent6"/>
          </w:rPr>
          <w:t>Return to: Settings</w:t>
        </w:r>
      </w:hyperlink>
      <w:r w:rsidR="00570B77" w:rsidRPr="00083DB6">
        <w:rPr>
          <w:color w:val="70AD47" w:themeColor="accent6"/>
        </w:rPr>
        <w:t xml:space="preserve"> </w:t>
      </w:r>
    </w:p>
    <w:p w14:paraId="45F03E6A" w14:textId="77777777" w:rsidR="00083DB6" w:rsidRPr="00083DB6" w:rsidRDefault="00083DB6" w:rsidP="00083DB6"/>
    <w:p w14:paraId="7DB2F02D" w14:textId="77777777" w:rsidR="00570B77" w:rsidRDefault="00570B77" w:rsidP="00570B77">
      <w:pPr>
        <w:pStyle w:val="Heading2"/>
      </w:pPr>
      <w:bookmarkStart w:id="628" w:name="_Toc111643094"/>
      <w:bookmarkStart w:id="629" w:name="_Toc132248022"/>
      <w:r>
        <w:t>SYSTEM SETTINGS</w:t>
      </w:r>
      <w:bookmarkEnd w:id="628"/>
      <w:bookmarkEnd w:id="629"/>
      <w:r>
        <w:t xml:space="preserve"> </w:t>
      </w:r>
    </w:p>
    <w:p w14:paraId="54B4E4A9" w14:textId="4FCC16C5" w:rsidR="00570B77" w:rsidRPr="006C3C2E" w:rsidRDefault="00570B77" w:rsidP="00083DB6">
      <w:pPr>
        <w:pStyle w:val="BodyText"/>
      </w:pPr>
      <w:r w:rsidRPr="00515C5A">
        <w:rPr>
          <w:i/>
          <w:iCs/>
        </w:rPr>
        <w:t>Settings</w:t>
      </w:r>
      <w:r w:rsidRPr="00515C5A">
        <w:rPr>
          <w:rFonts w:ascii="Wingdings" w:eastAsia="Wingdings" w:hAnsi="Wingdings" w:cs="Wingdings"/>
          <w:i/>
          <w:iCs/>
          <w:sz w:val="16"/>
        </w:rPr>
        <w:t></w:t>
      </w:r>
      <w:r w:rsidRPr="00515C5A">
        <w:rPr>
          <w:i/>
          <w:iCs/>
        </w:rPr>
        <w:t>System Settings</w:t>
      </w:r>
      <w:r w:rsidRPr="006C3C2E">
        <w:t xml:space="preserve"> allows administrators to determine which currency will be the primary currency and which type of order manifest document to use.</w:t>
      </w:r>
    </w:p>
    <w:p w14:paraId="3AB4FA0B" w14:textId="5FA45E77" w:rsidR="00570B77" w:rsidRDefault="00570B77" w:rsidP="00083DB6">
      <w:pPr>
        <w:pStyle w:val="Caption"/>
      </w:pPr>
      <w:bookmarkStart w:id="630" w:name="_Toc65568981"/>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964EF7">
        <w:rPr>
          <w:noProof/>
        </w:rPr>
        <w:t>45</w:t>
      </w:r>
      <w:r w:rsidRPr="36CE550C">
        <w:rPr>
          <w:noProof/>
        </w:rPr>
        <w:fldChar w:fldCharType="end"/>
      </w:r>
      <w:r w:rsidRPr="36CE550C">
        <w:t xml:space="preserve">: </w:t>
      </w:r>
      <w:r>
        <w:t>SYSTEM SETTINGS SCREEN</w:t>
      </w:r>
      <w:bookmarkEnd w:id="630"/>
    </w:p>
    <w:p w14:paraId="4BE938E2" w14:textId="77777777" w:rsidR="00570B77" w:rsidRDefault="00570B77" w:rsidP="00515C5A">
      <w:pPr>
        <w:pStyle w:val="BodyText"/>
      </w:pPr>
      <w:r>
        <w:rPr>
          <w:noProof/>
        </w:rPr>
        <w:drawing>
          <wp:inline distT="0" distB="0" distL="0" distR="0" wp14:anchorId="4229B6A1" wp14:editId="4CC434E3">
            <wp:extent cx="5028537" cy="2400300"/>
            <wp:effectExtent l="76200" t="76200" r="134620" b="133350"/>
            <wp:docPr id="2015075886" name="Picture 2015075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5029624" cy="24008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2BF9C046">
        <w:rPr>
          <w:sz w:val="18"/>
          <w:szCs w:val="18"/>
        </w:rPr>
        <w:t xml:space="preserve"> </w:t>
      </w:r>
    </w:p>
    <w:p w14:paraId="4D381B7B" w14:textId="77777777" w:rsidR="00570B77" w:rsidRDefault="00570B77" w:rsidP="00570B77">
      <w:pPr>
        <w:spacing w:after="190" w:line="263" w:lineRule="auto"/>
        <w:ind w:left="-5" w:hanging="10"/>
      </w:pPr>
    </w:p>
    <w:p w14:paraId="7C830E4E" w14:textId="74A337A1" w:rsidR="00570B77" w:rsidRDefault="00570B77" w:rsidP="00083DB6">
      <w:pPr>
        <w:pStyle w:val="Caption"/>
      </w:pPr>
      <w:bookmarkStart w:id="631" w:name="_Toc65569043"/>
      <w:r w:rsidRPr="002946F8">
        <w:rPr>
          <w:color w:val="auto"/>
        </w:rPr>
        <w:t xml:space="preserve">Table </w:t>
      </w:r>
      <w:r w:rsidRPr="002946F8">
        <w:rPr>
          <w:color w:val="auto"/>
        </w:rPr>
        <w:fldChar w:fldCharType="begin"/>
      </w:r>
      <w:r w:rsidRPr="002946F8">
        <w:rPr>
          <w:color w:val="auto"/>
        </w:rPr>
        <w:instrText xml:space="preserve"> SEQ Table \* ARABIC </w:instrText>
      </w:r>
      <w:r w:rsidRPr="002946F8">
        <w:rPr>
          <w:color w:val="auto"/>
        </w:rPr>
        <w:fldChar w:fldCharType="separate"/>
      </w:r>
      <w:r w:rsidR="00964EF7">
        <w:rPr>
          <w:noProof/>
          <w:color w:val="auto"/>
        </w:rPr>
        <w:t>42</w:t>
      </w:r>
      <w:r w:rsidRPr="002946F8">
        <w:rPr>
          <w:color w:val="auto"/>
        </w:rPr>
        <w:fldChar w:fldCharType="end"/>
      </w:r>
      <w:r w:rsidRPr="002946F8">
        <w:rPr>
          <w:color w:val="auto"/>
        </w:rPr>
        <w:t xml:space="preserve">: </w:t>
      </w:r>
      <w:r>
        <w:t>SYSTEM SETTINGS FIELD DESCRIPTIONS</w:t>
      </w:r>
      <w:bookmarkEnd w:id="631"/>
      <w:r>
        <w:t xml:space="preserve"> </w:t>
      </w:r>
      <w:r>
        <w:tab/>
        <w:t xml:space="preserve"> </w:t>
      </w:r>
    </w:p>
    <w:tbl>
      <w:tblPr>
        <w:tblStyle w:val="TableGrid1"/>
        <w:tblW w:w="7730" w:type="dxa"/>
        <w:tblInd w:w="805" w:type="dxa"/>
        <w:tblCellMar>
          <w:top w:w="95" w:type="dxa"/>
          <w:left w:w="5" w:type="dxa"/>
          <w:right w:w="88" w:type="dxa"/>
        </w:tblCellMar>
        <w:tblLook w:val="04A0" w:firstRow="1" w:lastRow="0" w:firstColumn="1" w:lastColumn="0" w:noHBand="0" w:noVBand="1"/>
      </w:tblPr>
      <w:tblGrid>
        <w:gridCol w:w="1536"/>
        <w:gridCol w:w="6194"/>
      </w:tblGrid>
      <w:tr w:rsidR="00570B77" w14:paraId="44E7B826" w14:textId="77777777" w:rsidTr="00515C5A">
        <w:trPr>
          <w:trHeight w:val="372"/>
        </w:trPr>
        <w:tc>
          <w:tcPr>
            <w:tcW w:w="1536" w:type="dxa"/>
            <w:tcBorders>
              <w:top w:val="single" w:sz="4" w:space="0" w:color="000000"/>
              <w:left w:val="single" w:sz="4" w:space="0" w:color="000000"/>
              <w:bottom w:val="single" w:sz="3" w:space="0" w:color="000000"/>
              <w:right w:val="single" w:sz="4" w:space="0" w:color="000000"/>
            </w:tcBorders>
            <w:shd w:val="clear" w:color="auto" w:fill="54B948"/>
          </w:tcPr>
          <w:p w14:paraId="4AC8B142" w14:textId="77777777" w:rsidR="00570B77" w:rsidRDefault="00570B77" w:rsidP="00083DB6">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1045129D" w14:textId="77777777" w:rsidR="00570B77" w:rsidRDefault="00570B77" w:rsidP="00083DB6">
            <w:pPr>
              <w:pStyle w:val="TableHeading"/>
            </w:pPr>
            <w:r>
              <w:t xml:space="preserve">Description </w:t>
            </w:r>
          </w:p>
        </w:tc>
      </w:tr>
      <w:tr w:rsidR="00570B77" w14:paraId="3C03B8B4" w14:textId="77777777" w:rsidTr="00515C5A">
        <w:trPr>
          <w:trHeight w:val="333"/>
        </w:trPr>
        <w:tc>
          <w:tcPr>
            <w:tcW w:w="1536" w:type="dxa"/>
            <w:tcBorders>
              <w:top w:val="single" w:sz="3" w:space="0" w:color="000000"/>
              <w:left w:val="single" w:sz="4" w:space="0" w:color="000000"/>
              <w:bottom w:val="single" w:sz="4" w:space="0" w:color="000000"/>
              <w:right w:val="single" w:sz="4" w:space="0" w:color="000000"/>
            </w:tcBorders>
          </w:tcPr>
          <w:p w14:paraId="08905C9B" w14:textId="77777777" w:rsidR="00570B77" w:rsidRPr="00515C5A" w:rsidRDefault="00570B77" w:rsidP="00083DB6">
            <w:pPr>
              <w:pStyle w:val="TableBody"/>
              <w:rPr>
                <w:b/>
                <w:bCs/>
              </w:rPr>
            </w:pPr>
            <w:r w:rsidRPr="00515C5A">
              <w:rPr>
                <w:b/>
                <w:bCs/>
              </w:rPr>
              <w:t xml:space="preserve">Main Currency </w:t>
            </w:r>
          </w:p>
        </w:tc>
        <w:tc>
          <w:tcPr>
            <w:tcW w:w="6194" w:type="dxa"/>
            <w:tcBorders>
              <w:top w:val="single" w:sz="3" w:space="0" w:color="000000"/>
              <w:left w:val="single" w:sz="4" w:space="0" w:color="000000"/>
              <w:bottom w:val="single" w:sz="4" w:space="0" w:color="000000"/>
              <w:right w:val="single" w:sz="4" w:space="0" w:color="000000"/>
            </w:tcBorders>
          </w:tcPr>
          <w:p w14:paraId="253D4EC6" w14:textId="77777777" w:rsidR="00570B77" w:rsidRPr="00515C5A" w:rsidRDefault="00570B77" w:rsidP="002E5F8C">
            <w:pPr>
              <w:pStyle w:val="TableBody"/>
            </w:pPr>
            <w:r w:rsidRPr="00515C5A">
              <w:t xml:space="preserve">The currency selected here will be given priority over other currencies in certain functions that need to sequence one currency before others. </w:t>
            </w:r>
          </w:p>
        </w:tc>
      </w:tr>
      <w:tr w:rsidR="00570B77" w14:paraId="5DCECFA0" w14:textId="77777777" w:rsidTr="00515C5A">
        <w:trPr>
          <w:trHeight w:val="336"/>
        </w:trPr>
        <w:tc>
          <w:tcPr>
            <w:tcW w:w="1536" w:type="dxa"/>
            <w:tcBorders>
              <w:top w:val="single" w:sz="4" w:space="0" w:color="000000"/>
              <w:left w:val="single" w:sz="4" w:space="0" w:color="000000"/>
              <w:bottom w:val="single" w:sz="4" w:space="0" w:color="000000"/>
              <w:right w:val="single" w:sz="4" w:space="0" w:color="000000"/>
            </w:tcBorders>
          </w:tcPr>
          <w:p w14:paraId="75D1A2C3" w14:textId="77777777" w:rsidR="00570B77" w:rsidRPr="00515C5A" w:rsidRDefault="00570B77" w:rsidP="00083DB6">
            <w:pPr>
              <w:pStyle w:val="TableBody"/>
              <w:rPr>
                <w:b/>
                <w:bCs/>
              </w:rPr>
            </w:pPr>
            <w:r w:rsidRPr="00515C5A">
              <w:rPr>
                <w:b/>
                <w:bCs/>
              </w:rPr>
              <w:lastRenderedPageBreak/>
              <w:t xml:space="preserve">Second Currency </w:t>
            </w:r>
          </w:p>
        </w:tc>
        <w:tc>
          <w:tcPr>
            <w:tcW w:w="6194" w:type="dxa"/>
            <w:tcBorders>
              <w:top w:val="single" w:sz="4" w:space="0" w:color="000000"/>
              <w:left w:val="single" w:sz="4" w:space="0" w:color="000000"/>
              <w:bottom w:val="single" w:sz="4" w:space="0" w:color="000000"/>
              <w:right w:val="single" w:sz="4" w:space="0" w:color="000000"/>
            </w:tcBorders>
          </w:tcPr>
          <w:p w14:paraId="065DF6B9" w14:textId="77777777" w:rsidR="00570B77" w:rsidRPr="00515C5A" w:rsidRDefault="00570B77" w:rsidP="002E5F8C">
            <w:pPr>
              <w:pStyle w:val="TableBody"/>
            </w:pPr>
            <w:r w:rsidRPr="00515C5A">
              <w:t xml:space="preserve">The currency selected here will be the second currency displayed on pages where 2 currencies are displayed. </w:t>
            </w:r>
          </w:p>
        </w:tc>
      </w:tr>
      <w:tr w:rsidR="00570B77" w14:paraId="55799666" w14:textId="77777777" w:rsidTr="00515C5A">
        <w:trPr>
          <w:trHeight w:val="334"/>
        </w:trPr>
        <w:tc>
          <w:tcPr>
            <w:tcW w:w="1536" w:type="dxa"/>
            <w:tcBorders>
              <w:top w:val="single" w:sz="4" w:space="0" w:color="000000"/>
              <w:left w:val="single" w:sz="4" w:space="0" w:color="000000"/>
              <w:bottom w:val="single" w:sz="4" w:space="0" w:color="000000"/>
              <w:right w:val="single" w:sz="4" w:space="0" w:color="000000"/>
            </w:tcBorders>
          </w:tcPr>
          <w:p w14:paraId="620024B5" w14:textId="77777777" w:rsidR="00570B77" w:rsidRPr="00515C5A" w:rsidRDefault="00570B77" w:rsidP="00083DB6">
            <w:pPr>
              <w:pStyle w:val="TableBody"/>
              <w:rPr>
                <w:b/>
                <w:bCs/>
              </w:rPr>
            </w:pPr>
            <w:r w:rsidRPr="00515C5A">
              <w:rPr>
                <w:b/>
                <w:bCs/>
              </w:rPr>
              <w:t xml:space="preserve">Manifest Type </w:t>
            </w:r>
          </w:p>
        </w:tc>
        <w:tc>
          <w:tcPr>
            <w:tcW w:w="6194" w:type="dxa"/>
            <w:tcBorders>
              <w:top w:val="single" w:sz="4" w:space="0" w:color="000000"/>
              <w:left w:val="single" w:sz="4" w:space="0" w:color="000000"/>
              <w:bottom w:val="single" w:sz="4" w:space="0" w:color="000000"/>
              <w:right w:val="single" w:sz="4" w:space="0" w:color="000000"/>
            </w:tcBorders>
          </w:tcPr>
          <w:p w14:paraId="3A8D3010" w14:textId="77777777" w:rsidR="00570B77" w:rsidRPr="00515C5A" w:rsidRDefault="00570B77" w:rsidP="002E5F8C">
            <w:pPr>
              <w:pStyle w:val="TableBody"/>
            </w:pPr>
            <w:r w:rsidRPr="00515C5A">
              <w:t xml:space="preserve">Refers to the type of manifest document that will be generated for orders. </w:t>
            </w:r>
            <w:r w:rsidRPr="00515C5A">
              <w:rPr>
                <w:b/>
                <w:bCs/>
              </w:rPr>
              <w:t>Format0</w:t>
            </w:r>
            <w:r w:rsidRPr="00515C5A">
              <w:t xml:space="preserve"> is default and suitable for most users. Other formats are available to serve specific operations. </w:t>
            </w:r>
          </w:p>
        </w:tc>
      </w:tr>
      <w:tr w:rsidR="00570B77" w14:paraId="55F78D87" w14:textId="77777777" w:rsidTr="00515C5A">
        <w:trPr>
          <w:trHeight w:val="334"/>
        </w:trPr>
        <w:tc>
          <w:tcPr>
            <w:tcW w:w="1536" w:type="dxa"/>
            <w:tcBorders>
              <w:top w:val="single" w:sz="4" w:space="0" w:color="000000"/>
              <w:left w:val="single" w:sz="4" w:space="0" w:color="000000"/>
              <w:bottom w:val="single" w:sz="4" w:space="0" w:color="000000"/>
              <w:right w:val="single" w:sz="4" w:space="0" w:color="000000"/>
            </w:tcBorders>
          </w:tcPr>
          <w:p w14:paraId="348BB6EC" w14:textId="77777777" w:rsidR="00570B77" w:rsidRPr="00515C5A" w:rsidRDefault="00570B77" w:rsidP="00083DB6">
            <w:pPr>
              <w:pStyle w:val="TableBody"/>
              <w:rPr>
                <w:b/>
                <w:bCs/>
              </w:rPr>
            </w:pPr>
            <w:r w:rsidRPr="00515C5A">
              <w:rPr>
                <w:b/>
                <w:bCs/>
              </w:rPr>
              <w:t xml:space="preserve">Depot Display Field </w:t>
            </w:r>
          </w:p>
        </w:tc>
        <w:tc>
          <w:tcPr>
            <w:tcW w:w="6194" w:type="dxa"/>
            <w:tcBorders>
              <w:top w:val="single" w:sz="4" w:space="0" w:color="000000"/>
              <w:left w:val="single" w:sz="4" w:space="0" w:color="000000"/>
              <w:bottom w:val="single" w:sz="4" w:space="0" w:color="000000"/>
              <w:right w:val="single" w:sz="4" w:space="0" w:color="000000"/>
            </w:tcBorders>
          </w:tcPr>
          <w:p w14:paraId="6EF55CD7" w14:textId="585E5C4E" w:rsidR="00570B77" w:rsidRPr="00515C5A" w:rsidRDefault="00570B77" w:rsidP="002E5F8C">
            <w:pPr>
              <w:pStyle w:val="TableBody"/>
            </w:pPr>
            <w:r w:rsidRPr="00515C5A">
              <w:t xml:space="preserve">Chooses between </w:t>
            </w:r>
            <w:r w:rsidRPr="00515C5A">
              <w:rPr>
                <w:b/>
                <w:bCs/>
              </w:rPr>
              <w:t>Depot ID</w:t>
            </w:r>
            <w:r w:rsidRPr="00515C5A">
              <w:t xml:space="preserve"> and </w:t>
            </w:r>
            <w:r w:rsidRPr="00515C5A">
              <w:rPr>
                <w:b/>
                <w:bCs/>
              </w:rPr>
              <w:t>Depot Name</w:t>
            </w:r>
            <w:r w:rsidRPr="00515C5A">
              <w:t xml:space="preserve"> field which will be displayed in </w:t>
            </w:r>
            <w:r w:rsidR="0014696D">
              <w:t xml:space="preserve">the </w:t>
            </w:r>
            <w:r w:rsidRPr="00515C5A">
              <w:t>Carrier</w:t>
            </w:r>
            <w:r w:rsidR="002E5F8C" w:rsidRPr="00515C5A">
              <w:t xml:space="preserve"> </w:t>
            </w:r>
            <w:r w:rsidRPr="00515C5A">
              <w:t xml:space="preserve">Web interface. </w:t>
            </w:r>
          </w:p>
        </w:tc>
      </w:tr>
      <w:tr w:rsidR="00570B77" w14:paraId="21255565" w14:textId="77777777" w:rsidTr="00515C5A">
        <w:trPr>
          <w:trHeight w:val="334"/>
        </w:trPr>
        <w:tc>
          <w:tcPr>
            <w:tcW w:w="1536" w:type="dxa"/>
            <w:tcBorders>
              <w:top w:val="single" w:sz="4" w:space="0" w:color="000000"/>
              <w:left w:val="single" w:sz="4" w:space="0" w:color="000000"/>
              <w:bottom w:val="single" w:sz="4" w:space="0" w:color="000000"/>
              <w:right w:val="single" w:sz="4" w:space="0" w:color="000000"/>
            </w:tcBorders>
          </w:tcPr>
          <w:p w14:paraId="14FD63C4" w14:textId="77777777" w:rsidR="00570B77" w:rsidRPr="00515C5A" w:rsidRDefault="00570B77" w:rsidP="00083DB6">
            <w:pPr>
              <w:pStyle w:val="TableBody"/>
              <w:rPr>
                <w:b/>
                <w:bCs/>
              </w:rPr>
            </w:pPr>
            <w:r w:rsidRPr="00515C5A">
              <w:rPr>
                <w:b/>
                <w:bCs/>
              </w:rPr>
              <w:t xml:space="preserve">Route Plan Day Range </w:t>
            </w:r>
          </w:p>
        </w:tc>
        <w:tc>
          <w:tcPr>
            <w:tcW w:w="6194" w:type="dxa"/>
            <w:tcBorders>
              <w:top w:val="single" w:sz="4" w:space="0" w:color="000000"/>
              <w:left w:val="single" w:sz="4" w:space="0" w:color="000000"/>
              <w:bottom w:val="single" w:sz="4" w:space="0" w:color="000000"/>
              <w:right w:val="single" w:sz="4" w:space="0" w:color="000000"/>
            </w:tcBorders>
          </w:tcPr>
          <w:p w14:paraId="3540BCA3" w14:textId="6392644C" w:rsidR="002E5F8C" w:rsidRPr="00515C5A" w:rsidRDefault="00570B77" w:rsidP="002E5F8C">
            <w:pPr>
              <w:pStyle w:val="TableBody"/>
            </w:pPr>
            <w:r w:rsidRPr="00515C5A">
              <w:t xml:space="preserve">Length of date range used in displaying orders for Route Plan. Checks against the date on which the order was placed and shows those up to </w:t>
            </w:r>
            <w:r w:rsidR="00771CD4">
              <w:t>date</w:t>
            </w:r>
            <w:r w:rsidRPr="00515C5A">
              <w:t xml:space="preserve">. </w:t>
            </w:r>
          </w:p>
          <w:p w14:paraId="49C7A58A" w14:textId="021EA48F" w:rsidR="002E5F8C" w:rsidRPr="00515C5A" w:rsidRDefault="00570B77" w:rsidP="002E5F8C">
            <w:pPr>
              <w:pStyle w:val="TableBody"/>
            </w:pPr>
            <w:r w:rsidRPr="00515C5A">
              <w:rPr>
                <w:b/>
                <w:bCs/>
                <w:u w:val="single"/>
              </w:rPr>
              <w:t>Example:</w:t>
            </w:r>
            <w:r w:rsidRPr="00515C5A">
              <w:t xml:space="preserve"> If this = 3, then orders placed today, yesterday, and </w:t>
            </w:r>
            <w:r w:rsidR="0014696D">
              <w:t>2 days prior</w:t>
            </w:r>
            <w:r w:rsidRPr="00515C5A">
              <w:t xml:space="preserve"> are shown. </w:t>
            </w:r>
          </w:p>
          <w:p w14:paraId="57E90302" w14:textId="3FEB87DB" w:rsidR="00570B77" w:rsidRPr="006B368A" w:rsidRDefault="00570B77" w:rsidP="00515C5A">
            <w:pPr>
              <w:pStyle w:val="TableNote"/>
            </w:pPr>
            <w:r w:rsidRPr="00515C5A">
              <w:rPr>
                <w:b/>
                <w:bCs/>
              </w:rPr>
              <w:t>Note</w:t>
            </w:r>
            <w:r w:rsidRPr="006B368A">
              <w:t>: Applies to Route Plans of type “</w:t>
            </w:r>
            <w:r w:rsidRPr="00515C5A">
              <w:rPr>
                <w:b/>
                <w:bCs/>
              </w:rPr>
              <w:t>Depot</w:t>
            </w:r>
            <w:r w:rsidRPr="006B368A">
              <w:t>” and not type “</w:t>
            </w:r>
            <w:r w:rsidRPr="00515C5A">
              <w:rPr>
                <w:b/>
                <w:bCs/>
              </w:rPr>
              <w:t>Route Definition</w:t>
            </w:r>
            <w:r w:rsidRPr="006B368A">
              <w:t xml:space="preserve">”. </w:t>
            </w:r>
          </w:p>
        </w:tc>
      </w:tr>
      <w:tr w:rsidR="00570B77" w14:paraId="374F57EA" w14:textId="77777777" w:rsidTr="00515C5A">
        <w:trPr>
          <w:trHeight w:val="334"/>
        </w:trPr>
        <w:tc>
          <w:tcPr>
            <w:tcW w:w="1536" w:type="dxa"/>
            <w:tcBorders>
              <w:top w:val="single" w:sz="4" w:space="0" w:color="000000"/>
              <w:left w:val="single" w:sz="4" w:space="0" w:color="000000"/>
              <w:bottom w:val="single" w:sz="4" w:space="0" w:color="000000"/>
              <w:right w:val="single" w:sz="4" w:space="0" w:color="000000"/>
            </w:tcBorders>
          </w:tcPr>
          <w:p w14:paraId="3049CC39" w14:textId="77777777" w:rsidR="00570B77" w:rsidRPr="00515C5A" w:rsidRDefault="00570B77" w:rsidP="00083DB6">
            <w:pPr>
              <w:pStyle w:val="TableBody"/>
              <w:rPr>
                <w:b/>
                <w:bCs/>
              </w:rPr>
            </w:pPr>
            <w:r w:rsidRPr="00515C5A">
              <w:rPr>
                <w:b/>
                <w:bCs/>
              </w:rPr>
              <w:t xml:space="preserve">Route Plan Staff Component Type </w:t>
            </w:r>
          </w:p>
        </w:tc>
        <w:tc>
          <w:tcPr>
            <w:tcW w:w="6194" w:type="dxa"/>
            <w:tcBorders>
              <w:top w:val="single" w:sz="4" w:space="0" w:color="000000"/>
              <w:left w:val="single" w:sz="4" w:space="0" w:color="000000"/>
              <w:bottom w:val="single" w:sz="4" w:space="0" w:color="000000"/>
              <w:right w:val="single" w:sz="4" w:space="0" w:color="000000"/>
            </w:tcBorders>
          </w:tcPr>
          <w:p w14:paraId="1A2C79F4" w14:textId="6C9BB978" w:rsidR="00570B77" w:rsidRPr="00515C5A" w:rsidRDefault="00570B77" w:rsidP="002E5F8C">
            <w:pPr>
              <w:pStyle w:val="TableBody"/>
            </w:pPr>
            <w:r w:rsidRPr="00515C5A">
              <w:t xml:space="preserve">This feature allows a dynamic change in interface functionality. </w:t>
            </w:r>
            <w:r w:rsidR="0014696D">
              <w:t>The c</w:t>
            </w:r>
            <w:r w:rsidR="0014696D" w:rsidRPr="00515C5A">
              <w:t xml:space="preserve">hoices </w:t>
            </w:r>
            <w:r w:rsidRPr="00515C5A">
              <w:t xml:space="preserve">are </w:t>
            </w:r>
            <w:r w:rsidRPr="00515C5A">
              <w:rPr>
                <w:b/>
                <w:bCs/>
              </w:rPr>
              <w:t>Combo Box</w:t>
            </w:r>
            <w:r w:rsidRPr="00515C5A">
              <w:t xml:space="preserve"> and </w:t>
            </w:r>
            <w:r w:rsidRPr="00515C5A">
              <w:rPr>
                <w:b/>
                <w:bCs/>
              </w:rPr>
              <w:t>Input Box</w:t>
            </w:r>
            <w:r w:rsidRPr="00515C5A">
              <w:t xml:space="preserve">. Combo creates a dropdown of available security staff that can then be assigned when users are creating/editing routes. Input Box allows users to key in staff to be included in the route. </w:t>
            </w:r>
          </w:p>
        </w:tc>
      </w:tr>
      <w:tr w:rsidR="00570B77" w14:paraId="16978C87" w14:textId="77777777" w:rsidTr="00515C5A">
        <w:trPr>
          <w:trHeight w:val="334"/>
        </w:trPr>
        <w:tc>
          <w:tcPr>
            <w:tcW w:w="1536" w:type="dxa"/>
            <w:tcBorders>
              <w:top w:val="single" w:sz="4" w:space="0" w:color="000000"/>
              <w:left w:val="single" w:sz="4" w:space="0" w:color="000000"/>
              <w:bottom w:val="single" w:sz="4" w:space="0" w:color="000000"/>
              <w:right w:val="single" w:sz="4" w:space="0" w:color="000000"/>
            </w:tcBorders>
          </w:tcPr>
          <w:p w14:paraId="79EC706A" w14:textId="77777777" w:rsidR="00570B77" w:rsidRPr="00515C5A" w:rsidRDefault="00570B77" w:rsidP="00083DB6">
            <w:pPr>
              <w:pStyle w:val="TableBody"/>
              <w:rPr>
                <w:b/>
                <w:bCs/>
              </w:rPr>
            </w:pPr>
            <w:r w:rsidRPr="00515C5A">
              <w:rPr>
                <w:b/>
                <w:bCs/>
              </w:rPr>
              <w:t xml:space="preserve">Cashpoint Custom Field </w:t>
            </w:r>
          </w:p>
        </w:tc>
        <w:tc>
          <w:tcPr>
            <w:tcW w:w="6194" w:type="dxa"/>
            <w:tcBorders>
              <w:top w:val="single" w:sz="4" w:space="0" w:color="000000"/>
              <w:left w:val="single" w:sz="4" w:space="0" w:color="000000"/>
              <w:bottom w:val="single" w:sz="4" w:space="0" w:color="000000"/>
              <w:right w:val="single" w:sz="4" w:space="0" w:color="000000"/>
            </w:tcBorders>
          </w:tcPr>
          <w:p w14:paraId="7EA18C7D" w14:textId="4A4D5513" w:rsidR="00570B77" w:rsidRPr="00515C5A" w:rsidRDefault="00570B77" w:rsidP="002E5F8C">
            <w:pPr>
              <w:pStyle w:val="TableBody"/>
            </w:pPr>
            <w:r w:rsidRPr="00515C5A">
              <w:t xml:space="preserve">Choose one cashpoint custom field to be included in the Route Plan Summary report (default report format only). Custom fields can be defined </w:t>
            </w:r>
            <w:r w:rsidR="0014696D">
              <w:t xml:space="preserve">in </w:t>
            </w:r>
            <w:r w:rsidRPr="00515C5A">
              <w:t xml:space="preserve">any way the client desires. This setting allows 1 piece of information about the cashpoint to be included in the </w:t>
            </w:r>
            <w:r w:rsidRPr="00515C5A">
              <w:rPr>
                <w:b/>
                <w:bCs/>
              </w:rPr>
              <w:t>Route Plan Summary</w:t>
            </w:r>
            <w:r w:rsidRPr="00515C5A">
              <w:t xml:space="preserve">. </w:t>
            </w:r>
          </w:p>
        </w:tc>
      </w:tr>
      <w:tr w:rsidR="00570B77" w14:paraId="0E24E58D" w14:textId="77777777" w:rsidTr="00515C5A">
        <w:trPr>
          <w:trHeight w:val="334"/>
        </w:trPr>
        <w:tc>
          <w:tcPr>
            <w:tcW w:w="1536" w:type="dxa"/>
            <w:tcBorders>
              <w:top w:val="single" w:sz="4" w:space="0" w:color="000000"/>
              <w:left w:val="single" w:sz="4" w:space="0" w:color="000000"/>
              <w:bottom w:val="single" w:sz="4" w:space="0" w:color="000000"/>
              <w:right w:val="single" w:sz="4" w:space="0" w:color="000000"/>
            </w:tcBorders>
          </w:tcPr>
          <w:p w14:paraId="4EF6C6EC" w14:textId="77777777" w:rsidR="00570B77" w:rsidRPr="00515C5A" w:rsidRDefault="00570B77" w:rsidP="00083DB6">
            <w:pPr>
              <w:pStyle w:val="TableBody"/>
              <w:rPr>
                <w:b/>
                <w:bCs/>
              </w:rPr>
            </w:pPr>
            <w:r w:rsidRPr="00515C5A">
              <w:rPr>
                <w:b/>
                <w:bCs/>
              </w:rPr>
              <w:t xml:space="preserve">Optimize Direction Report </w:t>
            </w:r>
          </w:p>
        </w:tc>
        <w:tc>
          <w:tcPr>
            <w:tcW w:w="6194" w:type="dxa"/>
            <w:tcBorders>
              <w:top w:val="single" w:sz="4" w:space="0" w:color="000000"/>
              <w:left w:val="single" w:sz="4" w:space="0" w:color="000000"/>
              <w:bottom w:val="single" w:sz="4" w:space="0" w:color="000000"/>
              <w:right w:val="single" w:sz="4" w:space="0" w:color="000000"/>
            </w:tcBorders>
          </w:tcPr>
          <w:p w14:paraId="6C3A2832" w14:textId="11DC703F" w:rsidR="00570B77" w:rsidRPr="00515C5A" w:rsidRDefault="00570B77" w:rsidP="002E5F8C">
            <w:pPr>
              <w:pStyle w:val="TableBody"/>
            </w:pPr>
            <w:r w:rsidRPr="00515C5A">
              <w:t>Yes/No. When viewing route plan driving directions, the order of stops in the route may be optimized according to real-time traffic information. If “</w:t>
            </w:r>
            <w:r w:rsidRPr="00515C5A">
              <w:rPr>
                <w:b/>
                <w:bCs/>
              </w:rPr>
              <w:t>Yes</w:t>
            </w:r>
            <w:r w:rsidRPr="00515C5A">
              <w:t xml:space="preserve">”, this allows </w:t>
            </w:r>
            <w:r w:rsidR="0014696D">
              <w:t xml:space="preserve">the </w:t>
            </w:r>
            <w:r w:rsidRPr="00515C5A">
              <w:t xml:space="preserve">system to override any previous sequence of stops at </w:t>
            </w:r>
            <w:r w:rsidR="0014696D">
              <w:t xml:space="preserve">the </w:t>
            </w:r>
            <w:r w:rsidRPr="00515C5A">
              <w:t>time of Driving Directions creation. If “</w:t>
            </w:r>
            <w:r w:rsidRPr="00515C5A">
              <w:rPr>
                <w:b/>
                <w:bCs/>
              </w:rPr>
              <w:t>No</w:t>
            </w:r>
            <w:r w:rsidRPr="00515C5A">
              <w:t xml:space="preserve">”, then </w:t>
            </w:r>
            <w:r w:rsidR="0014696D">
              <w:t xml:space="preserve">the </w:t>
            </w:r>
            <w:r w:rsidRPr="00515C5A">
              <w:t xml:space="preserve">existing sequence is maintained. </w:t>
            </w:r>
          </w:p>
        </w:tc>
      </w:tr>
      <w:tr w:rsidR="00570B77" w14:paraId="7B0EFC83" w14:textId="77777777" w:rsidTr="00515C5A">
        <w:trPr>
          <w:trHeight w:val="334"/>
        </w:trPr>
        <w:tc>
          <w:tcPr>
            <w:tcW w:w="1536" w:type="dxa"/>
            <w:tcBorders>
              <w:top w:val="single" w:sz="4" w:space="0" w:color="000000"/>
              <w:left w:val="single" w:sz="4" w:space="0" w:color="000000"/>
              <w:bottom w:val="single" w:sz="4" w:space="0" w:color="000000"/>
              <w:right w:val="single" w:sz="4" w:space="0" w:color="000000"/>
            </w:tcBorders>
          </w:tcPr>
          <w:p w14:paraId="38870E8A" w14:textId="77777777" w:rsidR="00570B77" w:rsidRPr="00515C5A" w:rsidRDefault="00570B77" w:rsidP="00083DB6">
            <w:pPr>
              <w:pStyle w:val="TableBody"/>
              <w:rPr>
                <w:b/>
                <w:bCs/>
              </w:rPr>
            </w:pPr>
            <w:r w:rsidRPr="00515C5A">
              <w:rPr>
                <w:b/>
                <w:bCs/>
              </w:rPr>
              <w:t>Bulk Container Creation Sequence Length</w:t>
            </w:r>
          </w:p>
        </w:tc>
        <w:tc>
          <w:tcPr>
            <w:tcW w:w="6194" w:type="dxa"/>
            <w:tcBorders>
              <w:top w:val="single" w:sz="4" w:space="0" w:color="000000"/>
              <w:left w:val="single" w:sz="4" w:space="0" w:color="000000"/>
              <w:bottom w:val="single" w:sz="4" w:space="0" w:color="000000"/>
              <w:right w:val="single" w:sz="4" w:space="0" w:color="000000"/>
            </w:tcBorders>
          </w:tcPr>
          <w:p w14:paraId="1B262F31" w14:textId="2AE1F269" w:rsidR="002E5F8C" w:rsidRDefault="00570B77" w:rsidP="002E5F8C">
            <w:pPr>
              <w:pStyle w:val="TableBody"/>
            </w:pPr>
            <w:r w:rsidRPr="00515C5A">
              <w:t xml:space="preserve">The number of digits which should be used during </w:t>
            </w:r>
            <w:r w:rsidR="0014696D">
              <w:t xml:space="preserve">the </w:t>
            </w:r>
            <w:r w:rsidRPr="00515C5A">
              <w:t xml:space="preserve">bulk creation of new containers. </w:t>
            </w:r>
          </w:p>
          <w:p w14:paraId="3045A671" w14:textId="2D27214A" w:rsidR="00570B77" w:rsidRPr="00515C5A" w:rsidRDefault="00570B77" w:rsidP="00515C5A">
            <w:pPr>
              <w:pStyle w:val="TableNote"/>
            </w:pPr>
            <w:r w:rsidRPr="00515C5A">
              <w:rPr>
                <w:b/>
                <w:bCs/>
              </w:rPr>
              <w:t>Note</w:t>
            </w:r>
            <w:r w:rsidRPr="00515C5A">
              <w:t xml:space="preserve">: </w:t>
            </w:r>
            <w:r w:rsidR="002E5F8C">
              <w:t>T</w:t>
            </w:r>
            <w:r w:rsidRPr="00515C5A">
              <w:t>his does not include the prefix – only the numeric suffix.</w:t>
            </w:r>
          </w:p>
        </w:tc>
      </w:tr>
      <w:tr w:rsidR="00570B77" w14:paraId="0C5E466D" w14:textId="77777777" w:rsidTr="00515C5A">
        <w:trPr>
          <w:trHeight w:val="334"/>
        </w:trPr>
        <w:tc>
          <w:tcPr>
            <w:tcW w:w="1536" w:type="dxa"/>
            <w:tcBorders>
              <w:top w:val="single" w:sz="4" w:space="0" w:color="000000"/>
              <w:left w:val="single" w:sz="4" w:space="0" w:color="000000"/>
              <w:bottom w:val="single" w:sz="4" w:space="0" w:color="000000"/>
              <w:right w:val="single" w:sz="4" w:space="0" w:color="000000"/>
            </w:tcBorders>
          </w:tcPr>
          <w:p w14:paraId="08FA2807" w14:textId="77777777" w:rsidR="00570B77" w:rsidRPr="00515C5A" w:rsidRDefault="00570B77" w:rsidP="00083DB6">
            <w:pPr>
              <w:pStyle w:val="TableBody"/>
              <w:rPr>
                <w:b/>
                <w:bCs/>
              </w:rPr>
            </w:pPr>
            <w:r w:rsidRPr="00515C5A">
              <w:rPr>
                <w:b/>
                <w:bCs/>
              </w:rPr>
              <w:t>Vault Load cut-off days in past</w:t>
            </w:r>
          </w:p>
        </w:tc>
        <w:tc>
          <w:tcPr>
            <w:tcW w:w="6194" w:type="dxa"/>
            <w:tcBorders>
              <w:top w:val="single" w:sz="4" w:space="0" w:color="000000"/>
              <w:left w:val="single" w:sz="4" w:space="0" w:color="000000"/>
              <w:bottom w:val="single" w:sz="4" w:space="0" w:color="000000"/>
              <w:right w:val="single" w:sz="4" w:space="0" w:color="000000"/>
            </w:tcBorders>
          </w:tcPr>
          <w:p w14:paraId="7FDE4086" w14:textId="77777777" w:rsidR="00570B77" w:rsidRPr="00515C5A" w:rsidRDefault="00570B77" w:rsidP="002E5F8C">
            <w:pPr>
              <w:pStyle w:val="TableBody"/>
            </w:pPr>
            <w:r w:rsidRPr="00515C5A">
              <w:t>The number of days in past beyond which Import Vault History will not be allowed.</w:t>
            </w:r>
          </w:p>
        </w:tc>
      </w:tr>
    </w:tbl>
    <w:p w14:paraId="17C06CE3" w14:textId="4E8642CF" w:rsidR="00570B77" w:rsidRDefault="00000000" w:rsidP="00083DB6">
      <w:pPr>
        <w:pStyle w:val="Caption"/>
        <w:rPr>
          <w:rStyle w:val="Hyperlink"/>
          <w:color w:val="70AD47" w:themeColor="accent6"/>
        </w:rPr>
      </w:pPr>
      <w:hyperlink w:anchor="_SETTINGS_1" w:history="1">
        <w:r w:rsidR="00570B77" w:rsidRPr="00083DB6">
          <w:rPr>
            <w:rStyle w:val="Hyperlink"/>
            <w:color w:val="70AD47" w:themeColor="accent6"/>
          </w:rPr>
          <w:t>Return to: Settings</w:t>
        </w:r>
      </w:hyperlink>
    </w:p>
    <w:p w14:paraId="4C1DF729" w14:textId="77777777" w:rsidR="00570B77" w:rsidRDefault="00570B77" w:rsidP="00570B77">
      <w:pPr>
        <w:pStyle w:val="Heading2"/>
      </w:pPr>
      <w:bookmarkStart w:id="632" w:name="_Toc111643095"/>
      <w:bookmarkStart w:id="633" w:name="_Toc132248023"/>
      <w:r>
        <w:lastRenderedPageBreak/>
        <w:t>USERS</w:t>
      </w:r>
      <w:bookmarkEnd w:id="632"/>
      <w:bookmarkEnd w:id="633"/>
      <w:r>
        <w:t xml:space="preserve"> </w:t>
      </w:r>
    </w:p>
    <w:p w14:paraId="349FD0AA" w14:textId="366EAE84" w:rsidR="00570B77" w:rsidRDefault="00570B77" w:rsidP="00083DB6">
      <w:pPr>
        <w:pStyle w:val="BodyText"/>
      </w:pPr>
      <w:r w:rsidRPr="00515C5A">
        <w:rPr>
          <w:rFonts w:asciiTheme="minorHAnsi" w:hAnsiTheme="minorHAnsi" w:cstheme="minorHAnsi"/>
          <w:i/>
          <w:iCs/>
        </w:rPr>
        <w:t>Settings</w:t>
      </w:r>
      <w:r w:rsidRPr="00515C5A">
        <w:rPr>
          <w:rFonts w:ascii="Wingdings" w:eastAsia="Wingdings" w:hAnsi="Wingdings" w:cs="Wingdings"/>
          <w:i/>
          <w:iCs/>
          <w:sz w:val="16"/>
        </w:rPr>
        <w:t></w:t>
      </w:r>
      <w:r w:rsidRPr="00515C5A">
        <w:rPr>
          <w:rFonts w:asciiTheme="minorHAnsi" w:hAnsiTheme="minorHAnsi" w:cstheme="minorHAnsi"/>
          <w:i/>
          <w:iCs/>
        </w:rPr>
        <w:t>Users</w:t>
      </w:r>
      <w:r w:rsidRPr="006C3C2E">
        <w:rPr>
          <w:rFonts w:asciiTheme="minorHAnsi" w:hAnsiTheme="minorHAnsi" w:cstheme="minorHAnsi"/>
        </w:rPr>
        <w:t xml:space="preserve"> </w:t>
      </w:r>
      <w:r>
        <w:t>allows administrators to define and limit user access to Carrier Web.</w:t>
      </w:r>
      <w:r w:rsidR="002142F7">
        <w:t xml:space="preserve"> </w:t>
      </w:r>
      <w:r>
        <w:t>Users can be granted access to particular Vaults and Depots.</w:t>
      </w:r>
    </w:p>
    <w:p w14:paraId="22CBC007" w14:textId="7BD02400" w:rsidR="00570B77" w:rsidRDefault="00570B77" w:rsidP="00083DB6">
      <w:pPr>
        <w:pStyle w:val="Caption"/>
      </w:pPr>
      <w:bookmarkStart w:id="634" w:name="_Toc65568982"/>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964EF7">
        <w:rPr>
          <w:noProof/>
        </w:rPr>
        <w:t>46</w:t>
      </w:r>
      <w:r w:rsidRPr="36CE550C">
        <w:rPr>
          <w:noProof/>
        </w:rPr>
        <w:fldChar w:fldCharType="end"/>
      </w:r>
      <w:r w:rsidRPr="36CE550C">
        <w:t xml:space="preserve">: </w:t>
      </w:r>
      <w:r>
        <w:t>USER LIST SCREEN</w:t>
      </w:r>
      <w:bookmarkEnd w:id="634"/>
    </w:p>
    <w:p w14:paraId="7D929A64" w14:textId="77777777" w:rsidR="00570B77" w:rsidRDefault="00570B77" w:rsidP="00515C5A">
      <w:pPr>
        <w:pStyle w:val="BodyText"/>
      </w:pPr>
      <w:r>
        <w:rPr>
          <w:noProof/>
        </w:rPr>
        <w:drawing>
          <wp:inline distT="0" distB="0" distL="0" distR="0" wp14:anchorId="7F06C60F" wp14:editId="775E1421">
            <wp:extent cx="5139855" cy="2247900"/>
            <wp:effectExtent l="76200" t="76200" r="137160" b="133350"/>
            <wp:docPr id="1043846552" name="Picture 1043846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5140847" cy="22483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2BF9C046">
        <w:rPr>
          <w:sz w:val="18"/>
          <w:szCs w:val="18"/>
        </w:rPr>
        <w:t xml:space="preserve"> </w:t>
      </w:r>
    </w:p>
    <w:p w14:paraId="7C39E3F6" w14:textId="77777777" w:rsidR="00570B77" w:rsidRDefault="00570B77" w:rsidP="00570B77">
      <w:pPr>
        <w:spacing w:after="190" w:line="263" w:lineRule="auto"/>
        <w:ind w:left="-5" w:hanging="10"/>
      </w:pPr>
    </w:p>
    <w:p w14:paraId="53EB5B76" w14:textId="45F5AD78" w:rsidR="00570B77" w:rsidRDefault="00570B77" w:rsidP="00083DB6">
      <w:pPr>
        <w:pStyle w:val="Caption"/>
      </w:pPr>
      <w:bookmarkStart w:id="635" w:name="_Toc65569044"/>
      <w:r w:rsidRPr="002946F8">
        <w:t xml:space="preserve">Table </w:t>
      </w:r>
      <w:fldSimple w:instr=" SEQ Table \* ARABIC ">
        <w:r w:rsidR="00964EF7">
          <w:rPr>
            <w:noProof/>
          </w:rPr>
          <w:t>43</w:t>
        </w:r>
      </w:fldSimple>
      <w:r w:rsidRPr="002946F8">
        <w:t xml:space="preserve">: </w:t>
      </w:r>
      <w:r>
        <w:t>USERS LIST FIELD DESCRIPTIONS</w:t>
      </w:r>
      <w:bookmarkEnd w:id="635"/>
      <w:r>
        <w:t xml:space="preserve"> </w:t>
      </w:r>
      <w:r>
        <w:tab/>
        <w:t xml:space="preserve"> </w:t>
      </w:r>
    </w:p>
    <w:tbl>
      <w:tblPr>
        <w:tblStyle w:val="TableGrid1"/>
        <w:tblW w:w="7730" w:type="dxa"/>
        <w:tblInd w:w="805" w:type="dxa"/>
        <w:tblCellMar>
          <w:top w:w="95" w:type="dxa"/>
          <w:left w:w="5" w:type="dxa"/>
          <w:right w:w="88" w:type="dxa"/>
        </w:tblCellMar>
        <w:tblLook w:val="04A0" w:firstRow="1" w:lastRow="0" w:firstColumn="1" w:lastColumn="0" w:noHBand="0" w:noVBand="1"/>
      </w:tblPr>
      <w:tblGrid>
        <w:gridCol w:w="1536"/>
        <w:gridCol w:w="6194"/>
      </w:tblGrid>
      <w:tr w:rsidR="00570B77" w14:paraId="7DE12EFE" w14:textId="77777777" w:rsidTr="00515C5A">
        <w:trPr>
          <w:trHeight w:val="372"/>
        </w:trPr>
        <w:tc>
          <w:tcPr>
            <w:tcW w:w="1536" w:type="dxa"/>
            <w:tcBorders>
              <w:top w:val="single" w:sz="4" w:space="0" w:color="000000"/>
              <w:left w:val="single" w:sz="4" w:space="0" w:color="000000"/>
              <w:bottom w:val="single" w:sz="3" w:space="0" w:color="000000"/>
              <w:right w:val="single" w:sz="4" w:space="0" w:color="000000"/>
            </w:tcBorders>
            <w:shd w:val="clear" w:color="auto" w:fill="54B948"/>
          </w:tcPr>
          <w:p w14:paraId="0720AAE4" w14:textId="77777777" w:rsidR="00570B77" w:rsidRDefault="00570B77" w:rsidP="00083DB6">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0B48AB52" w14:textId="77777777" w:rsidR="00570B77" w:rsidRDefault="00570B77" w:rsidP="00083DB6">
            <w:pPr>
              <w:pStyle w:val="TableHeading"/>
            </w:pPr>
            <w:r>
              <w:t xml:space="preserve">Description </w:t>
            </w:r>
          </w:p>
        </w:tc>
      </w:tr>
      <w:tr w:rsidR="00570B77" w14:paraId="5E3A3B9E" w14:textId="77777777" w:rsidTr="00515C5A">
        <w:trPr>
          <w:trHeight w:val="333"/>
        </w:trPr>
        <w:tc>
          <w:tcPr>
            <w:tcW w:w="1536" w:type="dxa"/>
            <w:tcBorders>
              <w:top w:val="single" w:sz="3" w:space="0" w:color="000000"/>
              <w:left w:val="single" w:sz="4" w:space="0" w:color="000000"/>
              <w:bottom w:val="single" w:sz="4" w:space="0" w:color="000000"/>
              <w:right w:val="single" w:sz="4" w:space="0" w:color="000000"/>
            </w:tcBorders>
          </w:tcPr>
          <w:p w14:paraId="42D4CE0B" w14:textId="77777777" w:rsidR="00570B77" w:rsidRPr="00515C5A" w:rsidRDefault="00570B77" w:rsidP="00083DB6">
            <w:pPr>
              <w:pStyle w:val="TableBody"/>
              <w:rPr>
                <w:b/>
                <w:bCs/>
              </w:rPr>
            </w:pPr>
            <w:r w:rsidRPr="00515C5A">
              <w:rPr>
                <w:b/>
                <w:bCs/>
              </w:rPr>
              <w:t xml:space="preserve">OptiSuite Username </w:t>
            </w:r>
          </w:p>
        </w:tc>
        <w:tc>
          <w:tcPr>
            <w:tcW w:w="6194" w:type="dxa"/>
            <w:tcBorders>
              <w:top w:val="single" w:sz="3" w:space="0" w:color="000000"/>
              <w:left w:val="single" w:sz="4" w:space="0" w:color="000000"/>
              <w:bottom w:val="single" w:sz="4" w:space="0" w:color="000000"/>
              <w:right w:val="single" w:sz="4" w:space="0" w:color="000000"/>
            </w:tcBorders>
          </w:tcPr>
          <w:p w14:paraId="78F15AED" w14:textId="5D5E9BDF" w:rsidR="00570B77" w:rsidRPr="00515C5A" w:rsidRDefault="00570B77" w:rsidP="002E5F8C">
            <w:pPr>
              <w:pStyle w:val="TableBody"/>
            </w:pPr>
            <w:r w:rsidRPr="00515C5A">
              <w:t xml:space="preserve">Username corresponding with OptiSuite software (OptiCash/OptiNet) </w:t>
            </w:r>
          </w:p>
        </w:tc>
      </w:tr>
      <w:tr w:rsidR="00570B77" w14:paraId="4BEA856E" w14:textId="77777777" w:rsidTr="00515C5A">
        <w:trPr>
          <w:trHeight w:val="336"/>
        </w:trPr>
        <w:tc>
          <w:tcPr>
            <w:tcW w:w="1536" w:type="dxa"/>
            <w:tcBorders>
              <w:top w:val="single" w:sz="4" w:space="0" w:color="000000"/>
              <w:left w:val="single" w:sz="4" w:space="0" w:color="000000"/>
              <w:bottom w:val="single" w:sz="4" w:space="0" w:color="000000"/>
              <w:right w:val="single" w:sz="4" w:space="0" w:color="000000"/>
            </w:tcBorders>
          </w:tcPr>
          <w:p w14:paraId="7B0E109C" w14:textId="77777777" w:rsidR="00570B77" w:rsidRPr="00515C5A" w:rsidRDefault="00570B77" w:rsidP="00083DB6">
            <w:pPr>
              <w:pStyle w:val="TableBody"/>
              <w:rPr>
                <w:b/>
                <w:bCs/>
              </w:rPr>
            </w:pPr>
            <w:r w:rsidRPr="00515C5A">
              <w:rPr>
                <w:b/>
                <w:bCs/>
              </w:rPr>
              <w:t xml:space="preserve">External User </w:t>
            </w:r>
          </w:p>
        </w:tc>
        <w:tc>
          <w:tcPr>
            <w:tcW w:w="6194" w:type="dxa"/>
            <w:tcBorders>
              <w:top w:val="single" w:sz="4" w:space="0" w:color="000000"/>
              <w:left w:val="single" w:sz="4" w:space="0" w:color="000000"/>
              <w:bottom w:val="single" w:sz="4" w:space="0" w:color="000000"/>
              <w:right w:val="single" w:sz="4" w:space="0" w:color="000000"/>
            </w:tcBorders>
          </w:tcPr>
          <w:p w14:paraId="65A0264F" w14:textId="1DD16A7F" w:rsidR="00570B77" w:rsidRPr="00515C5A" w:rsidRDefault="00570B77" w:rsidP="002E5F8C">
            <w:pPr>
              <w:pStyle w:val="TableBody"/>
            </w:pPr>
            <w:r w:rsidRPr="00515C5A">
              <w:t>If Carrier</w:t>
            </w:r>
            <w:r w:rsidR="002E5F8C">
              <w:t xml:space="preserve"> </w:t>
            </w:r>
            <w:r w:rsidRPr="00515C5A">
              <w:t xml:space="preserve">Web is configured to accept user authentication from an outside method, then this will be the user name according to that outside method. </w:t>
            </w:r>
          </w:p>
        </w:tc>
      </w:tr>
      <w:tr w:rsidR="00570B77" w14:paraId="77C85706" w14:textId="77777777" w:rsidTr="00515C5A">
        <w:trPr>
          <w:trHeight w:val="334"/>
        </w:trPr>
        <w:tc>
          <w:tcPr>
            <w:tcW w:w="1536" w:type="dxa"/>
            <w:tcBorders>
              <w:top w:val="single" w:sz="4" w:space="0" w:color="000000"/>
              <w:left w:val="single" w:sz="4" w:space="0" w:color="000000"/>
              <w:bottom w:val="single" w:sz="4" w:space="0" w:color="000000"/>
              <w:right w:val="single" w:sz="4" w:space="0" w:color="000000"/>
            </w:tcBorders>
          </w:tcPr>
          <w:p w14:paraId="7F0DB9E7" w14:textId="77777777" w:rsidR="00570B77" w:rsidRPr="00515C5A" w:rsidRDefault="00570B77" w:rsidP="00083DB6">
            <w:pPr>
              <w:pStyle w:val="TableBody"/>
              <w:rPr>
                <w:b/>
                <w:bCs/>
              </w:rPr>
            </w:pPr>
            <w:r w:rsidRPr="00515C5A">
              <w:rPr>
                <w:b/>
                <w:bCs/>
              </w:rPr>
              <w:t xml:space="preserve">Depots </w:t>
            </w:r>
          </w:p>
        </w:tc>
        <w:tc>
          <w:tcPr>
            <w:tcW w:w="6194" w:type="dxa"/>
            <w:tcBorders>
              <w:top w:val="single" w:sz="4" w:space="0" w:color="000000"/>
              <w:left w:val="single" w:sz="4" w:space="0" w:color="000000"/>
              <w:bottom w:val="single" w:sz="4" w:space="0" w:color="000000"/>
              <w:right w:val="single" w:sz="4" w:space="0" w:color="000000"/>
            </w:tcBorders>
          </w:tcPr>
          <w:p w14:paraId="4CA1D72A" w14:textId="2CE4C445" w:rsidR="00570B77" w:rsidRPr="00515C5A" w:rsidRDefault="00570B77" w:rsidP="002E5F8C">
            <w:pPr>
              <w:pStyle w:val="TableBody"/>
            </w:pPr>
            <w:r w:rsidRPr="00515C5A">
              <w:t>Depot entities are configured in OptiCash. The Carrier</w:t>
            </w:r>
            <w:r w:rsidR="007C454D">
              <w:t xml:space="preserve"> </w:t>
            </w:r>
            <w:r w:rsidRPr="00515C5A">
              <w:t xml:space="preserve">Web user will see orders for Branches, ATMs, and Commercials which belong to the Depot(s) selected here. </w:t>
            </w:r>
          </w:p>
        </w:tc>
      </w:tr>
      <w:tr w:rsidR="00570B77" w14:paraId="10FCE223" w14:textId="77777777" w:rsidTr="00515C5A">
        <w:trPr>
          <w:trHeight w:val="334"/>
        </w:trPr>
        <w:tc>
          <w:tcPr>
            <w:tcW w:w="1536" w:type="dxa"/>
            <w:tcBorders>
              <w:top w:val="single" w:sz="4" w:space="0" w:color="000000"/>
              <w:left w:val="single" w:sz="4" w:space="0" w:color="000000"/>
              <w:bottom w:val="single" w:sz="4" w:space="0" w:color="000000"/>
              <w:right w:val="single" w:sz="4" w:space="0" w:color="000000"/>
            </w:tcBorders>
          </w:tcPr>
          <w:p w14:paraId="5BBF692E" w14:textId="77777777" w:rsidR="00570B77" w:rsidRPr="00515C5A" w:rsidRDefault="00570B77" w:rsidP="00083DB6">
            <w:pPr>
              <w:pStyle w:val="TableBody"/>
              <w:rPr>
                <w:b/>
                <w:bCs/>
              </w:rPr>
            </w:pPr>
            <w:r w:rsidRPr="00515C5A">
              <w:rPr>
                <w:b/>
                <w:bCs/>
              </w:rPr>
              <w:t xml:space="preserve">Vaults </w:t>
            </w:r>
          </w:p>
        </w:tc>
        <w:tc>
          <w:tcPr>
            <w:tcW w:w="6194" w:type="dxa"/>
            <w:tcBorders>
              <w:top w:val="single" w:sz="4" w:space="0" w:color="000000"/>
              <w:left w:val="single" w:sz="4" w:space="0" w:color="000000"/>
              <w:bottom w:val="single" w:sz="4" w:space="0" w:color="000000"/>
              <w:right w:val="single" w:sz="4" w:space="0" w:color="000000"/>
            </w:tcBorders>
          </w:tcPr>
          <w:p w14:paraId="325F131B" w14:textId="1D260BAD" w:rsidR="002E5F8C" w:rsidRDefault="00570B77" w:rsidP="002E5F8C">
            <w:pPr>
              <w:pStyle w:val="TableBody"/>
            </w:pPr>
            <w:r w:rsidRPr="00515C5A">
              <w:t>Vault entities are configured in OptiVault. The Carrier</w:t>
            </w:r>
            <w:r w:rsidR="002E5F8C">
              <w:t xml:space="preserve"> </w:t>
            </w:r>
            <w:r w:rsidRPr="00515C5A">
              <w:t xml:space="preserve">Web user will see vault orders where </w:t>
            </w:r>
            <w:r w:rsidR="0014696D">
              <w:t xml:space="preserve">the </w:t>
            </w:r>
            <w:r w:rsidRPr="00515C5A">
              <w:t xml:space="preserve">Vault(s) selected here are placing the order or are the funding source of the order. </w:t>
            </w:r>
          </w:p>
          <w:p w14:paraId="5932E80B" w14:textId="29F553E4" w:rsidR="00570B77" w:rsidRPr="00515C5A" w:rsidRDefault="002E5F8C" w:rsidP="00515C5A">
            <w:pPr>
              <w:pStyle w:val="TableNote"/>
            </w:pPr>
            <w:r w:rsidRPr="00515C5A">
              <w:rPr>
                <w:b/>
                <w:bCs/>
              </w:rPr>
              <w:t>N</w:t>
            </w:r>
            <w:r w:rsidR="00570B77" w:rsidRPr="00515C5A">
              <w:rPr>
                <w:b/>
                <w:bCs/>
              </w:rPr>
              <w:t>ote</w:t>
            </w:r>
            <w:r>
              <w:t>:</w:t>
            </w:r>
            <w:r w:rsidR="00570B77" w:rsidRPr="00515C5A">
              <w:t xml:space="preserve"> </w:t>
            </w:r>
            <w:r>
              <w:t>A</w:t>
            </w:r>
            <w:r w:rsidR="00570B77" w:rsidRPr="00515C5A">
              <w:t xml:space="preserve"> common configuration involves physical vault locations being listed as both “</w:t>
            </w:r>
            <w:r w:rsidR="00570B77" w:rsidRPr="00515C5A">
              <w:rPr>
                <w:b/>
                <w:bCs/>
              </w:rPr>
              <w:t>Depot</w:t>
            </w:r>
            <w:r w:rsidR="00570B77" w:rsidRPr="00515C5A">
              <w:t>” and “</w:t>
            </w:r>
            <w:r w:rsidR="00570B77" w:rsidRPr="00515C5A">
              <w:rPr>
                <w:b/>
                <w:bCs/>
              </w:rPr>
              <w:t>Vault</w:t>
            </w:r>
            <w:r w:rsidR="00570B77" w:rsidRPr="00515C5A">
              <w:t>” with the same name and in that case</w:t>
            </w:r>
            <w:r w:rsidR="0014696D">
              <w:t>,</w:t>
            </w:r>
            <w:r w:rsidR="00570B77" w:rsidRPr="00515C5A">
              <w:t xml:space="preserve"> you would select it in both lists. </w:t>
            </w:r>
          </w:p>
        </w:tc>
      </w:tr>
      <w:tr w:rsidR="00570B77" w14:paraId="6A4049F3" w14:textId="77777777" w:rsidTr="00515C5A">
        <w:trPr>
          <w:trHeight w:val="334"/>
        </w:trPr>
        <w:tc>
          <w:tcPr>
            <w:tcW w:w="1536" w:type="dxa"/>
            <w:tcBorders>
              <w:top w:val="single" w:sz="4" w:space="0" w:color="000000"/>
              <w:left w:val="single" w:sz="4" w:space="0" w:color="000000"/>
              <w:bottom w:val="single" w:sz="4" w:space="0" w:color="000000"/>
              <w:right w:val="single" w:sz="4" w:space="0" w:color="000000"/>
            </w:tcBorders>
          </w:tcPr>
          <w:p w14:paraId="507C2105" w14:textId="77777777" w:rsidR="00570B77" w:rsidRPr="00515C5A" w:rsidRDefault="00570B77" w:rsidP="00083DB6">
            <w:pPr>
              <w:pStyle w:val="TableBody"/>
              <w:rPr>
                <w:b/>
                <w:bCs/>
              </w:rPr>
            </w:pPr>
            <w:r w:rsidRPr="00515C5A">
              <w:rPr>
                <w:b/>
                <w:bCs/>
              </w:rPr>
              <w:t xml:space="preserve">User Groups </w:t>
            </w:r>
          </w:p>
        </w:tc>
        <w:tc>
          <w:tcPr>
            <w:tcW w:w="6194" w:type="dxa"/>
            <w:tcBorders>
              <w:top w:val="single" w:sz="4" w:space="0" w:color="000000"/>
              <w:left w:val="single" w:sz="4" w:space="0" w:color="000000"/>
              <w:bottom w:val="single" w:sz="4" w:space="0" w:color="000000"/>
              <w:right w:val="single" w:sz="4" w:space="0" w:color="000000"/>
            </w:tcBorders>
          </w:tcPr>
          <w:p w14:paraId="450BA185" w14:textId="77777777" w:rsidR="00570B77" w:rsidRPr="00515C5A" w:rsidRDefault="00570B77" w:rsidP="002E5F8C">
            <w:pPr>
              <w:pStyle w:val="TableBody"/>
            </w:pPr>
            <w:r w:rsidRPr="00515C5A">
              <w:t xml:space="preserve">Shows what User Group(s)the user belongs to </w:t>
            </w:r>
          </w:p>
        </w:tc>
      </w:tr>
      <w:tr w:rsidR="00570B77" w14:paraId="5281E25C" w14:textId="77777777" w:rsidTr="00515C5A">
        <w:trPr>
          <w:trHeight w:val="334"/>
        </w:trPr>
        <w:tc>
          <w:tcPr>
            <w:tcW w:w="1536" w:type="dxa"/>
            <w:tcBorders>
              <w:top w:val="single" w:sz="4" w:space="0" w:color="000000"/>
              <w:left w:val="single" w:sz="4" w:space="0" w:color="000000"/>
              <w:bottom w:val="single" w:sz="4" w:space="0" w:color="000000"/>
              <w:right w:val="single" w:sz="4" w:space="0" w:color="000000"/>
            </w:tcBorders>
          </w:tcPr>
          <w:p w14:paraId="3F61D8ED" w14:textId="77777777" w:rsidR="00570B77" w:rsidRPr="00515C5A" w:rsidRDefault="00570B77" w:rsidP="00083DB6">
            <w:pPr>
              <w:pStyle w:val="TableBody"/>
              <w:rPr>
                <w:b/>
                <w:bCs/>
              </w:rPr>
            </w:pPr>
            <w:r w:rsidRPr="00515C5A">
              <w:rPr>
                <w:b/>
                <w:bCs/>
              </w:rPr>
              <w:lastRenderedPageBreak/>
              <w:t xml:space="preserve">Permissions </w:t>
            </w:r>
          </w:p>
        </w:tc>
        <w:tc>
          <w:tcPr>
            <w:tcW w:w="6194" w:type="dxa"/>
            <w:tcBorders>
              <w:top w:val="single" w:sz="4" w:space="0" w:color="000000"/>
              <w:left w:val="single" w:sz="4" w:space="0" w:color="000000"/>
              <w:bottom w:val="single" w:sz="4" w:space="0" w:color="000000"/>
              <w:right w:val="single" w:sz="4" w:space="0" w:color="000000"/>
            </w:tcBorders>
          </w:tcPr>
          <w:p w14:paraId="27CBDA49" w14:textId="77777777" w:rsidR="00570B77" w:rsidRPr="00515C5A" w:rsidRDefault="00570B77" w:rsidP="002E5F8C">
            <w:pPr>
              <w:pStyle w:val="TableBody"/>
            </w:pPr>
            <w:r w:rsidRPr="00515C5A">
              <w:t xml:space="preserve">Shows what OptiVLM screens/functions the user has access to </w:t>
            </w:r>
          </w:p>
        </w:tc>
      </w:tr>
      <w:tr w:rsidR="00570B77" w14:paraId="57425309" w14:textId="77777777" w:rsidTr="00515C5A">
        <w:trPr>
          <w:trHeight w:val="334"/>
        </w:trPr>
        <w:tc>
          <w:tcPr>
            <w:tcW w:w="1536" w:type="dxa"/>
            <w:tcBorders>
              <w:top w:val="single" w:sz="4" w:space="0" w:color="000000"/>
              <w:left w:val="single" w:sz="4" w:space="0" w:color="000000"/>
              <w:bottom w:val="single" w:sz="4" w:space="0" w:color="000000"/>
              <w:right w:val="single" w:sz="4" w:space="0" w:color="000000"/>
            </w:tcBorders>
          </w:tcPr>
          <w:p w14:paraId="5BD5B3F8" w14:textId="77777777" w:rsidR="00570B77" w:rsidRPr="00515C5A" w:rsidRDefault="00570B77" w:rsidP="00083DB6">
            <w:pPr>
              <w:pStyle w:val="TableBody"/>
              <w:rPr>
                <w:b/>
                <w:bCs/>
              </w:rPr>
            </w:pPr>
            <w:r w:rsidRPr="00515C5A">
              <w:rPr>
                <w:b/>
                <w:bCs/>
              </w:rPr>
              <w:t xml:space="preserve">Workflow Tasks </w:t>
            </w:r>
          </w:p>
        </w:tc>
        <w:tc>
          <w:tcPr>
            <w:tcW w:w="6194" w:type="dxa"/>
            <w:tcBorders>
              <w:top w:val="single" w:sz="4" w:space="0" w:color="000000"/>
              <w:left w:val="single" w:sz="4" w:space="0" w:color="000000"/>
              <w:bottom w:val="single" w:sz="4" w:space="0" w:color="000000"/>
              <w:right w:val="single" w:sz="4" w:space="0" w:color="000000"/>
            </w:tcBorders>
          </w:tcPr>
          <w:p w14:paraId="3066150D" w14:textId="77777777" w:rsidR="00570B77" w:rsidRPr="00515C5A" w:rsidRDefault="00570B77" w:rsidP="002E5F8C">
            <w:pPr>
              <w:pStyle w:val="TableBody"/>
            </w:pPr>
            <w:r w:rsidRPr="00515C5A">
              <w:t xml:space="preserve">Shows what actions/tasks the user can perform in the processing of an Order </w:t>
            </w:r>
          </w:p>
        </w:tc>
      </w:tr>
      <w:tr w:rsidR="00570B77" w14:paraId="6E3AF7A1" w14:textId="77777777" w:rsidTr="00515C5A">
        <w:trPr>
          <w:trHeight w:val="334"/>
        </w:trPr>
        <w:tc>
          <w:tcPr>
            <w:tcW w:w="1536" w:type="dxa"/>
            <w:tcBorders>
              <w:top w:val="single" w:sz="4" w:space="0" w:color="000000"/>
              <w:left w:val="single" w:sz="4" w:space="0" w:color="000000"/>
              <w:bottom w:val="single" w:sz="4" w:space="0" w:color="000000"/>
              <w:right w:val="single" w:sz="4" w:space="0" w:color="000000"/>
            </w:tcBorders>
          </w:tcPr>
          <w:p w14:paraId="26786CC5" w14:textId="43A00A79" w:rsidR="00570B77" w:rsidRPr="00515C5A" w:rsidRDefault="00570B77" w:rsidP="00083DB6">
            <w:pPr>
              <w:pStyle w:val="TableBody"/>
              <w:rPr>
                <w:b/>
                <w:bCs/>
              </w:rPr>
            </w:pPr>
            <w:r w:rsidRPr="00515C5A">
              <w:rPr>
                <w:b/>
                <w:bCs/>
              </w:rPr>
              <w:t xml:space="preserve">Funding Partner (found on Update User </w:t>
            </w:r>
            <w:r w:rsidR="002E5F8C" w:rsidRPr="002E5F8C">
              <w:rPr>
                <w:b/>
                <w:bCs/>
              </w:rPr>
              <w:t>Screen</w:t>
            </w:r>
            <w:r w:rsidRPr="00515C5A">
              <w:rPr>
                <w:b/>
                <w:bCs/>
              </w:rPr>
              <w:t xml:space="preserve">) </w:t>
            </w:r>
          </w:p>
        </w:tc>
        <w:tc>
          <w:tcPr>
            <w:tcW w:w="6194" w:type="dxa"/>
            <w:tcBorders>
              <w:top w:val="single" w:sz="4" w:space="0" w:color="000000"/>
              <w:left w:val="single" w:sz="4" w:space="0" w:color="000000"/>
              <w:bottom w:val="single" w:sz="4" w:space="0" w:color="000000"/>
              <w:right w:val="single" w:sz="4" w:space="0" w:color="000000"/>
            </w:tcBorders>
          </w:tcPr>
          <w:p w14:paraId="74F175A3" w14:textId="77777777" w:rsidR="00570B77" w:rsidRPr="00515C5A" w:rsidRDefault="00570B77" w:rsidP="002E5F8C">
            <w:pPr>
              <w:pStyle w:val="TableBody"/>
            </w:pPr>
            <w:r w:rsidRPr="00515C5A">
              <w:t xml:space="preserve">This field allows CW users to be integrated with/limited by the Funding Partner functionality in OptiCash. OD Funding Partner allows Branch users in OC and ON to ship cash to/from other Branch locations. By selecting Restricted User, CW can ship cash between branches that are defined as Funding Partners in OC. By selecting Power User, CW users can ship cash between any two Branches that are supplied by the same Depot. </w:t>
            </w:r>
          </w:p>
        </w:tc>
      </w:tr>
    </w:tbl>
    <w:p w14:paraId="673AE0C9" w14:textId="6E60D431" w:rsidR="00570B77" w:rsidRPr="00083DB6" w:rsidRDefault="00000000" w:rsidP="00083DB6">
      <w:pPr>
        <w:pStyle w:val="Caption"/>
        <w:rPr>
          <w:rStyle w:val="Hyperlink"/>
          <w:color w:val="70AD47" w:themeColor="accent6"/>
        </w:rPr>
      </w:pPr>
      <w:hyperlink w:anchor="_SETTINGS_1" w:history="1">
        <w:r w:rsidR="00570B77" w:rsidRPr="00083DB6">
          <w:rPr>
            <w:rStyle w:val="Hyperlink"/>
            <w:color w:val="70AD47" w:themeColor="accent6"/>
          </w:rPr>
          <w:t>Return to: Settings</w:t>
        </w:r>
      </w:hyperlink>
    </w:p>
    <w:p w14:paraId="13B95F3A" w14:textId="77777777" w:rsidR="00083DB6" w:rsidRDefault="00083DB6" w:rsidP="00570B77">
      <w:pPr>
        <w:rPr>
          <w:color w:val="622423"/>
        </w:rPr>
      </w:pPr>
    </w:p>
    <w:p w14:paraId="58CE5E41" w14:textId="77777777" w:rsidR="00570B77" w:rsidRDefault="00570B77" w:rsidP="00570B77">
      <w:pPr>
        <w:pStyle w:val="Heading2"/>
      </w:pPr>
      <w:bookmarkStart w:id="636" w:name="_Toc111643096"/>
      <w:bookmarkStart w:id="637" w:name="_Toc132248024"/>
      <w:r>
        <w:t>UPDATE USER</w:t>
      </w:r>
      <w:bookmarkEnd w:id="636"/>
      <w:bookmarkEnd w:id="637"/>
      <w:r>
        <w:t xml:space="preserve"> </w:t>
      </w:r>
    </w:p>
    <w:p w14:paraId="0002B849" w14:textId="6DBEAA15" w:rsidR="00570B77" w:rsidRDefault="00CF2438" w:rsidP="00515C5A">
      <w:pPr>
        <w:pStyle w:val="BodyText"/>
      </w:pPr>
      <w:r>
        <w:t>C</w:t>
      </w:r>
      <w:r w:rsidR="00570B77">
        <w:t xml:space="preserve">licking on the </w:t>
      </w:r>
      <w:r w:rsidR="00570B77" w:rsidRPr="00515C5A">
        <w:rPr>
          <w:b/>
          <w:bCs/>
        </w:rPr>
        <w:t>Update User</w:t>
      </w:r>
      <w:r w:rsidR="00570B77">
        <w:t xml:space="preserve"> icon </w:t>
      </w:r>
      <w:r w:rsidR="00570B77" w:rsidRPr="006B368A">
        <w:rPr>
          <w:noProof/>
        </w:rPr>
        <w:drawing>
          <wp:inline distT="0" distB="0" distL="0" distR="0" wp14:anchorId="2B329E47" wp14:editId="4FEEC7AF">
            <wp:extent cx="138113" cy="126103"/>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3412" cy="130941"/>
                    </a:xfrm>
                    <a:prstGeom prst="rect">
                      <a:avLst/>
                    </a:prstGeom>
                    <a:noFill/>
                    <a:ln>
                      <a:noFill/>
                    </a:ln>
                  </pic:spPr>
                </pic:pic>
              </a:graphicData>
            </a:graphic>
          </wp:inline>
        </w:drawing>
      </w:r>
      <w:r w:rsidR="00570B77">
        <w:t xml:space="preserve">administrators can access the settings of each user and update User assignments. </w:t>
      </w:r>
      <w:r w:rsidR="00570B77" w:rsidRPr="00515C5A">
        <w:rPr>
          <w:b/>
          <w:bCs/>
        </w:rPr>
        <w:t>Depot</w:t>
      </w:r>
      <w:r w:rsidR="00570B77">
        <w:t xml:space="preserve"> and </w:t>
      </w:r>
      <w:r w:rsidR="00570B77" w:rsidRPr="00515C5A">
        <w:rPr>
          <w:b/>
          <w:bCs/>
        </w:rPr>
        <w:t>Vault</w:t>
      </w:r>
      <w:r w:rsidR="00570B77">
        <w:t xml:space="preserve"> access can be updated by highlighting additional depots and/or vaults and clicking </w:t>
      </w:r>
      <w:r w:rsidR="00570B77" w:rsidRPr="00515C5A">
        <w:rPr>
          <w:b/>
          <w:bCs/>
        </w:rPr>
        <w:t>SAVE</w:t>
      </w:r>
      <w:r w:rsidR="00570B77">
        <w:t>.</w:t>
      </w:r>
    </w:p>
    <w:p w14:paraId="426B667F" w14:textId="10FF5E0C" w:rsidR="00570B77" w:rsidRDefault="00570B77" w:rsidP="00083DB6">
      <w:pPr>
        <w:pStyle w:val="Caption"/>
      </w:pPr>
      <w:bookmarkStart w:id="638" w:name="_Toc65568983"/>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964EF7">
        <w:rPr>
          <w:noProof/>
        </w:rPr>
        <w:t>47</w:t>
      </w:r>
      <w:r w:rsidRPr="36CE550C">
        <w:rPr>
          <w:noProof/>
        </w:rPr>
        <w:fldChar w:fldCharType="end"/>
      </w:r>
      <w:r w:rsidRPr="36CE550C">
        <w:t xml:space="preserve">: </w:t>
      </w:r>
      <w:r>
        <w:t>UPDATE USER SCREEN</w:t>
      </w:r>
      <w:bookmarkEnd w:id="638"/>
    </w:p>
    <w:p w14:paraId="3F30FE65" w14:textId="54B44B1F" w:rsidR="00083DB6" w:rsidRDefault="00570B77" w:rsidP="00515C5A">
      <w:pPr>
        <w:pStyle w:val="BodyText"/>
        <w:rPr>
          <w:color w:val="70AD47" w:themeColor="accent6"/>
        </w:rPr>
      </w:pPr>
      <w:del w:id="639" w:author="Pinnu, Sainath" w:date="2023-04-11T19:21:00Z">
        <w:r w:rsidDel="00727932">
          <w:rPr>
            <w:noProof/>
          </w:rPr>
          <w:lastRenderedPageBreak/>
          <w:drawing>
            <wp:inline distT="0" distB="0" distL="0" distR="0" wp14:anchorId="166F5FC4" wp14:editId="4AEA8BB2">
              <wp:extent cx="5052391" cy="3752850"/>
              <wp:effectExtent l="76200" t="76200" r="129540" b="133350"/>
              <wp:docPr id="693513526" name="Picture 69351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5052770" cy="37531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40" w:author="Pinnu, Sainath" w:date="2023-04-11T19:21:00Z">
        <w:r w:rsidR="00727932" w:rsidRPr="00727932">
          <w:rPr>
            <w:noProof/>
          </w:rPr>
          <w:t xml:space="preserve"> </w:t>
        </w:r>
        <w:r w:rsidR="00727932">
          <w:rPr>
            <w:noProof/>
          </w:rPr>
          <w:drawing>
            <wp:inline distT="0" distB="0" distL="0" distR="0" wp14:anchorId="51331874" wp14:editId="1F80A6E9">
              <wp:extent cx="5943600" cy="2515870"/>
              <wp:effectExtent l="0" t="0" r="0" b="0"/>
              <wp:docPr id="45438" name="Picture 4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515870"/>
                      </a:xfrm>
                      <a:prstGeom prst="rect">
                        <a:avLst/>
                      </a:prstGeom>
                    </pic:spPr>
                  </pic:pic>
                </a:graphicData>
              </a:graphic>
            </wp:inline>
          </w:drawing>
        </w:r>
      </w:ins>
    </w:p>
    <w:p w14:paraId="3E034E0E" w14:textId="5324A093" w:rsidR="00570B77" w:rsidRDefault="00000000" w:rsidP="00083DB6">
      <w:pPr>
        <w:pStyle w:val="Caption"/>
        <w:rPr>
          <w:rStyle w:val="Hyperlink"/>
          <w:color w:val="92D050"/>
        </w:rPr>
      </w:pPr>
      <w:hyperlink w:anchor="_SETTINGS_1" w:history="1">
        <w:r w:rsidR="00570B77" w:rsidRPr="00083DB6">
          <w:rPr>
            <w:rStyle w:val="Hyperlink"/>
            <w:color w:val="70AD47" w:themeColor="accent6"/>
          </w:rPr>
          <w:t>Return to: Settings</w:t>
        </w:r>
      </w:hyperlink>
    </w:p>
    <w:p w14:paraId="78A87AFE" w14:textId="77777777" w:rsidR="00083DB6" w:rsidRPr="00083DB6" w:rsidRDefault="00083DB6" w:rsidP="00083DB6"/>
    <w:p w14:paraId="1FD642EF" w14:textId="77777777" w:rsidR="00570B77" w:rsidRDefault="00570B77" w:rsidP="00570B77">
      <w:pPr>
        <w:pStyle w:val="Heading2"/>
      </w:pPr>
      <w:bookmarkStart w:id="641" w:name="_Toc111643097"/>
      <w:bookmarkStart w:id="642" w:name="_Toc132248025"/>
      <w:r>
        <w:t>USER GROUPS</w:t>
      </w:r>
      <w:bookmarkEnd w:id="641"/>
      <w:bookmarkEnd w:id="642"/>
      <w:r>
        <w:t xml:space="preserve"> </w:t>
      </w:r>
    </w:p>
    <w:p w14:paraId="76AF6B6B" w14:textId="3C681637" w:rsidR="002A069C" w:rsidRDefault="002A069C" w:rsidP="00083DB6">
      <w:pPr>
        <w:pStyle w:val="BodyText"/>
        <w:rPr>
          <w:ins w:id="643" w:author="Moses, Robinson" w:date="2023-04-13T03:03:00Z"/>
          <w:rFonts w:ascii="Segoe UI" w:hAnsi="Segoe UI" w:cs="Segoe UI"/>
          <w:color w:val="374151"/>
          <w:shd w:val="clear" w:color="auto" w:fill="F7F7F8"/>
        </w:rPr>
      </w:pPr>
      <w:ins w:id="644" w:author="Moses, Robinson" w:date="2023-04-13T03:03:00Z">
        <w:r>
          <w:rPr>
            <w:rFonts w:ascii="Segoe UI" w:hAnsi="Segoe UI" w:cs="Segoe UI"/>
            <w:color w:val="374151"/>
            <w:shd w:val="clear" w:color="auto" w:fill="F7F7F8"/>
          </w:rPr>
          <w:t>User Groups, also known as Security Groups, can be viewed and edited exclusively within the EPSS Portal.</w:t>
        </w:r>
      </w:ins>
    </w:p>
    <w:p w14:paraId="79D2881D" w14:textId="05A06E2D" w:rsidR="00570B77" w:rsidRPr="006B368A" w:rsidRDefault="00570B77" w:rsidP="00083DB6">
      <w:pPr>
        <w:pStyle w:val="BodyText"/>
      </w:pPr>
      <w:r w:rsidRPr="006B368A">
        <w:lastRenderedPageBreak/>
        <w:t>User Groups</w:t>
      </w:r>
      <w:ins w:id="645" w:author="Pinnu, Sainath" w:date="2023-04-12T15:40:00Z">
        <w:r w:rsidR="00592CF1">
          <w:t xml:space="preserve"> are called as Security Groups,</w:t>
        </w:r>
      </w:ins>
      <w:r w:rsidRPr="006B368A">
        <w:t xml:space="preserve"> </w:t>
      </w:r>
      <w:ins w:id="646" w:author="Pinnu, Sainath" w:date="2023-04-12T15:38:00Z">
        <w:r w:rsidR="002C3565">
          <w:t>can be viewed</w:t>
        </w:r>
        <w:r w:rsidR="00B241B5">
          <w:t xml:space="preserve"> and edited in </w:t>
        </w:r>
      </w:ins>
      <w:ins w:id="647" w:author="Pinnu, Sainath" w:date="2023-04-12T15:39:00Z">
        <w:r w:rsidR="00B241B5">
          <w:t>EPSS Portal only</w:t>
        </w:r>
      </w:ins>
      <w:del w:id="648" w:author="Pinnu, Sainath" w:date="2023-04-12T15:39:00Z">
        <w:r w:rsidRPr="006B368A" w:rsidDel="00B241B5">
          <w:delText xml:space="preserve">allow administrators to create different classifications of users each defined differently by the types of </w:delText>
        </w:r>
        <w:r w:rsidR="002E5F8C" w:rsidRPr="006B368A" w:rsidDel="00B241B5">
          <w:delText>functionalities</w:delText>
        </w:r>
        <w:r w:rsidRPr="006B368A" w:rsidDel="00B241B5">
          <w:delText xml:space="preserve"> they can perform or have access to in Carrier Web including</w:delText>
        </w:r>
      </w:del>
      <w:r w:rsidRPr="006B368A">
        <w:t xml:space="preserve"> </w:t>
      </w:r>
      <w:del w:id="649" w:author="Pinnu, Sainath" w:date="2023-04-12T15:39:00Z">
        <w:r w:rsidRPr="00515C5A" w:rsidDel="00950EB7">
          <w:rPr>
            <w:b/>
            <w:bCs/>
          </w:rPr>
          <w:delText>Workflow</w:delText>
        </w:r>
        <w:r w:rsidRPr="006B368A" w:rsidDel="00950EB7">
          <w:delText xml:space="preserve"> </w:delText>
        </w:r>
        <w:r w:rsidRPr="00515C5A" w:rsidDel="00950EB7">
          <w:rPr>
            <w:b/>
            <w:bCs/>
          </w:rPr>
          <w:delText>Tasks</w:delText>
        </w:r>
        <w:r w:rsidRPr="006B368A" w:rsidDel="00950EB7">
          <w:delText xml:space="preserve">. This simplifies User administration so that rights and access do not have to be defined for each unique user. Rather, new users can be easily assigned to existing User Groups thus simplifying the process. It also </w:delText>
        </w:r>
        <w:r w:rsidR="002E5F8C" w:rsidDel="00950EB7">
          <w:delText>keeps</w:delText>
        </w:r>
        <w:r w:rsidRPr="006B368A" w:rsidDel="00950EB7">
          <w:delText xml:space="preserve"> track of rights and accesses </w:delText>
        </w:r>
        <w:r w:rsidR="002E5F8C" w:rsidDel="00950EB7">
          <w:delText xml:space="preserve">that </w:delText>
        </w:r>
        <w:r w:rsidRPr="006B368A" w:rsidDel="00950EB7">
          <w:delText>have been granted.</w:delText>
        </w:r>
      </w:del>
    </w:p>
    <w:p w14:paraId="0DD3C016" w14:textId="3430C2D8" w:rsidR="00570B77" w:rsidRDefault="00570B77" w:rsidP="00083DB6">
      <w:pPr>
        <w:pStyle w:val="Caption"/>
      </w:pPr>
      <w:bookmarkStart w:id="650" w:name="_Toc65568984"/>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964EF7">
        <w:rPr>
          <w:noProof/>
        </w:rPr>
        <w:t>48</w:t>
      </w:r>
      <w:r w:rsidRPr="36CE550C">
        <w:rPr>
          <w:noProof/>
        </w:rPr>
        <w:fldChar w:fldCharType="end"/>
      </w:r>
      <w:r w:rsidRPr="36CE550C">
        <w:t xml:space="preserve">: </w:t>
      </w:r>
      <w:r>
        <w:t>USER GROUPS SCREEN</w:t>
      </w:r>
      <w:bookmarkEnd w:id="650"/>
    </w:p>
    <w:p w14:paraId="0F7CC58A" w14:textId="51589C72" w:rsidR="00570B77" w:rsidRDefault="00570B77" w:rsidP="00515C5A">
      <w:pPr>
        <w:pStyle w:val="BodyText"/>
      </w:pPr>
      <w:del w:id="651" w:author="Pinnu, Sainath" w:date="2023-04-11T19:22:00Z">
        <w:r w:rsidDel="00D43FA3">
          <w:rPr>
            <w:noProof/>
          </w:rPr>
          <w:drawing>
            <wp:inline distT="0" distB="0" distL="0" distR="0" wp14:anchorId="70036221" wp14:editId="34CA7F7C">
              <wp:extent cx="5211417" cy="1838325"/>
              <wp:effectExtent l="76200" t="76200" r="142240" b="123825"/>
              <wp:docPr id="875317313" name="Picture 87531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5212526" cy="18387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52" w:author="Pinnu, Sainath" w:date="2023-04-11T19:22:00Z">
        <w:r w:rsidR="00D43FA3" w:rsidRPr="00D43FA3">
          <w:rPr>
            <w:noProof/>
          </w:rPr>
          <w:t xml:space="preserve"> </w:t>
        </w:r>
        <w:r w:rsidR="00D43FA3">
          <w:rPr>
            <w:noProof/>
          </w:rPr>
          <w:drawing>
            <wp:inline distT="0" distB="0" distL="0" distR="0" wp14:anchorId="2D60BCD0" wp14:editId="603C9DF8">
              <wp:extent cx="5943600" cy="2553970"/>
              <wp:effectExtent l="0" t="0" r="0" b="0"/>
              <wp:docPr id="45439" name="Picture 45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553970"/>
                      </a:xfrm>
                      <a:prstGeom prst="rect">
                        <a:avLst/>
                      </a:prstGeom>
                    </pic:spPr>
                  </pic:pic>
                </a:graphicData>
              </a:graphic>
            </wp:inline>
          </w:drawing>
        </w:r>
      </w:ins>
    </w:p>
    <w:p w14:paraId="71D5EFC6" w14:textId="399E0671" w:rsidR="00317C85" w:rsidDel="00950EB7" w:rsidRDefault="00570B77" w:rsidP="00083DB6">
      <w:pPr>
        <w:pStyle w:val="BodyText"/>
        <w:rPr>
          <w:del w:id="653" w:author="Pinnu, Sainath" w:date="2023-04-12T15:39:00Z"/>
        </w:rPr>
      </w:pPr>
      <w:del w:id="654" w:author="Pinnu, Sainath" w:date="2023-04-12T15:39:00Z">
        <w:r w:rsidRPr="006B368A" w:rsidDel="00950EB7">
          <w:delText>The main User Group screen lists all the existing User Groups and checkmarks below</w:delText>
        </w:r>
        <w:r w:rsidR="005C74A2" w:rsidDel="00950EB7">
          <w:delText xml:space="preserve"> indicat</w:delText>
        </w:r>
        <w:r w:rsidR="00317C85" w:rsidDel="00950EB7">
          <w:delText>e</w:delText>
        </w:r>
        <w:r w:rsidRPr="006B368A" w:rsidDel="00950EB7">
          <w:delText xml:space="preserve"> the Carrier Web functionalities that are granted to the Group. These include </w:delText>
        </w:r>
      </w:del>
    </w:p>
    <w:p w14:paraId="33E36745" w14:textId="4350CD91" w:rsidR="00317C85" w:rsidDel="00950EB7" w:rsidRDefault="00570B77" w:rsidP="00515C5A">
      <w:pPr>
        <w:pStyle w:val="ListBullet"/>
        <w:rPr>
          <w:del w:id="655" w:author="Pinnu, Sainath" w:date="2023-04-12T15:39:00Z"/>
        </w:rPr>
      </w:pPr>
      <w:del w:id="656" w:author="Pinnu, Sainath" w:date="2023-04-12T15:39:00Z">
        <w:r w:rsidRPr="006B368A" w:rsidDel="00950EB7">
          <w:delText xml:space="preserve">Employees (View, Manage, and Import/Export) </w:delText>
        </w:r>
      </w:del>
    </w:p>
    <w:p w14:paraId="37A31B13" w14:textId="0EE24213" w:rsidR="00317C85" w:rsidDel="00950EB7" w:rsidRDefault="00570B77" w:rsidP="00515C5A">
      <w:pPr>
        <w:pStyle w:val="ListBullet"/>
        <w:rPr>
          <w:del w:id="657" w:author="Pinnu, Sainath" w:date="2023-04-12T15:39:00Z"/>
        </w:rPr>
      </w:pPr>
      <w:del w:id="658" w:author="Pinnu, Sainath" w:date="2023-04-12T15:39:00Z">
        <w:r w:rsidRPr="006B368A" w:rsidDel="00950EB7">
          <w:delText xml:space="preserve">Orders (View, Manage, and Import/Export) </w:delText>
        </w:r>
      </w:del>
    </w:p>
    <w:p w14:paraId="3092C7D4" w14:textId="44BDDC3B" w:rsidR="00317C85" w:rsidDel="00950EB7" w:rsidRDefault="00570B77" w:rsidP="00515C5A">
      <w:pPr>
        <w:pStyle w:val="ListBullet"/>
        <w:rPr>
          <w:del w:id="659" w:author="Pinnu, Sainath" w:date="2023-04-12T15:39:00Z"/>
        </w:rPr>
      </w:pPr>
      <w:del w:id="660" w:author="Pinnu, Sainath" w:date="2023-04-12T15:39:00Z">
        <w:r w:rsidRPr="006B368A" w:rsidDel="00950EB7">
          <w:delText>Depots</w:delText>
        </w:r>
        <w:r w:rsidDel="00950EB7">
          <w:delText xml:space="preserve"> (View and Import History)</w:delText>
        </w:r>
        <w:r w:rsidRPr="006B368A" w:rsidDel="00950EB7">
          <w:delText xml:space="preserve"> </w:delText>
        </w:r>
      </w:del>
    </w:p>
    <w:p w14:paraId="19CF5420" w14:textId="753A7B63" w:rsidR="00317C85" w:rsidDel="00950EB7" w:rsidRDefault="00570B77" w:rsidP="00515C5A">
      <w:pPr>
        <w:pStyle w:val="ListBullet"/>
        <w:rPr>
          <w:del w:id="661" w:author="Pinnu, Sainath" w:date="2023-04-12T15:39:00Z"/>
        </w:rPr>
      </w:pPr>
      <w:del w:id="662" w:author="Pinnu, Sainath" w:date="2023-04-12T15:39:00Z">
        <w:r w:rsidRPr="006B368A" w:rsidDel="00950EB7">
          <w:delText>Route Plans (View, Manage, and Import/Export)</w:delText>
        </w:r>
      </w:del>
    </w:p>
    <w:p w14:paraId="08A78E20" w14:textId="137C8B0F" w:rsidR="009357E2" w:rsidDel="00950EB7" w:rsidRDefault="00570B77" w:rsidP="00515C5A">
      <w:pPr>
        <w:pStyle w:val="ListBullet"/>
        <w:rPr>
          <w:del w:id="663" w:author="Pinnu, Sainath" w:date="2023-04-12T15:39:00Z"/>
        </w:rPr>
      </w:pPr>
      <w:del w:id="664" w:author="Pinnu, Sainath" w:date="2023-04-12T15:39:00Z">
        <w:r w:rsidDel="00950EB7">
          <w:lastRenderedPageBreak/>
          <w:delText xml:space="preserve">Containers (View, Manage, Assign Custodian) </w:delText>
        </w:r>
      </w:del>
    </w:p>
    <w:p w14:paraId="40B305CA" w14:textId="68022FD9" w:rsidR="00570B77" w:rsidDel="00950EB7" w:rsidRDefault="00570B77" w:rsidP="00515C5A">
      <w:pPr>
        <w:pStyle w:val="ListBullet"/>
        <w:rPr>
          <w:del w:id="665" w:author="Pinnu, Sainath" w:date="2023-04-12T15:40:00Z"/>
        </w:rPr>
      </w:pPr>
      <w:del w:id="666" w:author="Pinnu, Sainath" w:date="2023-04-12T15:40:00Z">
        <w:r w:rsidDel="00950EB7">
          <w:delText>Mobile (Transfer Checkin = Arrival &amp; Departure, Mobile Vault Tasks = Package Order &amp; Container Stock)</w:delText>
        </w:r>
        <w:r w:rsidRPr="006B368A" w:rsidDel="00950EB7">
          <w:delText xml:space="preserve">. These functionalities are defined throughout this </w:delText>
        </w:r>
        <w:r w:rsidDel="00950EB7">
          <w:delText>document</w:delText>
        </w:r>
        <w:r w:rsidRPr="006B368A" w:rsidDel="00950EB7">
          <w:delText xml:space="preserve">. </w:delText>
        </w:r>
      </w:del>
    </w:p>
    <w:p w14:paraId="1440195F" w14:textId="6C9D8096" w:rsidR="00570B77" w:rsidRPr="006B368A" w:rsidDel="00950EB7" w:rsidRDefault="00570B77" w:rsidP="00515C5A">
      <w:pPr>
        <w:pStyle w:val="ListBullet"/>
        <w:rPr>
          <w:del w:id="667" w:author="Pinnu, Sainath" w:date="2023-04-12T15:40:00Z"/>
        </w:rPr>
      </w:pPr>
      <w:del w:id="668" w:author="Pinnu, Sainath" w:date="2023-04-12T15:40:00Z">
        <w:r w:rsidDel="00950EB7">
          <w:delText xml:space="preserve">Order </w:delText>
        </w:r>
        <w:r w:rsidRPr="006B368A" w:rsidDel="00950EB7">
          <w:delText xml:space="preserve">Workflow Tasks granted to the User Group are listed in the Workflow Task column. </w:delText>
        </w:r>
        <w:r w:rsidRPr="006B368A" w:rsidDel="00950EB7">
          <w:rPr>
            <w:sz w:val="18"/>
          </w:rPr>
          <w:delText xml:space="preserve"> </w:delText>
        </w:r>
      </w:del>
    </w:p>
    <w:p w14:paraId="7A1A0C8D" w14:textId="253F68F9" w:rsidR="00570B77" w:rsidRDefault="00000000" w:rsidP="00083DB6">
      <w:pPr>
        <w:pStyle w:val="Caption"/>
        <w:rPr>
          <w:rStyle w:val="Hyperlink"/>
          <w:color w:val="70AD47" w:themeColor="accent6"/>
        </w:rPr>
      </w:pPr>
      <w:hyperlink w:anchor="_SETTINGS_1" w:history="1">
        <w:r w:rsidR="00570B77" w:rsidRPr="00083DB6">
          <w:rPr>
            <w:rStyle w:val="Hyperlink"/>
            <w:color w:val="70AD47" w:themeColor="accent6"/>
          </w:rPr>
          <w:t>Return to: Settings</w:t>
        </w:r>
      </w:hyperlink>
    </w:p>
    <w:p w14:paraId="0CAADC7F" w14:textId="77777777" w:rsidR="00083DB6" w:rsidRPr="00083DB6" w:rsidRDefault="00083DB6" w:rsidP="00083DB6"/>
    <w:p w14:paraId="54608285" w14:textId="77777777" w:rsidR="00570B77" w:rsidRDefault="00570B77" w:rsidP="00570B77">
      <w:pPr>
        <w:pStyle w:val="Heading2"/>
      </w:pPr>
      <w:bookmarkStart w:id="669" w:name="_Toc111643098"/>
      <w:bookmarkStart w:id="670" w:name="_Toc132248026"/>
      <w:r>
        <w:t>SHOW USER GROUP</w:t>
      </w:r>
      <w:bookmarkEnd w:id="669"/>
      <w:bookmarkEnd w:id="670"/>
      <w:r>
        <w:t xml:space="preserve"> </w:t>
      </w:r>
    </w:p>
    <w:p w14:paraId="55B73BA5" w14:textId="77777777" w:rsidR="008246AE" w:rsidRDefault="00570B77" w:rsidP="00083DB6">
      <w:pPr>
        <w:pStyle w:val="BodyText"/>
        <w:rPr>
          <w:ins w:id="671" w:author="Pinnu, Sainath" w:date="2023-04-12T15:41:00Z"/>
        </w:rPr>
      </w:pPr>
      <w:del w:id="672" w:author="Pinnu, Sainath" w:date="2023-04-12T15:41:00Z">
        <w:r w:rsidDel="008246AE">
          <w:delText xml:space="preserve">Selecting the View Icon redirects the user to the </w:delText>
        </w:r>
        <w:r w:rsidRPr="00515C5A" w:rsidDel="008246AE">
          <w:rPr>
            <w:b/>
            <w:bCs/>
          </w:rPr>
          <w:delText>Show User Group</w:delText>
        </w:r>
        <w:r w:rsidDel="008246AE">
          <w:delText xml:space="preserve"> page which is a static </w:delText>
        </w:r>
        <w:r w:rsidR="0014696D" w:rsidDel="008246AE">
          <w:delText>single-</w:delText>
        </w:r>
        <w:r w:rsidDel="008246AE">
          <w:delText>page listing of all the User Group details as currently defined for that group.</w:delText>
        </w:r>
      </w:del>
    </w:p>
    <w:p w14:paraId="5C25661C" w14:textId="77777777" w:rsidR="00AF61A8" w:rsidRDefault="008246AE" w:rsidP="00083DB6">
      <w:pPr>
        <w:pStyle w:val="BodyText"/>
        <w:rPr>
          <w:ins w:id="673" w:author="Moses, Robinson" w:date="2023-04-13T03:05:00Z"/>
        </w:rPr>
      </w:pPr>
      <w:ins w:id="674" w:author="Pinnu, Sainath" w:date="2023-04-12T15:41:00Z">
        <w:del w:id="675" w:author="Moses, Robinson" w:date="2023-04-13T03:05:00Z">
          <w:r w:rsidDel="00AF61A8">
            <w:delText xml:space="preserve">User Groups are called as Security Groups can be accessed from EPSS portal </w:delText>
          </w:r>
          <w:r w:rsidR="00F30FD9" w:rsidDel="00AF61A8">
            <w:delText>from Shared Ser</w:delText>
          </w:r>
        </w:del>
      </w:ins>
      <w:ins w:id="676" w:author="Pinnu, Sainath" w:date="2023-04-12T15:42:00Z">
        <w:del w:id="677" w:author="Moses, Robinson" w:date="2023-04-13T03:05:00Z">
          <w:r w:rsidR="00F30FD9" w:rsidDel="00AF61A8">
            <w:delText>vices &gt; Security Groups</w:delText>
          </w:r>
        </w:del>
      </w:ins>
    </w:p>
    <w:p w14:paraId="270FF651" w14:textId="37373628" w:rsidR="00AF61A8" w:rsidRDefault="00AF61A8" w:rsidP="00083DB6">
      <w:pPr>
        <w:pStyle w:val="BodyText"/>
      </w:pPr>
      <w:ins w:id="678" w:author="Moses, Robinson" w:date="2023-04-13T03:05:00Z">
        <w:r>
          <w:rPr>
            <w:rFonts w:ascii="Segoe UI" w:hAnsi="Segoe UI" w:cs="Segoe UI"/>
            <w:color w:val="374151"/>
            <w:shd w:val="clear" w:color="auto" w:fill="F7F7F8"/>
          </w:rPr>
          <w:t>To access User Groups, also known as Security Groups, navigate to Shared Services &gt; Security Groups within the EPSS Portal.</w:t>
        </w:r>
      </w:ins>
    </w:p>
    <w:p w14:paraId="296F8E69" w14:textId="11C8A615" w:rsidR="00570B77" w:rsidRDefault="00570B77" w:rsidP="00083DB6">
      <w:pPr>
        <w:pStyle w:val="Caption"/>
      </w:pPr>
      <w:bookmarkStart w:id="679" w:name="_Toc65568985"/>
      <w:r w:rsidRPr="2BF9C046">
        <w:t xml:space="preserve">FIGURE </w:t>
      </w:r>
      <w:r w:rsidRPr="2BF9C046">
        <w:rPr>
          <w:noProof/>
        </w:rPr>
        <w:fldChar w:fldCharType="begin"/>
      </w:r>
      <w:r w:rsidRPr="2BF9C046">
        <w:rPr>
          <w:noProof/>
        </w:rPr>
        <w:instrText xml:space="preserve"> SEQ Figure \* ARABIC </w:instrText>
      </w:r>
      <w:r w:rsidRPr="2BF9C046">
        <w:rPr>
          <w:noProof/>
        </w:rPr>
        <w:fldChar w:fldCharType="separate"/>
      </w:r>
      <w:r w:rsidR="00964EF7">
        <w:rPr>
          <w:noProof/>
        </w:rPr>
        <w:t>49</w:t>
      </w:r>
      <w:r w:rsidRPr="2BF9C046">
        <w:rPr>
          <w:noProof/>
        </w:rPr>
        <w:fldChar w:fldCharType="end"/>
      </w:r>
      <w:r w:rsidRPr="2BF9C046">
        <w:t xml:space="preserve">: </w:t>
      </w:r>
      <w:r>
        <w:t>SHOW USER GROUP SCREEN</w:t>
      </w:r>
      <w:bookmarkEnd w:id="679"/>
    </w:p>
    <w:p w14:paraId="37B714FB" w14:textId="7401348C" w:rsidR="00570B77" w:rsidRDefault="00570B77" w:rsidP="00515C5A">
      <w:pPr>
        <w:pStyle w:val="BodyText"/>
      </w:pPr>
      <w:del w:id="680" w:author="Pinnu, Sainath" w:date="2023-04-11T22:24:00Z">
        <w:r w:rsidDel="00B011FB">
          <w:rPr>
            <w:noProof/>
          </w:rPr>
          <w:lastRenderedPageBreak/>
          <w:drawing>
            <wp:inline distT="0" distB="0" distL="0" distR="0" wp14:anchorId="29CC2E08" wp14:editId="7D44027D">
              <wp:extent cx="5195514" cy="1952625"/>
              <wp:effectExtent l="76200" t="76200" r="139065" b="123825"/>
              <wp:docPr id="1723226958" name="Picture 1723226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3226958"/>
                      <pic:cNvPicPr/>
                    </pic:nvPicPr>
                    <pic:blipFill>
                      <a:blip r:embed="rId139">
                        <a:extLst>
                          <a:ext uri="{28A0092B-C50C-407E-A947-70E740481C1C}">
                            <a14:useLocalDpi xmlns:a14="http://schemas.microsoft.com/office/drawing/2010/main" val="0"/>
                          </a:ext>
                        </a:extLst>
                      </a:blip>
                      <a:stretch>
                        <a:fillRect/>
                      </a:stretch>
                    </pic:blipFill>
                    <pic:spPr>
                      <a:xfrm>
                        <a:off x="0" y="0"/>
                        <a:ext cx="5196474" cy="19529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81" w:author="Pinnu, Sainath" w:date="2023-04-11T22:24:00Z">
        <w:r w:rsidR="00B011FB" w:rsidRPr="00B011FB">
          <w:rPr>
            <w:noProof/>
          </w:rPr>
          <w:t xml:space="preserve"> </w:t>
        </w:r>
        <w:r w:rsidR="00B011FB">
          <w:rPr>
            <w:noProof/>
          </w:rPr>
          <w:drawing>
            <wp:inline distT="0" distB="0" distL="0" distR="0" wp14:anchorId="475C843A" wp14:editId="676DF28A">
              <wp:extent cx="5943600" cy="25539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553970"/>
                      </a:xfrm>
                      <a:prstGeom prst="rect">
                        <a:avLst/>
                      </a:prstGeom>
                    </pic:spPr>
                  </pic:pic>
                </a:graphicData>
              </a:graphic>
            </wp:inline>
          </w:drawing>
        </w:r>
      </w:ins>
    </w:p>
    <w:p w14:paraId="05ACBBED" w14:textId="2B79BC9C" w:rsidR="00570B77" w:rsidRDefault="00000000" w:rsidP="00083DB6">
      <w:pPr>
        <w:pStyle w:val="Caption"/>
        <w:rPr>
          <w:rStyle w:val="Hyperlink"/>
          <w:color w:val="70AD47" w:themeColor="accent6"/>
        </w:rPr>
      </w:pPr>
      <w:hyperlink w:anchor="_SETTINGS_1" w:history="1">
        <w:r w:rsidR="00570B77" w:rsidRPr="00083DB6">
          <w:rPr>
            <w:rStyle w:val="Hyperlink"/>
            <w:color w:val="70AD47" w:themeColor="accent6"/>
          </w:rPr>
          <w:t>Return to: Settings</w:t>
        </w:r>
      </w:hyperlink>
    </w:p>
    <w:p w14:paraId="784572E0" w14:textId="77777777" w:rsidR="00083DB6" w:rsidRPr="00083DB6" w:rsidRDefault="00083DB6" w:rsidP="00083DB6"/>
    <w:p w14:paraId="4EB2254D" w14:textId="77777777" w:rsidR="00570B77" w:rsidRDefault="00570B77" w:rsidP="00570B77">
      <w:pPr>
        <w:pStyle w:val="Heading2"/>
      </w:pPr>
      <w:bookmarkStart w:id="682" w:name="_Toc111643099"/>
      <w:bookmarkStart w:id="683" w:name="_Toc132248027"/>
      <w:r>
        <w:t>CREATE OR EDIT USER GROUP</w:t>
      </w:r>
      <w:bookmarkEnd w:id="682"/>
      <w:bookmarkEnd w:id="683"/>
      <w:r>
        <w:t xml:space="preserve"> </w:t>
      </w:r>
    </w:p>
    <w:p w14:paraId="1EC65EF5" w14:textId="416693F6" w:rsidR="004E629E" w:rsidRDefault="004E629E" w:rsidP="00F269D0">
      <w:pPr>
        <w:pStyle w:val="BodyText"/>
        <w:rPr>
          <w:ins w:id="684" w:author="Moses, Robinson" w:date="2023-04-13T03:06:00Z"/>
        </w:rPr>
      </w:pPr>
      <w:ins w:id="685" w:author="Moses, Robinson" w:date="2023-04-13T03:06:00Z">
        <w:r>
          <w:rPr>
            <w:rFonts w:ascii="Segoe UI" w:hAnsi="Segoe UI" w:cs="Segoe UI"/>
            <w:color w:val="374151"/>
            <w:shd w:val="clear" w:color="auto" w:fill="F7F7F8"/>
          </w:rPr>
          <w:t>To create or edit User Groups, access the Shared Services &gt; Security Groups section within the EPSS Portal.</w:t>
        </w:r>
      </w:ins>
    </w:p>
    <w:p w14:paraId="05187AFA" w14:textId="6A06AA3F" w:rsidR="00F269D0" w:rsidDel="0059455B" w:rsidRDefault="00F269D0" w:rsidP="00F269D0">
      <w:pPr>
        <w:pStyle w:val="BodyText"/>
        <w:rPr>
          <w:ins w:id="686" w:author="Pinnu, Sainath" w:date="2023-04-12T15:42:00Z"/>
          <w:del w:id="687" w:author="Moses, Robinson" w:date="2023-04-13T03:06:00Z"/>
        </w:rPr>
      </w:pPr>
      <w:ins w:id="688" w:author="Pinnu, Sainath" w:date="2023-04-12T15:43:00Z">
        <w:del w:id="689" w:author="Moses, Robinson" w:date="2023-04-13T03:06:00Z">
          <w:r w:rsidDel="0059455B">
            <w:delText xml:space="preserve">Create or Edit of </w:delText>
          </w:r>
        </w:del>
      </w:ins>
      <w:ins w:id="690" w:author="Pinnu, Sainath" w:date="2023-04-12T15:42:00Z">
        <w:del w:id="691" w:author="Moses, Robinson" w:date="2023-04-13T03:06:00Z">
          <w:r w:rsidDel="0059455B">
            <w:delText xml:space="preserve">User Groups </w:delText>
          </w:r>
        </w:del>
      </w:ins>
      <w:ins w:id="692" w:author="Pinnu, Sainath" w:date="2023-04-12T15:43:00Z">
        <w:del w:id="693" w:author="Moses, Robinson" w:date="2023-04-13T03:06:00Z">
          <w:r w:rsidDel="0059455B">
            <w:delText xml:space="preserve">can be done from </w:delText>
          </w:r>
        </w:del>
      </w:ins>
      <w:ins w:id="694" w:author="Pinnu, Sainath" w:date="2023-04-12T15:42:00Z">
        <w:del w:id="695" w:author="Moses, Robinson" w:date="2023-04-13T03:06:00Z">
          <w:r w:rsidDel="0059455B">
            <w:delText>EPSS portal from Shared Services &gt; Security Groups</w:delText>
          </w:r>
        </w:del>
      </w:ins>
    </w:p>
    <w:p w14:paraId="234DC946" w14:textId="04FCFF95" w:rsidR="00570B77" w:rsidDel="00F269D0" w:rsidRDefault="00570B77" w:rsidP="00083DB6">
      <w:pPr>
        <w:pStyle w:val="BodyText"/>
        <w:rPr>
          <w:del w:id="696" w:author="Pinnu, Sainath" w:date="2023-04-12T15:42:00Z"/>
        </w:rPr>
      </w:pPr>
      <w:del w:id="697" w:author="Pinnu, Sainath" w:date="2023-04-12T15:42:00Z">
        <w:r w:rsidDel="00F269D0">
          <w:delText xml:space="preserve">The screens where users can create new or edit existing </w:delText>
        </w:r>
        <w:r w:rsidRPr="00515C5A" w:rsidDel="00F269D0">
          <w:rPr>
            <w:b/>
            <w:bCs/>
          </w:rPr>
          <w:delText>User Groups</w:delText>
        </w:r>
        <w:r w:rsidDel="00F269D0">
          <w:delText xml:space="preserve"> are identical and can be navigated via the </w:delText>
        </w:r>
        <w:r w:rsidRPr="00515C5A" w:rsidDel="00F269D0">
          <w:rPr>
            <w:b/>
            <w:bCs/>
          </w:rPr>
          <w:delText>Update</w:delText>
        </w:r>
        <w:r w:rsidDel="00F269D0">
          <w:delText xml:space="preserve"> icon</w:delText>
        </w:r>
        <w:r w:rsidRPr="009F3C82" w:rsidDel="00F269D0">
          <w:rPr>
            <w:noProof/>
          </w:rPr>
          <w:drawing>
            <wp:inline distT="0" distB="0" distL="0" distR="0" wp14:anchorId="627DB728" wp14:editId="0BE86B20">
              <wp:extent cx="138113" cy="126103"/>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6325" cy="133601"/>
                      </a:xfrm>
                      <a:prstGeom prst="rect">
                        <a:avLst/>
                      </a:prstGeom>
                      <a:noFill/>
                      <a:ln>
                        <a:noFill/>
                      </a:ln>
                    </pic:spPr>
                  </pic:pic>
                </a:graphicData>
              </a:graphic>
            </wp:inline>
          </w:drawing>
        </w:r>
        <w:r w:rsidDel="00F269D0">
          <w:delText xml:space="preserve">for editing existing </w:delText>
        </w:r>
        <w:r w:rsidRPr="002E5F8C" w:rsidDel="00F269D0">
          <w:delText>User Groups</w:delText>
        </w:r>
        <w:r w:rsidDel="00F269D0">
          <w:delText xml:space="preserve"> or the </w:delText>
        </w:r>
        <w:r w:rsidRPr="00515C5A" w:rsidDel="00F269D0">
          <w:rPr>
            <w:b/>
            <w:bCs/>
          </w:rPr>
          <w:delText>Create New</w:delText>
        </w:r>
        <w:r w:rsidDel="00F269D0">
          <w:delText xml:space="preserve"> icon</w:delText>
        </w:r>
        <w:r w:rsidRPr="009F3C82" w:rsidDel="00F269D0">
          <w:rPr>
            <w:noProof/>
          </w:rPr>
          <w:drawing>
            <wp:inline distT="0" distB="0" distL="0" distR="0" wp14:anchorId="6E626C2F" wp14:editId="50DD44CE">
              <wp:extent cx="117634" cy="1238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23283" cy="129771"/>
                      </a:xfrm>
                      <a:prstGeom prst="rect">
                        <a:avLst/>
                      </a:prstGeom>
                      <a:noFill/>
                      <a:ln>
                        <a:noFill/>
                      </a:ln>
                    </pic:spPr>
                  </pic:pic>
                </a:graphicData>
              </a:graphic>
            </wp:inline>
          </w:drawing>
        </w:r>
        <w:r w:rsidDel="00F269D0">
          <w:delText xml:space="preserve"> for creating new User Groups.</w:delText>
        </w:r>
      </w:del>
    </w:p>
    <w:p w14:paraId="7A2F5526" w14:textId="61AC865E" w:rsidR="00570B77" w:rsidRPr="009F3C82" w:rsidDel="00F269D0" w:rsidRDefault="00570B77" w:rsidP="00083DB6">
      <w:pPr>
        <w:pStyle w:val="BodyText"/>
        <w:rPr>
          <w:del w:id="698" w:author="Pinnu, Sainath" w:date="2023-04-12T15:42:00Z"/>
        </w:rPr>
      </w:pPr>
      <w:del w:id="699" w:author="Pinnu, Sainath" w:date="2023-04-12T15:42:00Z">
        <w:r w:rsidDel="00F269D0">
          <w:delText xml:space="preserve">When navigating to the </w:delText>
        </w:r>
        <w:r w:rsidRPr="00515C5A" w:rsidDel="00F269D0">
          <w:rPr>
            <w:b/>
            <w:bCs/>
          </w:rPr>
          <w:delText>Edit Existing User Groups</w:delText>
        </w:r>
        <w:r w:rsidDel="00F269D0">
          <w:delText xml:space="preserve">, the </w:delText>
        </w:r>
        <w:r w:rsidR="002E5F8C" w:rsidDel="00F269D0">
          <w:delText>pre</w:delText>
        </w:r>
        <w:r w:rsidDel="00F269D0">
          <w:delText>-set Permissions and Workflow tasks will be highlighted.</w:delText>
        </w:r>
      </w:del>
    </w:p>
    <w:p w14:paraId="04E28107" w14:textId="0216D251" w:rsidR="00570B77" w:rsidRDefault="00570B77" w:rsidP="00083DB6">
      <w:pPr>
        <w:pStyle w:val="Caption"/>
      </w:pPr>
      <w:bookmarkStart w:id="700" w:name="_Toc65568986"/>
      <w:r w:rsidRPr="2BF9C046">
        <w:t xml:space="preserve">FIGURE </w:t>
      </w:r>
      <w:r w:rsidRPr="2BF9C046">
        <w:rPr>
          <w:noProof/>
        </w:rPr>
        <w:fldChar w:fldCharType="begin"/>
      </w:r>
      <w:r w:rsidRPr="2BF9C046">
        <w:rPr>
          <w:noProof/>
        </w:rPr>
        <w:instrText xml:space="preserve"> SEQ Figure \* ARABIC </w:instrText>
      </w:r>
      <w:r w:rsidRPr="2BF9C046">
        <w:rPr>
          <w:noProof/>
        </w:rPr>
        <w:fldChar w:fldCharType="separate"/>
      </w:r>
      <w:r w:rsidR="00964EF7">
        <w:rPr>
          <w:noProof/>
        </w:rPr>
        <w:t>50</w:t>
      </w:r>
      <w:r w:rsidRPr="2BF9C046">
        <w:rPr>
          <w:noProof/>
        </w:rPr>
        <w:fldChar w:fldCharType="end"/>
      </w:r>
      <w:r w:rsidRPr="2BF9C046">
        <w:t xml:space="preserve">: </w:t>
      </w:r>
      <w:r>
        <w:t>CREATE/EDIT USER GROUP SCREEN</w:t>
      </w:r>
      <w:bookmarkEnd w:id="700"/>
    </w:p>
    <w:p w14:paraId="007CA484" w14:textId="68858969" w:rsidR="00570B77" w:rsidRPr="009F3C82" w:rsidRDefault="00327AF2" w:rsidP="00515C5A">
      <w:pPr>
        <w:pStyle w:val="BodyText"/>
      </w:pPr>
      <w:ins w:id="701" w:author="Pinnu, Sainath" w:date="2023-04-11T22:25:00Z">
        <w:r>
          <w:rPr>
            <w:noProof/>
          </w:rPr>
          <w:lastRenderedPageBreak/>
          <w:drawing>
            <wp:inline distT="0" distB="0" distL="0" distR="0" wp14:anchorId="5769AD42" wp14:editId="75F7C5C0">
              <wp:extent cx="5943600" cy="25539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553970"/>
                      </a:xfrm>
                      <a:prstGeom prst="rect">
                        <a:avLst/>
                      </a:prstGeom>
                    </pic:spPr>
                  </pic:pic>
                </a:graphicData>
              </a:graphic>
            </wp:inline>
          </w:drawing>
        </w:r>
      </w:ins>
      <w:del w:id="702" w:author="Pinnu, Sainath" w:date="2023-04-11T22:25:00Z">
        <w:r w:rsidR="00570B77" w:rsidDel="00327AF2">
          <w:rPr>
            <w:noProof/>
          </w:rPr>
          <w:drawing>
            <wp:inline distT="0" distB="0" distL="0" distR="0" wp14:anchorId="53A564E2" wp14:editId="65F5738F">
              <wp:extent cx="4855464" cy="2676730"/>
              <wp:effectExtent l="76200" t="76200" r="135890" b="142875"/>
              <wp:docPr id="1583880418" name="Picture 1583880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880418"/>
                      <pic:cNvPicPr/>
                    </pic:nvPicPr>
                    <pic:blipFill>
                      <a:blip r:embed="rId141">
                        <a:extLst>
                          <a:ext uri="{28A0092B-C50C-407E-A947-70E740481C1C}">
                            <a14:useLocalDpi xmlns:a14="http://schemas.microsoft.com/office/drawing/2010/main" val="0"/>
                          </a:ext>
                        </a:extLst>
                      </a:blip>
                      <a:stretch>
                        <a:fillRect/>
                      </a:stretch>
                    </pic:blipFill>
                    <pic:spPr>
                      <a:xfrm>
                        <a:off x="0" y="0"/>
                        <a:ext cx="4860072" cy="2679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14:paraId="48C00D8E" w14:textId="100787FB" w:rsidR="00570B77" w:rsidRDefault="00000000" w:rsidP="00083DB6">
      <w:pPr>
        <w:pStyle w:val="Caption"/>
        <w:rPr>
          <w:rStyle w:val="Hyperlink"/>
          <w:color w:val="70AD47" w:themeColor="accent6"/>
        </w:rPr>
      </w:pPr>
      <w:hyperlink w:anchor="_SETTINGS_1" w:history="1">
        <w:r w:rsidR="00570B77" w:rsidRPr="00083DB6">
          <w:rPr>
            <w:rStyle w:val="Hyperlink"/>
            <w:color w:val="70AD47" w:themeColor="accent6"/>
          </w:rPr>
          <w:t>Return to: Settings</w:t>
        </w:r>
      </w:hyperlink>
    </w:p>
    <w:p w14:paraId="0AD4E3DF" w14:textId="77777777" w:rsidR="00570B77" w:rsidRDefault="00570B77" w:rsidP="00570B77">
      <w:pPr>
        <w:pStyle w:val="Heading2"/>
      </w:pPr>
      <w:bookmarkStart w:id="703" w:name="_Toc111643100"/>
      <w:bookmarkStart w:id="704" w:name="_Toc132248028"/>
      <w:r>
        <w:t>ORDER CUSTOM FIELDS</w:t>
      </w:r>
      <w:bookmarkEnd w:id="703"/>
      <w:bookmarkEnd w:id="704"/>
      <w:r>
        <w:t xml:space="preserve"> </w:t>
      </w:r>
    </w:p>
    <w:p w14:paraId="24369471" w14:textId="77777777" w:rsidR="00570B77" w:rsidRPr="009F3C82" w:rsidRDefault="00570B77" w:rsidP="00083DB6">
      <w:pPr>
        <w:pStyle w:val="BodyText"/>
      </w:pPr>
      <w:r>
        <w:t xml:space="preserve">The Custom Fields page coordinates with Custom Fields that are defined and in use in OptiCash and/or OptiVault. CW users can use the Custom Fields page in Carrier Web to determine which fields will be viewable on the </w:t>
      </w:r>
      <w:r w:rsidRPr="00515C5A">
        <w:rPr>
          <w:i/>
          <w:iCs/>
        </w:rPr>
        <w:t>Orders</w:t>
      </w:r>
      <w:r w:rsidRPr="00515C5A">
        <w:rPr>
          <w:rFonts w:ascii="Wingdings" w:eastAsia="Wingdings" w:hAnsi="Wingdings" w:cs="Wingdings"/>
          <w:i/>
          <w:iCs/>
          <w:sz w:val="16"/>
        </w:rPr>
        <w:t></w:t>
      </w:r>
      <w:r w:rsidRPr="00515C5A">
        <w:rPr>
          <w:i/>
          <w:iCs/>
        </w:rPr>
        <w:t>Orders Workflow</w:t>
      </w:r>
      <w:r>
        <w:t xml:space="preserve"> and </w:t>
      </w:r>
      <w:r w:rsidRPr="00515C5A">
        <w:rPr>
          <w:i/>
          <w:iCs/>
        </w:rPr>
        <w:t>Orders</w:t>
      </w:r>
      <w:r w:rsidRPr="00515C5A">
        <w:rPr>
          <w:rFonts w:ascii="Wingdings" w:eastAsia="Wingdings" w:hAnsi="Wingdings" w:cs="Wingdings"/>
          <w:i/>
          <w:iCs/>
          <w:sz w:val="16"/>
        </w:rPr>
        <w:t></w:t>
      </w:r>
      <w:r w:rsidRPr="00515C5A">
        <w:rPr>
          <w:i/>
          <w:iCs/>
        </w:rPr>
        <w:t>Search</w:t>
      </w:r>
      <w:r>
        <w:t xml:space="preserve"> pages in Carrier Web.</w:t>
      </w:r>
    </w:p>
    <w:p w14:paraId="5CE96FE4" w14:textId="1677C674" w:rsidR="00570B77" w:rsidRDefault="00570B77" w:rsidP="00083DB6">
      <w:pPr>
        <w:pStyle w:val="Caption"/>
      </w:pPr>
      <w:bookmarkStart w:id="705" w:name="_Toc65568987"/>
      <w:r w:rsidRPr="2BF9C046">
        <w:t xml:space="preserve">FIGURE </w:t>
      </w:r>
      <w:r w:rsidRPr="2BF9C046">
        <w:rPr>
          <w:noProof/>
        </w:rPr>
        <w:fldChar w:fldCharType="begin"/>
      </w:r>
      <w:r w:rsidRPr="2BF9C046">
        <w:rPr>
          <w:noProof/>
        </w:rPr>
        <w:instrText xml:space="preserve"> SEQ Figure \* ARABIC </w:instrText>
      </w:r>
      <w:r w:rsidRPr="2BF9C046">
        <w:rPr>
          <w:noProof/>
        </w:rPr>
        <w:fldChar w:fldCharType="separate"/>
      </w:r>
      <w:r w:rsidR="00964EF7">
        <w:rPr>
          <w:noProof/>
        </w:rPr>
        <w:t>51</w:t>
      </w:r>
      <w:r w:rsidRPr="2BF9C046">
        <w:rPr>
          <w:noProof/>
        </w:rPr>
        <w:fldChar w:fldCharType="end"/>
      </w:r>
      <w:r w:rsidRPr="2BF9C046">
        <w:t xml:space="preserve">: </w:t>
      </w:r>
      <w:r>
        <w:t>UPDATE CUSTOM FIELDS SCREEN</w:t>
      </w:r>
      <w:bookmarkEnd w:id="705"/>
    </w:p>
    <w:p w14:paraId="02766A8E" w14:textId="77777777" w:rsidR="00570B77" w:rsidRDefault="00570B77" w:rsidP="00515C5A">
      <w:pPr>
        <w:pStyle w:val="BodyText"/>
      </w:pPr>
      <w:r>
        <w:rPr>
          <w:noProof/>
        </w:rPr>
        <w:lastRenderedPageBreak/>
        <w:drawing>
          <wp:inline distT="0" distB="0" distL="0" distR="0" wp14:anchorId="4D6A9514" wp14:editId="7EBA9C8F">
            <wp:extent cx="4507992" cy="3077571"/>
            <wp:effectExtent l="76200" t="76200" r="140335" b="142240"/>
            <wp:docPr id="2140928142" name="Picture 2140928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0928142"/>
                    <pic:cNvPicPr/>
                  </pic:nvPicPr>
                  <pic:blipFill>
                    <a:blip r:embed="rId142">
                      <a:extLst>
                        <a:ext uri="{28A0092B-C50C-407E-A947-70E740481C1C}">
                          <a14:useLocalDpi xmlns:a14="http://schemas.microsoft.com/office/drawing/2010/main" val="0"/>
                        </a:ext>
                      </a:extLst>
                    </a:blip>
                    <a:stretch>
                      <a:fillRect/>
                    </a:stretch>
                  </pic:blipFill>
                  <pic:spPr>
                    <a:xfrm>
                      <a:off x="0" y="0"/>
                      <a:ext cx="4511621" cy="30800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E26C35" w14:textId="77777777" w:rsidR="00570B77" w:rsidRPr="002257CB" w:rsidRDefault="00000000" w:rsidP="00083DB6">
      <w:pPr>
        <w:pStyle w:val="Caption"/>
        <w:rPr>
          <w:color w:val="70AD47" w:themeColor="accent6"/>
        </w:rPr>
      </w:pPr>
      <w:hyperlink w:anchor="_SETTINGS_1" w:history="1">
        <w:r w:rsidR="00570B77" w:rsidRPr="002257CB">
          <w:rPr>
            <w:rStyle w:val="Hyperlink"/>
            <w:color w:val="70AD47" w:themeColor="accent6"/>
          </w:rPr>
          <w:t>Return to: Settings</w:t>
        </w:r>
      </w:hyperlink>
    </w:p>
    <w:p w14:paraId="705DDD95" w14:textId="77777777" w:rsidR="00570B77" w:rsidRDefault="00570B77" w:rsidP="00570B77">
      <w:pPr>
        <w:pStyle w:val="Heading2"/>
      </w:pPr>
      <w:bookmarkStart w:id="706" w:name="_Toc111643101"/>
      <w:bookmarkStart w:id="707" w:name="_Toc132248029"/>
      <w:r>
        <w:t>ROUTE FIELD CONFIGURATION</w:t>
      </w:r>
      <w:bookmarkEnd w:id="706"/>
      <w:bookmarkEnd w:id="707"/>
    </w:p>
    <w:p w14:paraId="5C0A940A" w14:textId="0964542C" w:rsidR="00570B77" w:rsidRDefault="00570B77" w:rsidP="002257CB">
      <w:pPr>
        <w:pStyle w:val="BodyText"/>
      </w:pPr>
      <w:r>
        <w:t xml:space="preserve">Fields in Route Plan may be configured from this page. Route Plan standard fields are always </w:t>
      </w:r>
      <w:r w:rsidR="002E5F8C">
        <w:t>present but</w:t>
      </w:r>
      <w:r>
        <w:t xml:space="preserve"> may be set as either </w:t>
      </w:r>
      <w:r w:rsidRPr="00515C5A">
        <w:rPr>
          <w:b/>
          <w:bCs/>
        </w:rPr>
        <w:t>Optional</w:t>
      </w:r>
      <w:r>
        <w:t xml:space="preserve"> or </w:t>
      </w:r>
      <w:r w:rsidRPr="00515C5A">
        <w:rPr>
          <w:b/>
          <w:bCs/>
        </w:rPr>
        <w:t>Required</w:t>
      </w:r>
      <w:r>
        <w:t xml:space="preserve">. Route Plan custom fields may be further configured, as described in </w:t>
      </w:r>
      <w:r w:rsidR="0014696D">
        <w:t xml:space="preserve">the </w:t>
      </w:r>
      <w:r>
        <w:t>following table.</w:t>
      </w:r>
    </w:p>
    <w:p w14:paraId="11A46B0B" w14:textId="459430A4" w:rsidR="00570B77" w:rsidRDefault="00570B77" w:rsidP="002257CB">
      <w:pPr>
        <w:pStyle w:val="Caption"/>
      </w:pPr>
      <w:bookmarkStart w:id="708" w:name="_Toc65568988"/>
      <w:r w:rsidRPr="2BF9C046">
        <w:t xml:space="preserve">FIGURE </w:t>
      </w:r>
      <w:r w:rsidRPr="2BF9C046">
        <w:rPr>
          <w:noProof/>
        </w:rPr>
        <w:fldChar w:fldCharType="begin"/>
      </w:r>
      <w:r w:rsidRPr="2BF9C046">
        <w:rPr>
          <w:noProof/>
        </w:rPr>
        <w:instrText xml:space="preserve"> SEQ Figure \* ARABIC </w:instrText>
      </w:r>
      <w:r w:rsidRPr="2BF9C046">
        <w:rPr>
          <w:noProof/>
        </w:rPr>
        <w:fldChar w:fldCharType="separate"/>
      </w:r>
      <w:r w:rsidR="00964EF7">
        <w:rPr>
          <w:noProof/>
        </w:rPr>
        <w:t>52</w:t>
      </w:r>
      <w:r w:rsidRPr="2BF9C046">
        <w:rPr>
          <w:noProof/>
        </w:rPr>
        <w:fldChar w:fldCharType="end"/>
      </w:r>
      <w:r w:rsidRPr="2BF9C046">
        <w:t xml:space="preserve">: </w:t>
      </w:r>
      <w:r>
        <w:t>ROUTE FIELD CONFIGURATION SCREEN</w:t>
      </w:r>
      <w:bookmarkEnd w:id="708"/>
    </w:p>
    <w:p w14:paraId="6BAB4701" w14:textId="5A46F906" w:rsidR="00570B77" w:rsidRDefault="00570B77" w:rsidP="00515C5A">
      <w:pPr>
        <w:pStyle w:val="BodyText"/>
      </w:pPr>
      <w:del w:id="709" w:author="Pinnu, Sainath" w:date="2023-04-11T22:27:00Z">
        <w:r w:rsidDel="00E371FC">
          <w:rPr>
            <w:noProof/>
          </w:rPr>
          <w:lastRenderedPageBreak/>
          <w:drawing>
            <wp:inline distT="0" distB="0" distL="0" distR="0" wp14:anchorId="6BE4248F" wp14:editId="46FF07BD">
              <wp:extent cx="5179612" cy="3832860"/>
              <wp:effectExtent l="76200" t="76200" r="135890" b="129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180485" cy="38335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710" w:author="Pinnu, Sainath" w:date="2023-04-11T22:27:00Z">
        <w:r w:rsidR="00E371FC" w:rsidRPr="00E371FC">
          <w:rPr>
            <w:noProof/>
          </w:rPr>
          <w:t xml:space="preserve"> </w:t>
        </w:r>
        <w:r w:rsidR="00E371FC">
          <w:rPr>
            <w:noProof/>
          </w:rPr>
          <w:drawing>
            <wp:inline distT="0" distB="0" distL="0" distR="0" wp14:anchorId="1C792B75" wp14:editId="13673D71">
              <wp:extent cx="5943600" cy="29368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936875"/>
                      </a:xfrm>
                      <a:prstGeom prst="rect">
                        <a:avLst/>
                      </a:prstGeom>
                    </pic:spPr>
                  </pic:pic>
                </a:graphicData>
              </a:graphic>
            </wp:inline>
          </w:drawing>
        </w:r>
      </w:ins>
    </w:p>
    <w:p w14:paraId="24CFF28B" w14:textId="3B2F80FD" w:rsidR="00570B77" w:rsidRDefault="00570B77" w:rsidP="00080F48">
      <w:pPr>
        <w:pStyle w:val="Caption"/>
      </w:pPr>
      <w:bookmarkStart w:id="711" w:name="_Toc65569045"/>
      <w:r w:rsidRPr="002946F8">
        <w:t xml:space="preserve">Table </w:t>
      </w:r>
      <w:fldSimple w:instr=" SEQ Table \* ARABIC ">
        <w:r w:rsidR="00964EF7">
          <w:rPr>
            <w:noProof/>
          </w:rPr>
          <w:t>44</w:t>
        </w:r>
      </w:fldSimple>
      <w:r w:rsidRPr="002946F8">
        <w:t xml:space="preserve">: </w:t>
      </w:r>
      <w:r>
        <w:t>ROUTE PLAN CUSTOM FIELDS</w:t>
      </w:r>
      <w:bookmarkEnd w:id="711"/>
      <w:r>
        <w:t xml:space="preserve"> </w:t>
      </w:r>
      <w:r>
        <w:tab/>
        <w:t xml:space="preserve"> </w:t>
      </w:r>
    </w:p>
    <w:tbl>
      <w:tblPr>
        <w:tblStyle w:val="TableGrid1"/>
        <w:tblW w:w="8075" w:type="dxa"/>
        <w:tblInd w:w="460" w:type="dxa"/>
        <w:tblCellMar>
          <w:top w:w="95" w:type="dxa"/>
          <w:left w:w="5" w:type="dxa"/>
          <w:right w:w="88" w:type="dxa"/>
        </w:tblCellMar>
        <w:tblLook w:val="04A0" w:firstRow="1" w:lastRow="0" w:firstColumn="1" w:lastColumn="0" w:noHBand="0" w:noVBand="1"/>
      </w:tblPr>
      <w:tblGrid>
        <w:gridCol w:w="1881"/>
        <w:gridCol w:w="6194"/>
      </w:tblGrid>
      <w:tr w:rsidR="00570B77" w14:paraId="14594E12" w14:textId="77777777" w:rsidTr="00080F48">
        <w:trPr>
          <w:trHeight w:val="372"/>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589877AA" w14:textId="77777777" w:rsidR="00570B77" w:rsidRDefault="00570B77" w:rsidP="00080F48">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6C33A54C" w14:textId="77777777" w:rsidR="00570B77" w:rsidRDefault="00570B77" w:rsidP="00080F48">
            <w:pPr>
              <w:pStyle w:val="TableHeading"/>
            </w:pPr>
            <w:r>
              <w:t xml:space="preserve">Description </w:t>
            </w:r>
          </w:p>
        </w:tc>
      </w:tr>
      <w:tr w:rsidR="00570B77" w14:paraId="73109B4D"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4114CCF3" w14:textId="77777777" w:rsidR="00570B77" w:rsidRPr="00515C5A" w:rsidRDefault="00570B77" w:rsidP="00080F48">
            <w:pPr>
              <w:pStyle w:val="TableBody"/>
              <w:rPr>
                <w:b/>
                <w:bCs/>
              </w:rPr>
            </w:pPr>
            <w:r w:rsidRPr="00515C5A">
              <w:rPr>
                <w:b/>
                <w:bCs/>
              </w:rPr>
              <w:t xml:space="preserve">Field No. </w:t>
            </w:r>
          </w:p>
        </w:tc>
        <w:tc>
          <w:tcPr>
            <w:tcW w:w="6194" w:type="dxa"/>
            <w:tcBorders>
              <w:top w:val="single" w:sz="3" w:space="0" w:color="000000"/>
              <w:left w:val="single" w:sz="4" w:space="0" w:color="000000"/>
              <w:bottom w:val="single" w:sz="4" w:space="0" w:color="000000"/>
              <w:right w:val="single" w:sz="4" w:space="0" w:color="000000"/>
            </w:tcBorders>
          </w:tcPr>
          <w:p w14:paraId="560759E5" w14:textId="77777777" w:rsidR="00570B77" w:rsidRPr="00515C5A" w:rsidRDefault="00570B77" w:rsidP="002E5F8C">
            <w:pPr>
              <w:pStyle w:val="TableBody"/>
            </w:pPr>
            <w:r w:rsidRPr="00515C5A">
              <w:t>Field number. 1 to 20.</w:t>
            </w:r>
          </w:p>
        </w:tc>
      </w:tr>
      <w:tr w:rsidR="00570B77" w14:paraId="10A5C54F" w14:textId="77777777">
        <w:trPr>
          <w:trHeight w:val="336"/>
        </w:trPr>
        <w:tc>
          <w:tcPr>
            <w:tcW w:w="1881" w:type="dxa"/>
            <w:tcBorders>
              <w:top w:val="single" w:sz="4" w:space="0" w:color="000000"/>
              <w:left w:val="single" w:sz="4" w:space="0" w:color="000000"/>
              <w:bottom w:val="single" w:sz="4" w:space="0" w:color="000000"/>
              <w:right w:val="single" w:sz="4" w:space="0" w:color="000000"/>
            </w:tcBorders>
          </w:tcPr>
          <w:p w14:paraId="5F22D580" w14:textId="77777777" w:rsidR="00570B77" w:rsidRPr="00515C5A" w:rsidRDefault="00570B77" w:rsidP="00080F48">
            <w:pPr>
              <w:pStyle w:val="TableBody"/>
              <w:rPr>
                <w:b/>
                <w:bCs/>
              </w:rPr>
            </w:pPr>
            <w:r w:rsidRPr="00515C5A">
              <w:rPr>
                <w:b/>
                <w:bCs/>
              </w:rPr>
              <w:lastRenderedPageBreak/>
              <w:t xml:space="preserve">Name </w:t>
            </w:r>
          </w:p>
        </w:tc>
        <w:tc>
          <w:tcPr>
            <w:tcW w:w="6194" w:type="dxa"/>
            <w:tcBorders>
              <w:top w:val="single" w:sz="4" w:space="0" w:color="000000"/>
              <w:left w:val="single" w:sz="4" w:space="0" w:color="000000"/>
              <w:bottom w:val="single" w:sz="4" w:space="0" w:color="000000"/>
              <w:right w:val="single" w:sz="4" w:space="0" w:color="000000"/>
            </w:tcBorders>
          </w:tcPr>
          <w:p w14:paraId="56658B81" w14:textId="77777777" w:rsidR="00570B77" w:rsidRPr="00515C5A" w:rsidRDefault="00570B77" w:rsidP="002E5F8C">
            <w:pPr>
              <w:pStyle w:val="TableBody"/>
            </w:pPr>
            <w:r w:rsidRPr="00515C5A">
              <w:t>Label which will be displayed for this field.</w:t>
            </w:r>
          </w:p>
        </w:tc>
      </w:tr>
      <w:tr w:rsidR="00570B77" w14:paraId="4360EFFD"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428F1B53" w14:textId="77777777" w:rsidR="00570B77" w:rsidRPr="00515C5A" w:rsidRDefault="00570B77" w:rsidP="00080F48">
            <w:pPr>
              <w:pStyle w:val="TableBody"/>
              <w:rPr>
                <w:b/>
                <w:bCs/>
              </w:rPr>
            </w:pPr>
            <w:r w:rsidRPr="00515C5A">
              <w:rPr>
                <w:b/>
                <w:bCs/>
              </w:rPr>
              <w:t xml:space="preserve">Description </w:t>
            </w:r>
          </w:p>
        </w:tc>
        <w:tc>
          <w:tcPr>
            <w:tcW w:w="6194" w:type="dxa"/>
            <w:tcBorders>
              <w:top w:val="single" w:sz="4" w:space="0" w:color="000000"/>
              <w:left w:val="single" w:sz="4" w:space="0" w:color="000000"/>
              <w:bottom w:val="single" w:sz="4" w:space="0" w:color="000000"/>
              <w:right w:val="single" w:sz="4" w:space="0" w:color="000000"/>
            </w:tcBorders>
          </w:tcPr>
          <w:p w14:paraId="07181EC4" w14:textId="77777777" w:rsidR="00570B77" w:rsidRPr="00515C5A" w:rsidRDefault="00570B77" w:rsidP="002E5F8C">
            <w:pPr>
              <w:pStyle w:val="TableBody"/>
            </w:pPr>
            <w:r w:rsidRPr="00515C5A">
              <w:t>A longer description or notes about the field. This will NOT be displayed in the Route Plan – just for info here in the configuration.</w:t>
            </w:r>
          </w:p>
        </w:tc>
      </w:tr>
      <w:tr w:rsidR="00570B77" w14:paraId="626E9FD1"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78E38BE2" w14:textId="77777777" w:rsidR="00570B77" w:rsidRPr="00515C5A" w:rsidRDefault="00570B77" w:rsidP="00080F48">
            <w:pPr>
              <w:pStyle w:val="TableBody"/>
              <w:rPr>
                <w:b/>
                <w:bCs/>
              </w:rPr>
            </w:pPr>
            <w:r w:rsidRPr="00515C5A">
              <w:rPr>
                <w:b/>
                <w:bCs/>
              </w:rPr>
              <w:t>Required</w:t>
            </w:r>
          </w:p>
        </w:tc>
        <w:tc>
          <w:tcPr>
            <w:tcW w:w="6194" w:type="dxa"/>
            <w:tcBorders>
              <w:top w:val="single" w:sz="4" w:space="0" w:color="000000"/>
              <w:left w:val="single" w:sz="4" w:space="0" w:color="000000"/>
              <w:bottom w:val="single" w:sz="4" w:space="0" w:color="000000"/>
              <w:right w:val="single" w:sz="4" w:space="0" w:color="000000"/>
            </w:tcBorders>
          </w:tcPr>
          <w:p w14:paraId="2D6CCA8C" w14:textId="77777777" w:rsidR="002E5F8C" w:rsidRDefault="00570B77" w:rsidP="002E5F8C">
            <w:pPr>
              <w:pStyle w:val="TableBody"/>
            </w:pPr>
            <w:r w:rsidRPr="00515C5A">
              <w:t>Three options:</w:t>
            </w:r>
          </w:p>
          <w:p w14:paraId="32FE91CC" w14:textId="11BA710E" w:rsidR="002E5F8C" w:rsidRPr="00515C5A" w:rsidRDefault="00570B77" w:rsidP="002E5F8C">
            <w:pPr>
              <w:pStyle w:val="TableListBullet"/>
            </w:pPr>
            <w:r w:rsidRPr="00515C5A">
              <w:rPr>
                <w:b/>
                <w:bCs/>
              </w:rPr>
              <w:t>Inactive</w:t>
            </w:r>
            <w:r w:rsidRPr="00515C5A">
              <w:t>: This field will not be displayed in the Route Plan.</w:t>
            </w:r>
          </w:p>
          <w:p w14:paraId="4C7A482C" w14:textId="61BEE702" w:rsidR="00570B77" w:rsidRPr="00515C5A" w:rsidRDefault="00570B77" w:rsidP="00515C5A">
            <w:pPr>
              <w:pStyle w:val="TableListBullet"/>
            </w:pPr>
            <w:r w:rsidRPr="00515C5A">
              <w:rPr>
                <w:b/>
                <w:bCs/>
              </w:rPr>
              <w:t>Optional</w:t>
            </w:r>
            <w:r w:rsidRPr="00515C5A">
              <w:t xml:space="preserve">: This field will be </w:t>
            </w:r>
            <w:r w:rsidR="00F444CB" w:rsidRPr="00515C5A">
              <w:t>displayed but</w:t>
            </w:r>
            <w:r w:rsidRPr="00515C5A">
              <w:t xml:space="preserve"> is not required to save the Route Plan.</w:t>
            </w:r>
          </w:p>
          <w:p w14:paraId="0A2FAF8E" w14:textId="754F67F3" w:rsidR="00570B77" w:rsidRPr="00515C5A" w:rsidRDefault="00570B77" w:rsidP="00515C5A">
            <w:pPr>
              <w:pStyle w:val="TableListBullet"/>
            </w:pPr>
            <w:r w:rsidRPr="00515C5A">
              <w:rPr>
                <w:b/>
                <w:bCs/>
              </w:rPr>
              <w:t>Required</w:t>
            </w:r>
            <w:r w:rsidR="002E5F8C">
              <w:t>:</w:t>
            </w:r>
            <w:r w:rsidRPr="00515C5A">
              <w:t xml:space="preserve"> This field will be displayed and will be required to save the Route Plan.</w:t>
            </w:r>
          </w:p>
        </w:tc>
      </w:tr>
      <w:tr w:rsidR="00570B77" w14:paraId="53952AA5"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48F60ED5" w14:textId="77777777" w:rsidR="00570B77" w:rsidRPr="00515C5A" w:rsidRDefault="00570B77" w:rsidP="00080F48">
            <w:pPr>
              <w:pStyle w:val="TableBody"/>
              <w:rPr>
                <w:b/>
                <w:bCs/>
              </w:rPr>
            </w:pPr>
            <w:r w:rsidRPr="00515C5A">
              <w:rPr>
                <w:b/>
                <w:bCs/>
              </w:rPr>
              <w:t>Field Type</w:t>
            </w:r>
          </w:p>
        </w:tc>
        <w:tc>
          <w:tcPr>
            <w:tcW w:w="6194" w:type="dxa"/>
            <w:tcBorders>
              <w:top w:val="single" w:sz="4" w:space="0" w:color="000000"/>
              <w:left w:val="single" w:sz="4" w:space="0" w:color="000000"/>
              <w:bottom w:val="single" w:sz="4" w:space="0" w:color="000000"/>
              <w:right w:val="single" w:sz="4" w:space="0" w:color="000000"/>
            </w:tcBorders>
          </w:tcPr>
          <w:p w14:paraId="22A3EF87" w14:textId="77777777" w:rsidR="00570B77" w:rsidRPr="00515C5A" w:rsidRDefault="00570B77" w:rsidP="002E5F8C">
            <w:pPr>
              <w:pStyle w:val="TableBody"/>
            </w:pPr>
            <w:r w:rsidRPr="00515C5A">
              <w:t>Two options:</w:t>
            </w:r>
          </w:p>
          <w:p w14:paraId="0628C1F9" w14:textId="0253CD3E" w:rsidR="00570B77" w:rsidRPr="00515C5A" w:rsidRDefault="00570B77" w:rsidP="00515C5A">
            <w:pPr>
              <w:pStyle w:val="TableListBullet"/>
            </w:pPr>
            <w:r w:rsidRPr="00515C5A">
              <w:rPr>
                <w:b/>
                <w:bCs/>
              </w:rPr>
              <w:t>Free Text</w:t>
            </w:r>
            <w:r w:rsidRPr="00515C5A">
              <w:t xml:space="preserve">: </w:t>
            </w:r>
            <w:r w:rsidR="0014696D">
              <w:t>The u</w:t>
            </w:r>
            <w:r w:rsidR="0014696D" w:rsidRPr="00515C5A">
              <w:t xml:space="preserve">ser </w:t>
            </w:r>
            <w:r w:rsidRPr="00515C5A">
              <w:t xml:space="preserve">is allowed to type in </w:t>
            </w:r>
            <w:r w:rsidR="0014696D">
              <w:t xml:space="preserve">the </w:t>
            </w:r>
            <w:r w:rsidRPr="00515C5A">
              <w:t>value to be saved in this Route Plan field.</w:t>
            </w:r>
          </w:p>
          <w:p w14:paraId="64A61C36" w14:textId="618F2438" w:rsidR="00570B77" w:rsidRPr="00515C5A" w:rsidRDefault="004E0C6D" w:rsidP="00515C5A">
            <w:pPr>
              <w:pStyle w:val="TableListBullet"/>
            </w:pPr>
            <w:r w:rsidRPr="00515C5A">
              <w:rPr>
                <w:b/>
                <w:bCs/>
              </w:rPr>
              <w:t>Pre-set</w:t>
            </w:r>
            <w:r w:rsidR="00570B77" w:rsidRPr="00515C5A">
              <w:rPr>
                <w:b/>
                <w:bCs/>
              </w:rPr>
              <w:t xml:space="preserve"> List:</w:t>
            </w:r>
            <w:r w:rsidR="00570B77" w:rsidRPr="00515C5A">
              <w:t xml:space="preserve"> </w:t>
            </w:r>
            <w:r w:rsidR="0014696D">
              <w:t>The u</w:t>
            </w:r>
            <w:r w:rsidR="0014696D" w:rsidRPr="00515C5A">
              <w:t xml:space="preserve">ser </w:t>
            </w:r>
            <w:r w:rsidR="00570B77" w:rsidRPr="00515C5A">
              <w:t xml:space="preserve">chooses options from a dropdown menu. </w:t>
            </w:r>
          </w:p>
        </w:tc>
      </w:tr>
      <w:tr w:rsidR="00570B77" w14:paraId="7F005A92"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1C91CC6B" w14:textId="77777777" w:rsidR="00570B77" w:rsidRPr="00515C5A" w:rsidRDefault="00570B77" w:rsidP="00080F48">
            <w:pPr>
              <w:pStyle w:val="TableBody"/>
              <w:rPr>
                <w:b/>
                <w:bCs/>
              </w:rPr>
            </w:pPr>
            <w:r w:rsidRPr="00515C5A">
              <w:rPr>
                <w:b/>
                <w:bCs/>
              </w:rPr>
              <w:t>Max Size</w:t>
            </w:r>
          </w:p>
        </w:tc>
        <w:tc>
          <w:tcPr>
            <w:tcW w:w="6194" w:type="dxa"/>
            <w:tcBorders>
              <w:top w:val="single" w:sz="4" w:space="0" w:color="000000"/>
              <w:left w:val="single" w:sz="4" w:space="0" w:color="000000"/>
              <w:bottom w:val="single" w:sz="4" w:space="0" w:color="000000"/>
              <w:right w:val="single" w:sz="4" w:space="0" w:color="000000"/>
            </w:tcBorders>
          </w:tcPr>
          <w:p w14:paraId="205BDB7F" w14:textId="5D38F1C6" w:rsidR="00570B77" w:rsidRPr="00515C5A" w:rsidRDefault="00570B77" w:rsidP="002E5F8C">
            <w:pPr>
              <w:pStyle w:val="TableBody"/>
            </w:pPr>
            <w:r w:rsidRPr="00515C5A">
              <w:t xml:space="preserve">Only applicable for Free Text fields. If </w:t>
            </w:r>
            <w:r w:rsidR="0014696D">
              <w:t xml:space="preserve">the </w:t>
            </w:r>
            <w:r w:rsidRPr="00515C5A">
              <w:t xml:space="preserve">user types </w:t>
            </w:r>
            <w:r w:rsidR="0014696D">
              <w:t xml:space="preserve">a </w:t>
            </w:r>
            <w:r w:rsidRPr="00515C5A">
              <w:t xml:space="preserve">value, then this setting says how far they may go before </w:t>
            </w:r>
            <w:r w:rsidR="0014696D">
              <w:t xml:space="preserve">the </w:t>
            </w:r>
            <w:r w:rsidRPr="00515C5A">
              <w:t xml:space="preserve">system prevents additional text. Up to 500 characters </w:t>
            </w:r>
            <w:r w:rsidR="0014696D">
              <w:t>are</w:t>
            </w:r>
            <w:r w:rsidR="0014696D" w:rsidRPr="00515C5A">
              <w:t xml:space="preserve"> </w:t>
            </w:r>
            <w:r w:rsidRPr="00515C5A">
              <w:t>supported.</w:t>
            </w:r>
          </w:p>
        </w:tc>
      </w:tr>
      <w:tr w:rsidR="00570B77" w14:paraId="2561F3BA"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4B9F7F29" w14:textId="77777777" w:rsidR="00570B77" w:rsidRPr="00515C5A" w:rsidRDefault="00570B77" w:rsidP="00080F48">
            <w:pPr>
              <w:pStyle w:val="TableBody"/>
              <w:rPr>
                <w:b/>
                <w:bCs/>
              </w:rPr>
            </w:pPr>
            <w:r w:rsidRPr="00515C5A">
              <w:rPr>
                <w:b/>
                <w:bCs/>
              </w:rPr>
              <w:t>Default Value</w:t>
            </w:r>
          </w:p>
        </w:tc>
        <w:tc>
          <w:tcPr>
            <w:tcW w:w="6194" w:type="dxa"/>
            <w:tcBorders>
              <w:top w:val="single" w:sz="4" w:space="0" w:color="000000"/>
              <w:left w:val="single" w:sz="4" w:space="0" w:color="000000"/>
              <w:bottom w:val="single" w:sz="4" w:space="0" w:color="000000"/>
              <w:right w:val="single" w:sz="4" w:space="0" w:color="000000"/>
            </w:tcBorders>
          </w:tcPr>
          <w:p w14:paraId="40DE25EE" w14:textId="55643112" w:rsidR="00570B77" w:rsidRPr="00515C5A" w:rsidRDefault="00570B77" w:rsidP="002E5F8C">
            <w:pPr>
              <w:pStyle w:val="TableBody"/>
            </w:pPr>
            <w:r w:rsidRPr="00515C5A">
              <w:t xml:space="preserve">Value for this field will be shown when </w:t>
            </w:r>
            <w:r w:rsidR="0014696D">
              <w:t xml:space="preserve">the </w:t>
            </w:r>
            <w:r w:rsidRPr="00515C5A">
              <w:t>user initially opens Route Plan. Users may override the Route Plan if desired.</w:t>
            </w:r>
          </w:p>
        </w:tc>
      </w:tr>
      <w:tr w:rsidR="00570B77" w14:paraId="1DEF99D9"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39CFFF5C" w14:textId="77777777" w:rsidR="00570B77" w:rsidRPr="00515C5A" w:rsidRDefault="00570B77" w:rsidP="00080F48">
            <w:pPr>
              <w:pStyle w:val="TableBody"/>
              <w:rPr>
                <w:b/>
                <w:bCs/>
              </w:rPr>
            </w:pPr>
            <w:r w:rsidRPr="00515C5A">
              <w:rPr>
                <w:b/>
                <w:bCs/>
              </w:rPr>
              <w:t>Content</w:t>
            </w:r>
          </w:p>
        </w:tc>
        <w:tc>
          <w:tcPr>
            <w:tcW w:w="6194" w:type="dxa"/>
            <w:tcBorders>
              <w:top w:val="single" w:sz="4" w:space="0" w:color="000000"/>
              <w:left w:val="single" w:sz="4" w:space="0" w:color="000000"/>
              <w:bottom w:val="single" w:sz="4" w:space="0" w:color="000000"/>
              <w:right w:val="single" w:sz="4" w:space="0" w:color="000000"/>
            </w:tcBorders>
          </w:tcPr>
          <w:p w14:paraId="29D1C7A2" w14:textId="64D69738" w:rsidR="002E5F8C" w:rsidRDefault="00570B77" w:rsidP="002E5F8C">
            <w:pPr>
              <w:pStyle w:val="TableBody"/>
            </w:pPr>
            <w:r w:rsidRPr="00515C5A">
              <w:t xml:space="preserve">Only applicable for </w:t>
            </w:r>
            <w:r w:rsidR="004E0C6D" w:rsidRPr="00515C5A">
              <w:rPr>
                <w:b/>
                <w:bCs/>
              </w:rPr>
              <w:t>Pre-set</w:t>
            </w:r>
            <w:r w:rsidRPr="00515C5A">
              <w:rPr>
                <w:b/>
                <w:bCs/>
              </w:rPr>
              <w:t xml:space="preserve"> List</w:t>
            </w:r>
            <w:r w:rsidRPr="00515C5A">
              <w:t xml:space="preserve"> fields. Options in </w:t>
            </w:r>
            <w:r w:rsidR="0014696D">
              <w:t xml:space="preserve">the </w:t>
            </w:r>
            <w:r w:rsidRPr="00515C5A">
              <w:t xml:space="preserve">dropdown menu </w:t>
            </w:r>
            <w:r w:rsidR="0014696D">
              <w:t xml:space="preserve">are </w:t>
            </w:r>
            <w:r w:rsidRPr="00515C5A">
              <w:t xml:space="preserve">written as a comma-separated list. </w:t>
            </w:r>
          </w:p>
          <w:p w14:paraId="7B844FA0" w14:textId="31907E15" w:rsidR="00570B77" w:rsidRPr="00515C5A" w:rsidRDefault="00570B77" w:rsidP="002E5F8C">
            <w:pPr>
              <w:pStyle w:val="TableBody"/>
            </w:pPr>
            <w:r w:rsidRPr="00515C5A">
              <w:rPr>
                <w:b/>
                <w:bCs/>
                <w:u w:val="single"/>
              </w:rPr>
              <w:t xml:space="preserve">For </w:t>
            </w:r>
            <w:r w:rsidR="00F444CB" w:rsidRPr="00515C5A">
              <w:rPr>
                <w:b/>
                <w:bCs/>
                <w:u w:val="single"/>
              </w:rPr>
              <w:t>example,</w:t>
            </w:r>
            <w:r w:rsidRPr="00515C5A">
              <w:t xml:space="preserve"> “t1,t2,t3” results in options t1, t2, and t3 appearing in dropdown menu.</w:t>
            </w:r>
          </w:p>
        </w:tc>
      </w:tr>
    </w:tbl>
    <w:p w14:paraId="4025FC20" w14:textId="271B5CFD" w:rsidR="00570B77" w:rsidRPr="00080F48" w:rsidRDefault="00000000" w:rsidP="00080F48">
      <w:pPr>
        <w:pStyle w:val="Caption"/>
        <w:rPr>
          <w:rStyle w:val="Hyperlink"/>
          <w:color w:val="70AD47" w:themeColor="accent6"/>
        </w:rPr>
      </w:pPr>
      <w:hyperlink w:anchor="_SETTINGS_1" w:history="1">
        <w:r w:rsidR="00570B77" w:rsidRPr="00080F48">
          <w:rPr>
            <w:rStyle w:val="Hyperlink"/>
            <w:color w:val="70AD47" w:themeColor="accent6"/>
          </w:rPr>
          <w:t>Return to: Settings</w:t>
        </w:r>
      </w:hyperlink>
    </w:p>
    <w:p w14:paraId="5FCB1872" w14:textId="77777777" w:rsidR="00080F48" w:rsidRDefault="00080F48" w:rsidP="00570B77">
      <w:pPr>
        <w:spacing w:after="206"/>
      </w:pPr>
    </w:p>
    <w:p w14:paraId="0C46336A" w14:textId="77777777" w:rsidR="00570B77" w:rsidRDefault="00570B77" w:rsidP="00570B77">
      <w:pPr>
        <w:pStyle w:val="Heading2"/>
      </w:pPr>
      <w:bookmarkStart w:id="712" w:name="_Ref65570451"/>
      <w:bookmarkStart w:id="713" w:name="_Toc111643102"/>
      <w:bookmarkStart w:id="714" w:name="_Toc132248030"/>
      <w:r>
        <w:t>ROUTE PLAN WORKFLOW</w:t>
      </w:r>
      <w:bookmarkEnd w:id="712"/>
      <w:bookmarkEnd w:id="713"/>
      <w:bookmarkEnd w:id="714"/>
    </w:p>
    <w:p w14:paraId="6C2A7CBD" w14:textId="549C8AAA" w:rsidR="007C454D" w:rsidRDefault="00570B77" w:rsidP="00080F48">
      <w:pPr>
        <w:pStyle w:val="BodyText"/>
        <w:rPr>
          <w:bCs/>
        </w:rPr>
      </w:pPr>
      <w:r>
        <w:t>Route Plans may follow a configurable workflow: from one status to another, with pre-defined transitions available at each point. This page does the configuration.</w:t>
      </w:r>
    </w:p>
    <w:p w14:paraId="19773375" w14:textId="77777777" w:rsidR="007C454D" w:rsidRDefault="00570B77" w:rsidP="00080F48">
      <w:pPr>
        <w:pStyle w:val="BodyText"/>
      </w:pPr>
      <w:r w:rsidRPr="00515C5A">
        <w:rPr>
          <w:b/>
        </w:rPr>
        <w:t>Route Plan Workflows:</w:t>
      </w:r>
      <w:r>
        <w:t xml:space="preserve"> In the upper section, you may define the transitions allowed for a Route Plan. Each is identified by a pair of statuses – </w:t>
      </w:r>
      <w:r w:rsidRPr="00515C5A">
        <w:rPr>
          <w:b/>
          <w:bCs/>
        </w:rPr>
        <w:t>Begin</w:t>
      </w:r>
      <w:r>
        <w:t xml:space="preserve"> and </w:t>
      </w:r>
      <w:r w:rsidRPr="00515C5A">
        <w:rPr>
          <w:b/>
          <w:bCs/>
        </w:rPr>
        <w:t>End</w:t>
      </w:r>
      <w:r>
        <w:t>.</w:t>
      </w:r>
    </w:p>
    <w:p w14:paraId="7C2F3089" w14:textId="1F7CBCA3" w:rsidR="00570B77" w:rsidRPr="00434AD6" w:rsidRDefault="00570B77" w:rsidP="00515C5A">
      <w:pPr>
        <w:pStyle w:val="Note2"/>
      </w:pPr>
      <w:r w:rsidRPr="00515C5A">
        <w:rPr>
          <w:b/>
          <w:bCs/>
        </w:rPr>
        <w:t>Note</w:t>
      </w:r>
      <w:r w:rsidR="007C454D">
        <w:rPr>
          <w:b/>
          <w:bCs/>
        </w:rPr>
        <w:t>:</w:t>
      </w:r>
      <w:r>
        <w:t xml:space="preserve"> </w:t>
      </w:r>
      <w:r w:rsidR="007C454D">
        <w:t>T</w:t>
      </w:r>
      <w:r>
        <w:t>he available statuses may be modified by your institution during application install</w:t>
      </w:r>
      <w:r w:rsidR="0014696D">
        <w:t>ation</w:t>
      </w:r>
      <w:r>
        <w:t xml:space="preserve"> or later configuration, up to 20 statuses total.</w:t>
      </w:r>
    </w:p>
    <w:p w14:paraId="65DA8D2C" w14:textId="35C634F1" w:rsidR="007C454D" w:rsidRDefault="00570B77" w:rsidP="00080F48">
      <w:pPr>
        <w:pStyle w:val="BodyText"/>
      </w:pPr>
      <w:r w:rsidRPr="00515C5A">
        <w:rPr>
          <w:b/>
        </w:rPr>
        <w:lastRenderedPageBreak/>
        <w:t>Route Order Updates:</w:t>
      </w:r>
      <w:r>
        <w:t xml:space="preserve"> When a Route Plan changes status, the system may attempt to update the included orders. The lower section of </w:t>
      </w:r>
      <w:r w:rsidR="0014696D">
        <w:t xml:space="preserve">the </w:t>
      </w:r>
      <w:r>
        <w:t xml:space="preserve">page here configures if and how that will occur. </w:t>
      </w:r>
    </w:p>
    <w:p w14:paraId="3965FF77" w14:textId="33DAA436" w:rsidR="00570B77" w:rsidRPr="00D9589B" w:rsidRDefault="00570B77" w:rsidP="00515C5A">
      <w:pPr>
        <w:pStyle w:val="Note2"/>
      </w:pPr>
      <w:r w:rsidRPr="00515C5A">
        <w:rPr>
          <w:b/>
          <w:bCs/>
        </w:rPr>
        <w:t>Note</w:t>
      </w:r>
      <w:r>
        <w:t>: If an order update is attempted through the Route Plan, that action must follow the rules of the Order Workflow settings established in OptiCash and/or OptiVault. If Route Plan attempts to do an ordering task that is not allowed, then the order will simply not be updated.</w:t>
      </w:r>
    </w:p>
    <w:p w14:paraId="22425151" w14:textId="1FB5BC4B" w:rsidR="00570B77" w:rsidRDefault="00570B77" w:rsidP="00080F48">
      <w:pPr>
        <w:pStyle w:val="Caption"/>
      </w:pPr>
      <w:bookmarkStart w:id="715" w:name="_Toc65568989"/>
      <w:r w:rsidRPr="2BF9C046">
        <w:t xml:space="preserve">FIGURE </w:t>
      </w:r>
      <w:r w:rsidRPr="2BF9C046">
        <w:rPr>
          <w:noProof/>
        </w:rPr>
        <w:fldChar w:fldCharType="begin"/>
      </w:r>
      <w:r w:rsidRPr="2BF9C046">
        <w:rPr>
          <w:noProof/>
        </w:rPr>
        <w:instrText xml:space="preserve"> SEQ Figure \* ARABIC </w:instrText>
      </w:r>
      <w:r w:rsidRPr="2BF9C046">
        <w:rPr>
          <w:noProof/>
        </w:rPr>
        <w:fldChar w:fldCharType="separate"/>
      </w:r>
      <w:r w:rsidR="00964EF7">
        <w:rPr>
          <w:noProof/>
        </w:rPr>
        <w:t>53</w:t>
      </w:r>
      <w:r w:rsidRPr="2BF9C046">
        <w:rPr>
          <w:noProof/>
        </w:rPr>
        <w:fldChar w:fldCharType="end"/>
      </w:r>
      <w:r w:rsidRPr="2BF9C046">
        <w:t xml:space="preserve">: </w:t>
      </w:r>
      <w:r>
        <w:t>ROUTE PLAN WORKFLOW SCREEN</w:t>
      </w:r>
      <w:bookmarkEnd w:id="715"/>
    </w:p>
    <w:p w14:paraId="653659A1" w14:textId="1BC66495" w:rsidR="00570B77" w:rsidRDefault="00570B77" w:rsidP="00515C5A">
      <w:pPr>
        <w:pStyle w:val="BodyText"/>
      </w:pPr>
      <w:del w:id="716" w:author="Pinnu, Sainath" w:date="2023-04-11T22:28:00Z">
        <w:r w:rsidDel="006F4DF8">
          <w:rPr>
            <w:noProof/>
          </w:rPr>
          <w:drawing>
            <wp:inline distT="0" distB="0" distL="0" distR="0" wp14:anchorId="10BA253B" wp14:editId="1939DE6C">
              <wp:extent cx="5131904" cy="1790700"/>
              <wp:effectExtent l="76200" t="76200" r="126365" b="133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132619" cy="1790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717" w:author="Pinnu, Sainath" w:date="2023-04-11T22:28:00Z">
        <w:r w:rsidR="006F4DF8" w:rsidRPr="006F4DF8">
          <w:rPr>
            <w:noProof/>
          </w:rPr>
          <w:t xml:space="preserve"> </w:t>
        </w:r>
        <w:r w:rsidR="006F4DF8">
          <w:rPr>
            <w:noProof/>
          </w:rPr>
          <w:drawing>
            <wp:inline distT="0" distB="0" distL="0" distR="0" wp14:anchorId="6AF15040" wp14:editId="206190B7">
              <wp:extent cx="5943600" cy="13658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365885"/>
                      </a:xfrm>
                      <a:prstGeom prst="rect">
                        <a:avLst/>
                      </a:prstGeom>
                    </pic:spPr>
                  </pic:pic>
                </a:graphicData>
              </a:graphic>
            </wp:inline>
          </w:drawing>
        </w:r>
      </w:ins>
    </w:p>
    <w:p w14:paraId="67220EF7" w14:textId="77777777" w:rsidR="00080F48" w:rsidRDefault="00080F48" w:rsidP="00080F48">
      <w:pPr>
        <w:pStyle w:val="Caption"/>
      </w:pPr>
      <w:bookmarkStart w:id="718" w:name="_Toc65569046"/>
    </w:p>
    <w:p w14:paraId="71196115" w14:textId="173A2D61" w:rsidR="00570B77" w:rsidRDefault="00570B77" w:rsidP="00080F48">
      <w:pPr>
        <w:pStyle w:val="Caption"/>
      </w:pPr>
      <w:r w:rsidRPr="002946F8">
        <w:t xml:space="preserve">Table </w:t>
      </w:r>
      <w:fldSimple w:instr=" SEQ Table \* ARABIC ">
        <w:r w:rsidR="00964EF7">
          <w:rPr>
            <w:noProof/>
          </w:rPr>
          <w:t>45</w:t>
        </w:r>
      </w:fldSimple>
      <w:r w:rsidRPr="002946F8">
        <w:t xml:space="preserve">: </w:t>
      </w:r>
      <w:r>
        <w:t>ROUTE PLAN WORKFLOW FIELDS</w:t>
      </w:r>
      <w:bookmarkEnd w:id="718"/>
      <w:r>
        <w:t xml:space="preserve"> </w:t>
      </w:r>
      <w:r>
        <w:tab/>
        <w:t xml:space="preserve"> </w:t>
      </w:r>
    </w:p>
    <w:tbl>
      <w:tblPr>
        <w:tblStyle w:val="TableGrid1"/>
        <w:tblW w:w="7730" w:type="dxa"/>
        <w:tblInd w:w="805" w:type="dxa"/>
        <w:tblCellMar>
          <w:top w:w="95" w:type="dxa"/>
          <w:left w:w="5" w:type="dxa"/>
          <w:right w:w="88" w:type="dxa"/>
        </w:tblCellMar>
        <w:tblLook w:val="04A0" w:firstRow="1" w:lastRow="0" w:firstColumn="1" w:lastColumn="0" w:noHBand="0" w:noVBand="1"/>
      </w:tblPr>
      <w:tblGrid>
        <w:gridCol w:w="1536"/>
        <w:gridCol w:w="6194"/>
      </w:tblGrid>
      <w:tr w:rsidR="00570B77" w14:paraId="318A883E" w14:textId="77777777" w:rsidTr="00515C5A">
        <w:trPr>
          <w:trHeight w:val="372"/>
        </w:trPr>
        <w:tc>
          <w:tcPr>
            <w:tcW w:w="1536" w:type="dxa"/>
            <w:tcBorders>
              <w:top w:val="single" w:sz="4" w:space="0" w:color="000000"/>
              <w:left w:val="single" w:sz="4" w:space="0" w:color="000000"/>
              <w:bottom w:val="single" w:sz="3" w:space="0" w:color="000000"/>
              <w:right w:val="single" w:sz="4" w:space="0" w:color="000000"/>
            </w:tcBorders>
            <w:shd w:val="clear" w:color="auto" w:fill="54B948"/>
          </w:tcPr>
          <w:p w14:paraId="75AE5C89" w14:textId="77777777" w:rsidR="00570B77" w:rsidRDefault="00570B77" w:rsidP="00691211">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3D20E1FD" w14:textId="77777777" w:rsidR="00570B77" w:rsidRDefault="00570B77" w:rsidP="00691211">
            <w:pPr>
              <w:pStyle w:val="TableHeading"/>
            </w:pPr>
            <w:r>
              <w:t xml:space="preserve">Description </w:t>
            </w:r>
          </w:p>
        </w:tc>
      </w:tr>
      <w:tr w:rsidR="00570B77" w14:paraId="6A8713A0" w14:textId="77777777" w:rsidTr="00515C5A">
        <w:trPr>
          <w:trHeight w:val="333"/>
        </w:trPr>
        <w:tc>
          <w:tcPr>
            <w:tcW w:w="1536" w:type="dxa"/>
            <w:tcBorders>
              <w:top w:val="single" w:sz="3" w:space="0" w:color="000000"/>
              <w:left w:val="single" w:sz="4" w:space="0" w:color="000000"/>
              <w:bottom w:val="single" w:sz="4" w:space="0" w:color="000000"/>
              <w:right w:val="single" w:sz="4" w:space="0" w:color="000000"/>
            </w:tcBorders>
          </w:tcPr>
          <w:p w14:paraId="2A998A7E" w14:textId="77777777" w:rsidR="00570B77" w:rsidRPr="00515C5A" w:rsidRDefault="00570B77" w:rsidP="00691211">
            <w:pPr>
              <w:pStyle w:val="TableBody"/>
              <w:rPr>
                <w:b/>
                <w:bCs/>
              </w:rPr>
            </w:pPr>
            <w:r w:rsidRPr="00515C5A">
              <w:rPr>
                <w:b/>
                <w:bCs/>
              </w:rPr>
              <w:t xml:space="preserve">Route Begin Status </w:t>
            </w:r>
          </w:p>
        </w:tc>
        <w:tc>
          <w:tcPr>
            <w:tcW w:w="6194" w:type="dxa"/>
            <w:tcBorders>
              <w:top w:val="single" w:sz="3" w:space="0" w:color="000000"/>
              <w:left w:val="single" w:sz="4" w:space="0" w:color="000000"/>
              <w:bottom w:val="single" w:sz="4" w:space="0" w:color="000000"/>
              <w:right w:val="single" w:sz="4" w:space="0" w:color="000000"/>
            </w:tcBorders>
          </w:tcPr>
          <w:p w14:paraId="5F62C0B0" w14:textId="77777777" w:rsidR="00570B77" w:rsidRPr="00515C5A" w:rsidRDefault="00570B77" w:rsidP="007C454D">
            <w:pPr>
              <w:pStyle w:val="TableBody"/>
            </w:pPr>
            <w:r w:rsidRPr="00515C5A">
              <w:t>This configuration will be in effect when the Route Plan begins in this status.</w:t>
            </w:r>
          </w:p>
        </w:tc>
      </w:tr>
      <w:tr w:rsidR="00570B77" w14:paraId="02D0AA72" w14:textId="77777777" w:rsidTr="00515C5A">
        <w:trPr>
          <w:trHeight w:val="336"/>
        </w:trPr>
        <w:tc>
          <w:tcPr>
            <w:tcW w:w="1536" w:type="dxa"/>
            <w:tcBorders>
              <w:top w:val="single" w:sz="4" w:space="0" w:color="000000"/>
              <w:left w:val="single" w:sz="4" w:space="0" w:color="000000"/>
              <w:bottom w:val="single" w:sz="4" w:space="0" w:color="000000"/>
              <w:right w:val="single" w:sz="4" w:space="0" w:color="000000"/>
            </w:tcBorders>
          </w:tcPr>
          <w:p w14:paraId="5B08CC59" w14:textId="77777777" w:rsidR="00570B77" w:rsidRPr="00515C5A" w:rsidRDefault="00570B77" w:rsidP="00691211">
            <w:pPr>
              <w:pStyle w:val="TableBody"/>
              <w:rPr>
                <w:b/>
                <w:bCs/>
              </w:rPr>
            </w:pPr>
            <w:r w:rsidRPr="00515C5A">
              <w:rPr>
                <w:b/>
                <w:bCs/>
              </w:rPr>
              <w:t>Route End Status</w:t>
            </w:r>
          </w:p>
        </w:tc>
        <w:tc>
          <w:tcPr>
            <w:tcW w:w="6194" w:type="dxa"/>
            <w:tcBorders>
              <w:top w:val="single" w:sz="4" w:space="0" w:color="000000"/>
              <w:left w:val="single" w:sz="4" w:space="0" w:color="000000"/>
              <w:bottom w:val="single" w:sz="4" w:space="0" w:color="000000"/>
              <w:right w:val="single" w:sz="4" w:space="0" w:color="000000"/>
            </w:tcBorders>
          </w:tcPr>
          <w:p w14:paraId="7B944965" w14:textId="77777777" w:rsidR="00570B77" w:rsidRPr="00515C5A" w:rsidRDefault="00570B77" w:rsidP="007C454D">
            <w:pPr>
              <w:pStyle w:val="TableBody"/>
            </w:pPr>
            <w:r w:rsidRPr="00515C5A">
              <w:t>This status is where the Route Plan will end its transition.</w:t>
            </w:r>
          </w:p>
        </w:tc>
      </w:tr>
      <w:tr w:rsidR="00570B77" w14:paraId="639392DC" w14:textId="77777777" w:rsidTr="00515C5A">
        <w:trPr>
          <w:trHeight w:val="334"/>
        </w:trPr>
        <w:tc>
          <w:tcPr>
            <w:tcW w:w="1536" w:type="dxa"/>
            <w:tcBorders>
              <w:top w:val="single" w:sz="4" w:space="0" w:color="000000"/>
              <w:left w:val="single" w:sz="4" w:space="0" w:color="000000"/>
              <w:bottom w:val="single" w:sz="4" w:space="0" w:color="000000"/>
              <w:right w:val="single" w:sz="4" w:space="0" w:color="000000"/>
            </w:tcBorders>
          </w:tcPr>
          <w:p w14:paraId="1A27898B" w14:textId="77777777" w:rsidR="00570B77" w:rsidRPr="00515C5A" w:rsidRDefault="00570B77" w:rsidP="00691211">
            <w:pPr>
              <w:pStyle w:val="TableBody"/>
              <w:rPr>
                <w:b/>
                <w:bCs/>
              </w:rPr>
            </w:pPr>
            <w:r w:rsidRPr="00515C5A">
              <w:rPr>
                <w:b/>
                <w:bCs/>
              </w:rPr>
              <w:t>Order Workflow</w:t>
            </w:r>
          </w:p>
        </w:tc>
        <w:tc>
          <w:tcPr>
            <w:tcW w:w="6194" w:type="dxa"/>
            <w:tcBorders>
              <w:top w:val="single" w:sz="4" w:space="0" w:color="000000"/>
              <w:left w:val="single" w:sz="4" w:space="0" w:color="000000"/>
              <w:bottom w:val="single" w:sz="4" w:space="0" w:color="000000"/>
              <w:right w:val="single" w:sz="4" w:space="0" w:color="000000"/>
            </w:tcBorders>
          </w:tcPr>
          <w:p w14:paraId="79D460D4" w14:textId="55B57FC3" w:rsidR="00570B77" w:rsidRPr="00515C5A" w:rsidRDefault="0014696D" w:rsidP="007C454D">
            <w:pPr>
              <w:pStyle w:val="TableBody"/>
            </w:pPr>
            <w:r>
              <w:t xml:space="preserve">The </w:t>
            </w:r>
            <w:r w:rsidR="00570B77" w:rsidRPr="00515C5A">
              <w:t>type of orders in the Route Plan will be included for this action.</w:t>
            </w:r>
          </w:p>
        </w:tc>
      </w:tr>
      <w:tr w:rsidR="00570B77" w14:paraId="22CF47CD" w14:textId="77777777" w:rsidTr="00515C5A">
        <w:trPr>
          <w:trHeight w:val="334"/>
        </w:trPr>
        <w:tc>
          <w:tcPr>
            <w:tcW w:w="1536" w:type="dxa"/>
            <w:tcBorders>
              <w:top w:val="single" w:sz="4" w:space="0" w:color="000000"/>
              <w:left w:val="single" w:sz="4" w:space="0" w:color="000000"/>
              <w:bottom w:val="single" w:sz="4" w:space="0" w:color="000000"/>
              <w:right w:val="single" w:sz="4" w:space="0" w:color="000000"/>
            </w:tcBorders>
          </w:tcPr>
          <w:p w14:paraId="2F75E6DA" w14:textId="77777777" w:rsidR="00570B77" w:rsidRPr="00515C5A" w:rsidRDefault="00570B77" w:rsidP="00691211">
            <w:pPr>
              <w:pStyle w:val="TableBody"/>
              <w:rPr>
                <w:b/>
                <w:bCs/>
              </w:rPr>
            </w:pPr>
            <w:r w:rsidRPr="00515C5A">
              <w:rPr>
                <w:b/>
                <w:bCs/>
              </w:rPr>
              <w:t>Order Begin State</w:t>
            </w:r>
          </w:p>
        </w:tc>
        <w:tc>
          <w:tcPr>
            <w:tcW w:w="6194" w:type="dxa"/>
            <w:tcBorders>
              <w:top w:val="single" w:sz="4" w:space="0" w:color="000000"/>
              <w:left w:val="single" w:sz="4" w:space="0" w:color="000000"/>
              <w:bottom w:val="single" w:sz="4" w:space="0" w:color="000000"/>
              <w:right w:val="single" w:sz="4" w:space="0" w:color="000000"/>
            </w:tcBorders>
          </w:tcPr>
          <w:p w14:paraId="5926065F" w14:textId="77777777" w:rsidR="00570B77" w:rsidRPr="00515C5A" w:rsidRDefault="00570B77" w:rsidP="007C454D">
            <w:pPr>
              <w:pStyle w:val="TableBody"/>
            </w:pPr>
            <w:r w:rsidRPr="00515C5A">
              <w:t>Orders in the Route Plan currently in this state will be included for this action.</w:t>
            </w:r>
          </w:p>
        </w:tc>
      </w:tr>
      <w:tr w:rsidR="00570B77" w14:paraId="17844AB0" w14:textId="77777777" w:rsidTr="00515C5A">
        <w:trPr>
          <w:trHeight w:val="334"/>
        </w:trPr>
        <w:tc>
          <w:tcPr>
            <w:tcW w:w="1536" w:type="dxa"/>
            <w:tcBorders>
              <w:top w:val="single" w:sz="4" w:space="0" w:color="000000"/>
              <w:left w:val="single" w:sz="4" w:space="0" w:color="000000"/>
              <w:bottom w:val="single" w:sz="4" w:space="0" w:color="000000"/>
              <w:right w:val="single" w:sz="4" w:space="0" w:color="000000"/>
            </w:tcBorders>
          </w:tcPr>
          <w:p w14:paraId="05023C6C" w14:textId="77777777" w:rsidR="00570B77" w:rsidRPr="00515C5A" w:rsidRDefault="00570B77" w:rsidP="00691211">
            <w:pPr>
              <w:pStyle w:val="TableBody"/>
              <w:rPr>
                <w:b/>
                <w:bCs/>
              </w:rPr>
            </w:pPr>
            <w:r w:rsidRPr="00515C5A">
              <w:rPr>
                <w:b/>
                <w:bCs/>
              </w:rPr>
              <w:lastRenderedPageBreak/>
              <w:t>Order Task</w:t>
            </w:r>
          </w:p>
        </w:tc>
        <w:tc>
          <w:tcPr>
            <w:tcW w:w="6194" w:type="dxa"/>
            <w:tcBorders>
              <w:top w:val="single" w:sz="4" w:space="0" w:color="000000"/>
              <w:left w:val="single" w:sz="4" w:space="0" w:color="000000"/>
              <w:bottom w:val="single" w:sz="4" w:space="0" w:color="000000"/>
              <w:right w:val="single" w:sz="4" w:space="0" w:color="000000"/>
            </w:tcBorders>
          </w:tcPr>
          <w:p w14:paraId="41D4B082" w14:textId="2EF349FC" w:rsidR="00570B77" w:rsidRPr="00515C5A" w:rsidRDefault="00570B77" w:rsidP="007C454D">
            <w:pPr>
              <w:pStyle w:val="TableBody"/>
            </w:pPr>
            <w:r w:rsidRPr="00515C5A">
              <w:t xml:space="preserve">The action (Task) which will be applied to the orders in Route Plan </w:t>
            </w:r>
            <w:r w:rsidR="0014696D" w:rsidRPr="00515C5A">
              <w:t>fit</w:t>
            </w:r>
            <w:r w:rsidR="0014696D">
              <w:t>s</w:t>
            </w:r>
            <w:r w:rsidR="0014696D" w:rsidRPr="00515C5A">
              <w:t xml:space="preserve"> </w:t>
            </w:r>
            <w:r w:rsidRPr="00515C5A">
              <w:t xml:space="preserve">the preceding criteria. </w:t>
            </w:r>
          </w:p>
        </w:tc>
      </w:tr>
    </w:tbl>
    <w:p w14:paraId="1EFC5A06" w14:textId="07498C94" w:rsidR="00570B77" w:rsidRDefault="00000000" w:rsidP="00691211">
      <w:pPr>
        <w:pStyle w:val="Caption"/>
        <w:rPr>
          <w:rStyle w:val="Hyperlink"/>
          <w:color w:val="70AD47" w:themeColor="accent6"/>
        </w:rPr>
      </w:pPr>
      <w:hyperlink w:anchor="_SETTINGS_1" w:history="1">
        <w:r w:rsidR="00570B77" w:rsidRPr="00691211">
          <w:rPr>
            <w:rStyle w:val="Hyperlink"/>
            <w:color w:val="70AD47" w:themeColor="accent6"/>
          </w:rPr>
          <w:t>Return to: Settings</w:t>
        </w:r>
      </w:hyperlink>
    </w:p>
    <w:p w14:paraId="2BA2B2FA" w14:textId="77777777" w:rsidR="00691211" w:rsidRPr="00691211" w:rsidRDefault="00691211" w:rsidP="00691211"/>
    <w:p w14:paraId="52165C24" w14:textId="77777777" w:rsidR="00570B77" w:rsidRDefault="00570B77" w:rsidP="00570B77">
      <w:pPr>
        <w:pStyle w:val="Heading2"/>
      </w:pPr>
      <w:bookmarkStart w:id="719" w:name="_Toc111643103"/>
      <w:bookmarkStart w:id="720" w:name="_Toc132248031"/>
      <w:r>
        <w:t>VAULT LOAD CONFIGURATION</w:t>
      </w:r>
      <w:bookmarkEnd w:id="719"/>
      <w:bookmarkEnd w:id="720"/>
    </w:p>
    <w:p w14:paraId="1CFE5192" w14:textId="466A22D6" w:rsidR="001A0F2F" w:rsidRDefault="00570B77" w:rsidP="00691211">
      <w:pPr>
        <w:pStyle w:val="BodyText"/>
      </w:pPr>
      <w:r>
        <w:t xml:space="preserve">See </w:t>
      </w:r>
      <w:r w:rsidR="0014696D">
        <w:t xml:space="preserve">the separate </w:t>
      </w:r>
      <w:r>
        <w:t xml:space="preserve">document </w:t>
      </w:r>
      <w:r w:rsidRPr="00515C5A">
        <w:rPr>
          <w:i/>
          <w:iCs/>
        </w:rPr>
        <w:t>Input/Output Formats Guide</w:t>
      </w:r>
      <w:r>
        <w:t xml:space="preserve"> for detailed specification</w:t>
      </w:r>
      <w:r w:rsidR="0014696D">
        <w:t>s</w:t>
      </w:r>
      <w:r>
        <w:t xml:space="preserve"> of the input file formats used in </w:t>
      </w:r>
      <w:r w:rsidR="0014696D">
        <w:t xml:space="preserve">the </w:t>
      </w:r>
      <w:r>
        <w:t xml:space="preserve">Import Vault History function. That will refer to Categories and Subcategories used in the import process. </w:t>
      </w:r>
    </w:p>
    <w:p w14:paraId="249BEA71" w14:textId="21D479FD" w:rsidR="007C454D" w:rsidRDefault="0014696D" w:rsidP="00691211">
      <w:pPr>
        <w:pStyle w:val="BodyText"/>
      </w:pPr>
      <w:r>
        <w:t xml:space="preserve">The definition </w:t>
      </w:r>
      <w:r w:rsidR="00570B77">
        <w:t xml:space="preserve">of the Categories and Subcategories is done </w:t>
      </w:r>
      <w:r>
        <w:t xml:space="preserve">on the </w:t>
      </w:r>
      <w:r w:rsidR="00570B77">
        <w:t>Vault Load Configuration page.</w:t>
      </w:r>
    </w:p>
    <w:p w14:paraId="632F31F3" w14:textId="6F58A50A" w:rsidR="007C454D" w:rsidRDefault="00570B77" w:rsidP="00691211">
      <w:pPr>
        <w:pStyle w:val="BodyText"/>
      </w:pPr>
      <w:r w:rsidRPr="00515C5A">
        <w:rPr>
          <w:b/>
          <w:bCs/>
        </w:rPr>
        <w:t>Categories</w:t>
      </w:r>
      <w:r>
        <w:t xml:space="preserve"> refer to types of data that may be input during Import Vault History. The Category is effectively a label which will appear in </w:t>
      </w:r>
      <w:r w:rsidR="0014696D">
        <w:t xml:space="preserve">the </w:t>
      </w:r>
      <w:r>
        <w:t xml:space="preserve">import file and you may map that label to its ultimate destination in an OptiVault data field. If more than one Category is mapped to </w:t>
      </w:r>
      <w:r w:rsidR="0014696D">
        <w:t xml:space="preserve">the </w:t>
      </w:r>
      <w:r>
        <w:t>same OptiVault field, then the imported amounts are summed together.</w:t>
      </w:r>
    </w:p>
    <w:p w14:paraId="3ED9A140" w14:textId="361B51E5" w:rsidR="00570B77" w:rsidRPr="002B6BE3" w:rsidRDefault="00570B77" w:rsidP="00691211">
      <w:pPr>
        <w:pStyle w:val="BodyText"/>
      </w:pPr>
      <w:r w:rsidRPr="00515C5A">
        <w:rPr>
          <w:b/>
          <w:bCs/>
        </w:rPr>
        <w:t>Subcategories</w:t>
      </w:r>
      <w:r>
        <w:t xml:space="preserve"> refer to additional detail</w:t>
      </w:r>
      <w:r w:rsidR="006605E8">
        <w:t xml:space="preserve"> (optional)</w:t>
      </w:r>
      <w:r>
        <w:t xml:space="preserve"> which may be provided during Import Vault </w:t>
      </w:r>
      <w:r w:rsidR="007C454D">
        <w:t>History but</w:t>
      </w:r>
      <w:r>
        <w:t xml:space="preserve"> do not map to OptiVault fields directly. Subcategories will only appear under a defined Category and any amounts imported this way will be summed up to the Category level when stored in OptiVault.</w:t>
      </w:r>
    </w:p>
    <w:p w14:paraId="6CC4E27D" w14:textId="6C0E2919" w:rsidR="00570B77" w:rsidRDefault="00570B77" w:rsidP="00691211">
      <w:pPr>
        <w:pStyle w:val="Caption"/>
      </w:pPr>
      <w:bookmarkStart w:id="721" w:name="_Toc65568990"/>
      <w:r w:rsidRPr="2BF9C046">
        <w:t xml:space="preserve">FIGURE </w:t>
      </w:r>
      <w:r w:rsidRPr="2BF9C046">
        <w:rPr>
          <w:noProof/>
        </w:rPr>
        <w:fldChar w:fldCharType="begin"/>
      </w:r>
      <w:r w:rsidRPr="2BF9C046">
        <w:rPr>
          <w:noProof/>
        </w:rPr>
        <w:instrText xml:space="preserve"> SEQ Figure \* ARABIC </w:instrText>
      </w:r>
      <w:r w:rsidRPr="2BF9C046">
        <w:rPr>
          <w:noProof/>
        </w:rPr>
        <w:fldChar w:fldCharType="separate"/>
      </w:r>
      <w:r w:rsidR="00964EF7">
        <w:rPr>
          <w:noProof/>
        </w:rPr>
        <w:t>54</w:t>
      </w:r>
      <w:r w:rsidRPr="2BF9C046">
        <w:rPr>
          <w:noProof/>
        </w:rPr>
        <w:fldChar w:fldCharType="end"/>
      </w:r>
      <w:r w:rsidRPr="2BF9C046">
        <w:t xml:space="preserve">: </w:t>
      </w:r>
      <w:r>
        <w:t>VAULT LOAD CONFIGURATION SCREEN</w:t>
      </w:r>
      <w:bookmarkEnd w:id="721"/>
    </w:p>
    <w:p w14:paraId="5831C008" w14:textId="14F6D486" w:rsidR="00570B77" w:rsidRDefault="00570B77" w:rsidP="00515C5A">
      <w:pPr>
        <w:pStyle w:val="BodyText"/>
      </w:pPr>
      <w:del w:id="722" w:author="Pinnu, Sainath" w:date="2023-04-11T22:29:00Z">
        <w:r w:rsidDel="00C748F0">
          <w:rPr>
            <w:noProof/>
          </w:rPr>
          <w:lastRenderedPageBreak/>
          <w:drawing>
            <wp:inline distT="0" distB="0" distL="0" distR="0" wp14:anchorId="4EBA8E08" wp14:editId="56952CCE">
              <wp:extent cx="5267076" cy="2772410"/>
              <wp:effectExtent l="76200" t="76200" r="124460" b="142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67732" cy="2772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723" w:author="Pinnu, Sainath" w:date="2023-04-11T22:29:00Z">
        <w:r w:rsidR="00C748F0" w:rsidRPr="00C748F0">
          <w:rPr>
            <w:noProof/>
          </w:rPr>
          <w:t xml:space="preserve"> </w:t>
        </w:r>
        <w:r w:rsidR="00C748F0">
          <w:rPr>
            <w:noProof/>
          </w:rPr>
          <w:drawing>
            <wp:inline distT="0" distB="0" distL="0" distR="0" wp14:anchorId="4A901376" wp14:editId="4AA3269F">
              <wp:extent cx="5943600" cy="17767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776730"/>
                      </a:xfrm>
                      <a:prstGeom prst="rect">
                        <a:avLst/>
                      </a:prstGeom>
                    </pic:spPr>
                  </pic:pic>
                </a:graphicData>
              </a:graphic>
            </wp:inline>
          </w:drawing>
        </w:r>
      </w:ins>
    </w:p>
    <w:p w14:paraId="07A0DF08" w14:textId="3BE71083" w:rsidR="00570B77" w:rsidRDefault="00570B77" w:rsidP="00691211">
      <w:pPr>
        <w:pStyle w:val="Caption"/>
      </w:pPr>
      <w:bookmarkStart w:id="724" w:name="_Toc65569047"/>
      <w:r w:rsidRPr="002946F8">
        <w:t xml:space="preserve">Table </w:t>
      </w:r>
      <w:fldSimple w:instr=" SEQ Table \* ARABIC ">
        <w:r w:rsidR="00964EF7">
          <w:rPr>
            <w:noProof/>
          </w:rPr>
          <w:t>46</w:t>
        </w:r>
      </w:fldSimple>
      <w:r w:rsidRPr="002946F8">
        <w:t xml:space="preserve">: </w:t>
      </w:r>
      <w:r>
        <w:t>VAULT LOAD CONFIGURATION FIELDS</w:t>
      </w:r>
      <w:bookmarkEnd w:id="724"/>
      <w:r>
        <w:t xml:space="preserve"> </w:t>
      </w:r>
      <w:r>
        <w:tab/>
        <w:t xml:space="preserve"> </w:t>
      </w:r>
    </w:p>
    <w:tbl>
      <w:tblPr>
        <w:tblStyle w:val="TableGrid1"/>
        <w:tblW w:w="7820" w:type="dxa"/>
        <w:tblInd w:w="715" w:type="dxa"/>
        <w:tblCellMar>
          <w:top w:w="95" w:type="dxa"/>
          <w:left w:w="5" w:type="dxa"/>
          <w:right w:w="88" w:type="dxa"/>
        </w:tblCellMar>
        <w:tblLook w:val="04A0" w:firstRow="1" w:lastRow="0" w:firstColumn="1" w:lastColumn="0" w:noHBand="0" w:noVBand="1"/>
      </w:tblPr>
      <w:tblGrid>
        <w:gridCol w:w="1626"/>
        <w:gridCol w:w="6194"/>
      </w:tblGrid>
      <w:tr w:rsidR="00570B77" w14:paraId="766FE4CD" w14:textId="77777777" w:rsidTr="00515C5A">
        <w:trPr>
          <w:trHeight w:val="372"/>
        </w:trPr>
        <w:tc>
          <w:tcPr>
            <w:tcW w:w="1626" w:type="dxa"/>
            <w:tcBorders>
              <w:top w:val="single" w:sz="4" w:space="0" w:color="000000"/>
              <w:left w:val="single" w:sz="4" w:space="0" w:color="000000"/>
              <w:bottom w:val="single" w:sz="3" w:space="0" w:color="000000"/>
              <w:right w:val="single" w:sz="4" w:space="0" w:color="000000"/>
            </w:tcBorders>
            <w:shd w:val="clear" w:color="auto" w:fill="54B948"/>
          </w:tcPr>
          <w:p w14:paraId="4198ED81" w14:textId="77777777" w:rsidR="00570B77" w:rsidRDefault="00570B77" w:rsidP="00691211">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22DC3F2A" w14:textId="77777777" w:rsidR="00570B77" w:rsidRDefault="00570B77" w:rsidP="00691211">
            <w:pPr>
              <w:pStyle w:val="TableHeading"/>
            </w:pPr>
            <w:r>
              <w:t xml:space="preserve">Description </w:t>
            </w:r>
          </w:p>
        </w:tc>
      </w:tr>
      <w:tr w:rsidR="00570B77" w14:paraId="73E73C74" w14:textId="77777777" w:rsidTr="00515C5A">
        <w:trPr>
          <w:trHeight w:val="333"/>
        </w:trPr>
        <w:tc>
          <w:tcPr>
            <w:tcW w:w="1626" w:type="dxa"/>
            <w:tcBorders>
              <w:top w:val="single" w:sz="3" w:space="0" w:color="000000"/>
              <w:left w:val="single" w:sz="4" w:space="0" w:color="000000"/>
              <w:bottom w:val="single" w:sz="4" w:space="0" w:color="000000"/>
              <w:right w:val="single" w:sz="4" w:space="0" w:color="000000"/>
            </w:tcBorders>
          </w:tcPr>
          <w:p w14:paraId="3DA995AB" w14:textId="77777777" w:rsidR="00570B77" w:rsidRPr="00515C5A" w:rsidRDefault="00570B77" w:rsidP="007C454D">
            <w:pPr>
              <w:pStyle w:val="TableBody"/>
              <w:rPr>
                <w:b/>
                <w:bCs/>
              </w:rPr>
            </w:pPr>
            <w:r w:rsidRPr="00515C5A">
              <w:rPr>
                <w:b/>
                <w:bCs/>
              </w:rPr>
              <w:t xml:space="preserve">Vault Load Label (Category) </w:t>
            </w:r>
          </w:p>
        </w:tc>
        <w:tc>
          <w:tcPr>
            <w:tcW w:w="6194" w:type="dxa"/>
            <w:tcBorders>
              <w:top w:val="single" w:sz="3" w:space="0" w:color="000000"/>
              <w:left w:val="single" w:sz="4" w:space="0" w:color="000000"/>
              <w:bottom w:val="single" w:sz="4" w:space="0" w:color="000000"/>
              <w:right w:val="single" w:sz="4" w:space="0" w:color="000000"/>
            </w:tcBorders>
          </w:tcPr>
          <w:p w14:paraId="2DDF8B14" w14:textId="7FDA310E" w:rsidR="00570B77" w:rsidRPr="00515C5A" w:rsidRDefault="00570B77" w:rsidP="007C454D">
            <w:pPr>
              <w:pStyle w:val="TableBody"/>
            </w:pPr>
            <w:r w:rsidRPr="00515C5A">
              <w:t xml:space="preserve">The text will appear in </w:t>
            </w:r>
            <w:r w:rsidR="0014696D">
              <w:t xml:space="preserve">the </w:t>
            </w:r>
            <w:r w:rsidRPr="00515C5A">
              <w:t xml:space="preserve">input file of </w:t>
            </w:r>
            <w:r w:rsidR="0014696D">
              <w:t xml:space="preserve">the </w:t>
            </w:r>
            <w:r w:rsidRPr="00515C5A">
              <w:t>Import Vault History function.</w:t>
            </w:r>
          </w:p>
        </w:tc>
      </w:tr>
      <w:tr w:rsidR="00570B77" w14:paraId="77CB512D" w14:textId="77777777" w:rsidTr="00515C5A">
        <w:trPr>
          <w:trHeight w:val="336"/>
        </w:trPr>
        <w:tc>
          <w:tcPr>
            <w:tcW w:w="1626" w:type="dxa"/>
            <w:tcBorders>
              <w:top w:val="single" w:sz="4" w:space="0" w:color="000000"/>
              <w:left w:val="single" w:sz="4" w:space="0" w:color="000000"/>
              <w:bottom w:val="single" w:sz="4" w:space="0" w:color="000000"/>
              <w:right w:val="single" w:sz="4" w:space="0" w:color="000000"/>
            </w:tcBorders>
          </w:tcPr>
          <w:p w14:paraId="09072535" w14:textId="77777777" w:rsidR="00570B77" w:rsidRPr="00515C5A" w:rsidRDefault="00570B77" w:rsidP="007C454D">
            <w:pPr>
              <w:pStyle w:val="TableBody"/>
              <w:rPr>
                <w:b/>
                <w:bCs/>
              </w:rPr>
            </w:pPr>
            <w:r w:rsidRPr="00515C5A">
              <w:rPr>
                <w:b/>
                <w:bCs/>
              </w:rPr>
              <w:t>OptiVault Field (Category)</w:t>
            </w:r>
          </w:p>
        </w:tc>
        <w:tc>
          <w:tcPr>
            <w:tcW w:w="6194" w:type="dxa"/>
            <w:tcBorders>
              <w:top w:val="single" w:sz="4" w:space="0" w:color="000000"/>
              <w:left w:val="single" w:sz="4" w:space="0" w:color="000000"/>
              <w:bottom w:val="single" w:sz="4" w:space="0" w:color="000000"/>
              <w:right w:val="single" w:sz="4" w:space="0" w:color="000000"/>
            </w:tcBorders>
          </w:tcPr>
          <w:p w14:paraId="722B077E" w14:textId="77777777" w:rsidR="00570B77" w:rsidRPr="00515C5A" w:rsidRDefault="00570B77" w:rsidP="007C454D">
            <w:pPr>
              <w:pStyle w:val="TableBody"/>
            </w:pPr>
            <w:r w:rsidRPr="00515C5A">
              <w:t>The destination data field in OptiVault for data under this Category.</w:t>
            </w:r>
          </w:p>
        </w:tc>
      </w:tr>
      <w:tr w:rsidR="00570B77" w14:paraId="5CC25120" w14:textId="77777777" w:rsidTr="00515C5A">
        <w:trPr>
          <w:trHeight w:val="334"/>
        </w:trPr>
        <w:tc>
          <w:tcPr>
            <w:tcW w:w="1626" w:type="dxa"/>
            <w:tcBorders>
              <w:top w:val="single" w:sz="4" w:space="0" w:color="000000"/>
              <w:left w:val="single" w:sz="4" w:space="0" w:color="000000"/>
              <w:bottom w:val="single" w:sz="4" w:space="0" w:color="000000"/>
              <w:right w:val="single" w:sz="4" w:space="0" w:color="000000"/>
            </w:tcBorders>
          </w:tcPr>
          <w:p w14:paraId="4DF61479" w14:textId="77777777" w:rsidR="00570B77" w:rsidRPr="00515C5A" w:rsidRDefault="00570B77" w:rsidP="007C454D">
            <w:pPr>
              <w:pStyle w:val="TableBody"/>
              <w:rPr>
                <w:b/>
                <w:bCs/>
              </w:rPr>
            </w:pPr>
            <w:r w:rsidRPr="00515C5A">
              <w:rPr>
                <w:b/>
                <w:bCs/>
              </w:rPr>
              <w:t>Vault Load Label (Subcategory)</w:t>
            </w:r>
          </w:p>
        </w:tc>
        <w:tc>
          <w:tcPr>
            <w:tcW w:w="6194" w:type="dxa"/>
            <w:tcBorders>
              <w:top w:val="single" w:sz="4" w:space="0" w:color="000000"/>
              <w:left w:val="single" w:sz="4" w:space="0" w:color="000000"/>
              <w:bottom w:val="single" w:sz="4" w:space="0" w:color="000000"/>
              <w:right w:val="single" w:sz="4" w:space="0" w:color="000000"/>
            </w:tcBorders>
          </w:tcPr>
          <w:p w14:paraId="747C39CD" w14:textId="7098E5FC" w:rsidR="00570B77" w:rsidRPr="00515C5A" w:rsidRDefault="00570B77" w:rsidP="007C454D">
            <w:pPr>
              <w:pStyle w:val="TableBody"/>
            </w:pPr>
            <w:r w:rsidRPr="00515C5A">
              <w:t xml:space="preserve">The text will appear in </w:t>
            </w:r>
            <w:r w:rsidR="0014696D">
              <w:t xml:space="preserve">the </w:t>
            </w:r>
            <w:r w:rsidRPr="00515C5A">
              <w:t xml:space="preserve">input file of </w:t>
            </w:r>
            <w:r w:rsidR="0014696D">
              <w:t xml:space="preserve">the </w:t>
            </w:r>
            <w:r w:rsidRPr="00515C5A">
              <w:t>Import Vault History function.</w:t>
            </w:r>
          </w:p>
        </w:tc>
      </w:tr>
    </w:tbl>
    <w:p w14:paraId="4BC28A1B" w14:textId="6C7C14BE" w:rsidR="00570B77" w:rsidRDefault="00000000" w:rsidP="007A2DD7">
      <w:pPr>
        <w:pStyle w:val="Caption"/>
        <w:rPr>
          <w:rStyle w:val="Hyperlink"/>
          <w:color w:val="70AD47" w:themeColor="accent6"/>
        </w:rPr>
      </w:pPr>
      <w:hyperlink w:anchor="_SETTINGS_1" w:history="1">
        <w:r w:rsidR="00570B77" w:rsidRPr="007A2DD7">
          <w:rPr>
            <w:rStyle w:val="Hyperlink"/>
            <w:color w:val="70AD47" w:themeColor="accent6"/>
          </w:rPr>
          <w:t>Return to: Settings</w:t>
        </w:r>
      </w:hyperlink>
    </w:p>
    <w:p w14:paraId="6F34B402" w14:textId="77777777" w:rsidR="007A2DD7" w:rsidRPr="007A2DD7" w:rsidRDefault="007A2DD7" w:rsidP="007A2DD7"/>
    <w:p w14:paraId="02888CC2" w14:textId="77777777" w:rsidR="00570B77" w:rsidRDefault="00570B77" w:rsidP="00570B77">
      <w:pPr>
        <w:pStyle w:val="Heading2"/>
      </w:pPr>
      <w:bookmarkStart w:id="725" w:name="_Toc111643104"/>
      <w:bookmarkStart w:id="726" w:name="_Toc132248032"/>
      <w:r>
        <w:lastRenderedPageBreak/>
        <w:t>NOTIFICATION HISTORY</w:t>
      </w:r>
      <w:bookmarkEnd w:id="725"/>
      <w:bookmarkEnd w:id="726"/>
      <w:r>
        <w:t xml:space="preserve"> </w:t>
      </w:r>
    </w:p>
    <w:p w14:paraId="4B8CA58D" w14:textId="1CA79B76" w:rsidR="00570B77" w:rsidRDefault="00570B77" w:rsidP="007A2DD7">
      <w:pPr>
        <w:pStyle w:val="BodyText"/>
      </w:pPr>
      <w:r>
        <w:t xml:space="preserve">When background processes </w:t>
      </w:r>
      <w:r w:rsidR="00F62BA3">
        <w:t xml:space="preserve">are </w:t>
      </w:r>
      <w:r w:rsidR="005A070D">
        <w:t>complete</w:t>
      </w:r>
      <w:r w:rsidR="00F62BA3">
        <w:t>d</w:t>
      </w:r>
      <w:r w:rsidR="005A070D">
        <w:t xml:space="preserve"> </w:t>
      </w:r>
      <w:r w:rsidR="007F5BB3">
        <w:t xml:space="preserve">the </w:t>
      </w:r>
      <w:r>
        <w:t xml:space="preserve">status information will be listed on the Notification History page. Links to download output may be available in some cases. </w:t>
      </w:r>
    </w:p>
    <w:p w14:paraId="42C9D963" w14:textId="3DF6E741" w:rsidR="00570B77" w:rsidRDefault="00570B77" w:rsidP="007A2DD7">
      <w:pPr>
        <w:pStyle w:val="Caption"/>
      </w:pPr>
      <w:bookmarkStart w:id="727" w:name="_Toc65568991"/>
      <w:r w:rsidRPr="2BF9C046">
        <w:t xml:space="preserve">FIGURE </w:t>
      </w:r>
      <w:r w:rsidRPr="2BF9C046">
        <w:rPr>
          <w:noProof/>
        </w:rPr>
        <w:fldChar w:fldCharType="begin"/>
      </w:r>
      <w:r w:rsidRPr="2BF9C046">
        <w:rPr>
          <w:noProof/>
        </w:rPr>
        <w:instrText xml:space="preserve"> SEQ Figure \* ARABIC </w:instrText>
      </w:r>
      <w:r w:rsidRPr="2BF9C046">
        <w:rPr>
          <w:noProof/>
        </w:rPr>
        <w:fldChar w:fldCharType="separate"/>
      </w:r>
      <w:r w:rsidR="00964EF7">
        <w:rPr>
          <w:noProof/>
        </w:rPr>
        <w:t>55</w:t>
      </w:r>
      <w:r w:rsidRPr="2BF9C046">
        <w:rPr>
          <w:noProof/>
        </w:rPr>
        <w:fldChar w:fldCharType="end"/>
      </w:r>
      <w:r w:rsidRPr="2BF9C046">
        <w:t xml:space="preserve">: </w:t>
      </w:r>
      <w:r>
        <w:t>NOTIFICATION HISTORY SCREEN</w:t>
      </w:r>
      <w:bookmarkEnd w:id="727"/>
    </w:p>
    <w:p w14:paraId="54A5851A" w14:textId="77777777" w:rsidR="00570B77" w:rsidRPr="009F3C82" w:rsidRDefault="00570B77" w:rsidP="00515C5A">
      <w:pPr>
        <w:pStyle w:val="BodyText"/>
      </w:pPr>
      <w:r>
        <w:rPr>
          <w:noProof/>
        </w:rPr>
        <w:drawing>
          <wp:inline distT="0" distB="0" distL="0" distR="0" wp14:anchorId="03C29AE6" wp14:editId="26A79537">
            <wp:extent cx="5290930" cy="1847850"/>
            <wp:effectExtent l="76200" t="76200" r="138430" b="133350"/>
            <wp:docPr id="1627324745" name="Picture 1627324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7324745"/>
                    <pic:cNvPicPr/>
                  </pic:nvPicPr>
                  <pic:blipFill>
                    <a:blip r:embed="rId149">
                      <a:extLst>
                        <a:ext uri="{28A0092B-C50C-407E-A947-70E740481C1C}">
                          <a14:useLocalDpi xmlns:a14="http://schemas.microsoft.com/office/drawing/2010/main" val="0"/>
                        </a:ext>
                      </a:extLst>
                    </a:blip>
                    <a:stretch>
                      <a:fillRect/>
                    </a:stretch>
                  </pic:blipFill>
                  <pic:spPr>
                    <a:xfrm>
                      <a:off x="0" y="0"/>
                      <a:ext cx="5291231" cy="1847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F023FD" w14:textId="77777777" w:rsidR="00570B77" w:rsidRPr="007A2DD7" w:rsidRDefault="00000000" w:rsidP="007A2DD7">
      <w:pPr>
        <w:pStyle w:val="Caption"/>
        <w:rPr>
          <w:rStyle w:val="Hyperlink"/>
          <w:color w:val="70AD47" w:themeColor="accent6"/>
        </w:rPr>
      </w:pPr>
      <w:hyperlink w:anchor="_SETTINGS_1" w:history="1">
        <w:r w:rsidR="00570B77" w:rsidRPr="007A2DD7">
          <w:rPr>
            <w:rStyle w:val="Hyperlink"/>
            <w:color w:val="70AD47" w:themeColor="accent6"/>
          </w:rPr>
          <w:t>Return to: Settings</w:t>
        </w:r>
      </w:hyperlink>
    </w:p>
    <w:p w14:paraId="53A1902E" w14:textId="38427A01" w:rsidR="00570B77" w:rsidRDefault="00570B77" w:rsidP="00570B77">
      <w:pPr>
        <w:pStyle w:val="Heading1"/>
        <w:ind w:left="-5"/>
      </w:pPr>
      <w:bookmarkStart w:id="728" w:name="_Mobile_CarrierWeb"/>
      <w:bookmarkStart w:id="729" w:name="_Toc111643105"/>
      <w:bookmarkStart w:id="730" w:name="_Toc132248033"/>
      <w:bookmarkEnd w:id="728"/>
      <w:r>
        <w:lastRenderedPageBreak/>
        <w:t>Mobile Carrier</w:t>
      </w:r>
      <w:r w:rsidR="007C454D">
        <w:t xml:space="preserve"> </w:t>
      </w:r>
      <w:r>
        <w:t>Web</w:t>
      </w:r>
      <w:bookmarkEnd w:id="729"/>
      <w:bookmarkEnd w:id="730"/>
      <w:r>
        <w:t xml:space="preserve"> </w:t>
      </w:r>
    </w:p>
    <w:p w14:paraId="78250482" w14:textId="6C980E66" w:rsidR="00570B77" w:rsidRDefault="00570B77" w:rsidP="00DC6221">
      <w:pPr>
        <w:pStyle w:val="BodyText"/>
      </w:pPr>
      <w:r>
        <w:t>Carrier</w:t>
      </w:r>
      <w:r w:rsidR="007C454D">
        <w:t xml:space="preserve"> </w:t>
      </w:r>
      <w:r>
        <w:t xml:space="preserve">Web offers a mobile interface for accomplishing certain tasks. These are related to day-to-day activities transporting cash and managing the container inventory at various locations. </w:t>
      </w:r>
      <w:r w:rsidR="0014696D">
        <w:t xml:space="preserve">The mobile </w:t>
      </w:r>
      <w:r>
        <w:t>interface appears when accessing the usual OptiVLM-CarrierWe</w:t>
      </w:r>
      <w:r w:rsidR="008A3FAF">
        <w:t xml:space="preserve">b </w:t>
      </w:r>
      <w:r>
        <w:t>URL through a mobile device and users are given the following home menu to begin.</w:t>
      </w:r>
    </w:p>
    <w:p w14:paraId="3F2ADA39" w14:textId="13B46FB1" w:rsidR="00570B77" w:rsidRDefault="00570B77" w:rsidP="00AC4920">
      <w:pPr>
        <w:pStyle w:val="Caption"/>
      </w:pPr>
      <w:bookmarkStart w:id="731" w:name="_Toc65568992"/>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964EF7">
        <w:rPr>
          <w:noProof/>
        </w:rPr>
        <w:t>56</w:t>
      </w:r>
      <w:r w:rsidRPr="36CE550C">
        <w:rPr>
          <w:noProof/>
        </w:rPr>
        <w:fldChar w:fldCharType="end"/>
      </w:r>
      <w:r w:rsidRPr="36CE550C">
        <w:t xml:space="preserve">: </w:t>
      </w:r>
      <w:r>
        <w:t>MOBILE HOME MENU SCREEN</w:t>
      </w:r>
      <w:bookmarkEnd w:id="731"/>
    </w:p>
    <w:p w14:paraId="6A02A53B" w14:textId="77777777" w:rsidR="00570B77" w:rsidRDefault="00570B77" w:rsidP="00515C5A">
      <w:pPr>
        <w:pStyle w:val="BodyText"/>
      </w:pPr>
      <w:r w:rsidRPr="00A77244">
        <w:rPr>
          <w:noProof/>
        </w:rPr>
        <w:drawing>
          <wp:inline distT="0" distB="0" distL="0" distR="0" wp14:anchorId="7E88CAAC" wp14:editId="3304C628">
            <wp:extent cx="1976644" cy="3496826"/>
            <wp:effectExtent l="76200" t="76200" r="138430" b="142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038627" cy="36064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r>
    </w:p>
    <w:p w14:paraId="0289B130" w14:textId="77777777" w:rsidR="00570B77" w:rsidRDefault="00570B77" w:rsidP="00570B77">
      <w:pPr>
        <w:pStyle w:val="Heading2"/>
      </w:pPr>
      <w:bookmarkStart w:id="732" w:name="_Toc111643106"/>
      <w:bookmarkStart w:id="733" w:name="_Toc132248034"/>
      <w:r>
        <w:t>PACKAGE ORDER</w:t>
      </w:r>
      <w:bookmarkEnd w:id="732"/>
      <w:bookmarkEnd w:id="733"/>
    </w:p>
    <w:p w14:paraId="775F2F5D" w14:textId="00FE5AD2" w:rsidR="00570B77" w:rsidRDefault="00570B77" w:rsidP="00AC4920">
      <w:pPr>
        <w:pStyle w:val="BodyText"/>
      </w:pPr>
      <w:r>
        <w:t xml:space="preserve">Package Order is intended for a cash transfer prior to it leaving the funding source. This function will associate an Order with Containers, which in turn allows both tracking of the containers and later alerts carrier personnel if they attempt to deliver too many or </w:t>
      </w:r>
      <w:r w:rsidR="007C454D">
        <w:t xml:space="preserve">not enough </w:t>
      </w:r>
      <w:r>
        <w:t>containers with an order.</w:t>
      </w:r>
    </w:p>
    <w:p w14:paraId="10106806" w14:textId="77777777" w:rsidR="007C454D" w:rsidRDefault="007C454D">
      <w:pPr>
        <w:rPr>
          <w:i/>
          <w:iCs/>
          <w:color w:val="44546A" w:themeColor="text2"/>
          <w:sz w:val="18"/>
          <w:szCs w:val="18"/>
        </w:rPr>
      </w:pPr>
      <w:bookmarkStart w:id="734" w:name="_Toc65568993"/>
      <w:r>
        <w:br w:type="page"/>
      </w:r>
    </w:p>
    <w:p w14:paraId="01A88666" w14:textId="28E386F3" w:rsidR="00570B77" w:rsidRDefault="00570B77" w:rsidP="00AC4920">
      <w:pPr>
        <w:pStyle w:val="Caption"/>
      </w:pPr>
      <w:r w:rsidRPr="36CE550C">
        <w:lastRenderedPageBreak/>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964EF7">
        <w:rPr>
          <w:noProof/>
        </w:rPr>
        <w:t>57</w:t>
      </w:r>
      <w:r w:rsidRPr="36CE550C">
        <w:rPr>
          <w:noProof/>
        </w:rPr>
        <w:fldChar w:fldCharType="end"/>
      </w:r>
      <w:r w:rsidRPr="36CE550C">
        <w:t xml:space="preserve">: </w:t>
      </w:r>
      <w:r>
        <w:t>PACKAGE ORDER SCAN SCREEN</w:t>
      </w:r>
      <w:bookmarkEnd w:id="734"/>
    </w:p>
    <w:p w14:paraId="3938B672" w14:textId="77777777" w:rsidR="00570B77" w:rsidRDefault="00570B77" w:rsidP="00515C5A">
      <w:pPr>
        <w:pStyle w:val="BodyText"/>
      </w:pPr>
      <w:r>
        <w:rPr>
          <w:noProof/>
        </w:rPr>
        <w:drawing>
          <wp:inline distT="0" distB="0" distL="0" distR="0" wp14:anchorId="47128F22" wp14:editId="0822F683">
            <wp:extent cx="2073205" cy="3667649"/>
            <wp:effectExtent l="76200" t="76200" r="137160" b="1238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101984" cy="37185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2BF9C046">
        <w:t xml:space="preserve"> </w:t>
      </w:r>
    </w:p>
    <w:p w14:paraId="4FBC0084" w14:textId="77777777" w:rsidR="00570B77" w:rsidRDefault="00570B77" w:rsidP="00515C5A">
      <w:pPr>
        <w:pStyle w:val="BodyText"/>
      </w:pPr>
    </w:p>
    <w:p w14:paraId="7A6CA9BB" w14:textId="4615F3D1" w:rsidR="00570B77" w:rsidRDefault="00570B77" w:rsidP="00AC4920">
      <w:pPr>
        <w:pStyle w:val="Caption"/>
      </w:pPr>
      <w:bookmarkStart w:id="735" w:name="_Toc65569048"/>
      <w:r w:rsidRPr="002946F8">
        <w:rPr>
          <w:color w:val="auto"/>
        </w:rPr>
        <w:t xml:space="preserve">Table </w:t>
      </w:r>
      <w:r w:rsidRPr="002946F8">
        <w:rPr>
          <w:color w:val="auto"/>
        </w:rPr>
        <w:fldChar w:fldCharType="begin"/>
      </w:r>
      <w:r w:rsidRPr="002946F8">
        <w:rPr>
          <w:color w:val="auto"/>
        </w:rPr>
        <w:instrText xml:space="preserve"> SEQ Table \* ARABIC </w:instrText>
      </w:r>
      <w:r w:rsidRPr="002946F8">
        <w:rPr>
          <w:color w:val="auto"/>
        </w:rPr>
        <w:fldChar w:fldCharType="separate"/>
      </w:r>
      <w:r w:rsidR="00964EF7">
        <w:rPr>
          <w:noProof/>
          <w:color w:val="auto"/>
        </w:rPr>
        <w:t>47</w:t>
      </w:r>
      <w:r w:rsidRPr="002946F8">
        <w:rPr>
          <w:color w:val="auto"/>
        </w:rPr>
        <w:fldChar w:fldCharType="end"/>
      </w:r>
      <w:r w:rsidRPr="002946F8">
        <w:rPr>
          <w:color w:val="auto"/>
        </w:rPr>
        <w:t xml:space="preserve">: </w:t>
      </w:r>
      <w:r>
        <w:t>PACKAGE ORDER SCAN SCREEN ELEMENTS</w:t>
      </w:r>
      <w:bookmarkEnd w:id="735"/>
      <w:r>
        <w:t xml:space="preserve"> </w:t>
      </w:r>
      <w:r>
        <w:tab/>
        <w:t xml:space="preserve"> </w:t>
      </w:r>
    </w:p>
    <w:tbl>
      <w:tblPr>
        <w:tblStyle w:val="TableGrid1"/>
        <w:tblW w:w="8075" w:type="dxa"/>
        <w:tblInd w:w="460" w:type="dxa"/>
        <w:tblCellMar>
          <w:top w:w="95" w:type="dxa"/>
          <w:left w:w="5" w:type="dxa"/>
          <w:right w:w="88" w:type="dxa"/>
        </w:tblCellMar>
        <w:tblLook w:val="04A0" w:firstRow="1" w:lastRow="0" w:firstColumn="1" w:lastColumn="0" w:noHBand="0" w:noVBand="1"/>
      </w:tblPr>
      <w:tblGrid>
        <w:gridCol w:w="1881"/>
        <w:gridCol w:w="6194"/>
      </w:tblGrid>
      <w:tr w:rsidR="00570B77" w14:paraId="549D320F" w14:textId="77777777" w:rsidTr="00AC4920">
        <w:trPr>
          <w:trHeight w:val="372"/>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35B86CB6" w14:textId="77777777" w:rsidR="00570B77" w:rsidRDefault="00570B77" w:rsidP="00AC4920">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7F2F4CAB" w14:textId="77777777" w:rsidR="00570B77" w:rsidRDefault="00570B77" w:rsidP="00AC4920">
            <w:pPr>
              <w:pStyle w:val="TableHeading"/>
            </w:pPr>
            <w:r>
              <w:t xml:space="preserve">Description </w:t>
            </w:r>
          </w:p>
        </w:tc>
      </w:tr>
      <w:tr w:rsidR="00570B77" w14:paraId="097F293A"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2D963FB1" w14:textId="77777777" w:rsidR="00570B77" w:rsidRPr="00515C5A" w:rsidRDefault="00570B77" w:rsidP="007C454D">
            <w:pPr>
              <w:pStyle w:val="TableBody"/>
              <w:rPr>
                <w:b/>
                <w:bCs/>
              </w:rPr>
            </w:pPr>
            <w:r w:rsidRPr="00515C5A">
              <w:rPr>
                <w:b/>
                <w:bCs/>
              </w:rPr>
              <w:t xml:space="preserve">Order or Container Scan </w:t>
            </w:r>
          </w:p>
        </w:tc>
        <w:tc>
          <w:tcPr>
            <w:tcW w:w="6194" w:type="dxa"/>
            <w:tcBorders>
              <w:top w:val="single" w:sz="3" w:space="0" w:color="000000"/>
              <w:left w:val="single" w:sz="4" w:space="0" w:color="000000"/>
              <w:bottom w:val="single" w:sz="4" w:space="0" w:color="000000"/>
              <w:right w:val="single" w:sz="4" w:space="0" w:color="000000"/>
            </w:tcBorders>
          </w:tcPr>
          <w:p w14:paraId="781645C2" w14:textId="088EDE9F" w:rsidR="00570B77" w:rsidRPr="00515C5A" w:rsidRDefault="00DC6221" w:rsidP="007C454D">
            <w:pPr>
              <w:pStyle w:val="TableBody"/>
            </w:pPr>
            <w:r>
              <w:t xml:space="preserve">In the </w:t>
            </w:r>
            <w:r w:rsidR="0014696D">
              <w:t>t</w:t>
            </w:r>
            <w:r w:rsidR="00570B77" w:rsidRPr="00515C5A">
              <w:t xml:space="preserve">op left corner of </w:t>
            </w:r>
            <w:r w:rsidR="007C454D" w:rsidRPr="007C454D">
              <w:t xml:space="preserve">the </w:t>
            </w:r>
            <w:r w:rsidR="00570B77" w:rsidRPr="00515C5A">
              <w:t>screen</w:t>
            </w:r>
            <w:r w:rsidR="00913B6E">
              <w:t>,</w:t>
            </w:r>
            <w:r w:rsidR="00570B77" w:rsidRPr="00515C5A">
              <w:t xml:space="preserve"> </w:t>
            </w:r>
            <w:r>
              <w:t>t</w:t>
            </w:r>
            <w:r w:rsidR="00570B77" w:rsidRPr="00515C5A">
              <w:t xml:space="preserve">his text indicates </w:t>
            </w:r>
            <w:r w:rsidR="0014696D">
              <w:t xml:space="preserve">the </w:t>
            </w:r>
            <w:r w:rsidR="00570B77" w:rsidRPr="00515C5A">
              <w:t>mode. Initially</w:t>
            </w:r>
            <w:r w:rsidR="0014696D">
              <w:t>,</w:t>
            </w:r>
            <w:r w:rsidR="00570B77" w:rsidRPr="00515C5A">
              <w:t xml:space="preserve"> </w:t>
            </w:r>
            <w:r w:rsidR="0014696D">
              <w:t xml:space="preserve">the </w:t>
            </w:r>
            <w:r w:rsidR="00570B77" w:rsidRPr="00515C5A">
              <w:t xml:space="preserve">user will be asked to scan or type an Order ID. </w:t>
            </w:r>
            <w:r w:rsidR="0014696D">
              <w:t>Subsequently</w:t>
            </w:r>
            <w:r w:rsidR="00570B77" w:rsidRPr="00515C5A">
              <w:t xml:space="preserve">, this text switches to Container Scan and </w:t>
            </w:r>
            <w:r w:rsidR="0014696D">
              <w:t xml:space="preserve">the </w:t>
            </w:r>
            <w:r w:rsidR="00570B77" w:rsidRPr="00515C5A">
              <w:t>user may then scan Containers to associate with the order.</w:t>
            </w:r>
          </w:p>
        </w:tc>
      </w:tr>
      <w:tr w:rsidR="00570B77" w14:paraId="4C4876E5" w14:textId="77777777">
        <w:trPr>
          <w:trHeight w:val="336"/>
        </w:trPr>
        <w:tc>
          <w:tcPr>
            <w:tcW w:w="1881" w:type="dxa"/>
            <w:tcBorders>
              <w:top w:val="single" w:sz="4" w:space="0" w:color="000000"/>
              <w:left w:val="single" w:sz="4" w:space="0" w:color="000000"/>
              <w:bottom w:val="single" w:sz="4" w:space="0" w:color="000000"/>
              <w:right w:val="single" w:sz="4" w:space="0" w:color="000000"/>
            </w:tcBorders>
          </w:tcPr>
          <w:p w14:paraId="6E5D5263" w14:textId="77777777" w:rsidR="00570B77" w:rsidRPr="00515C5A" w:rsidRDefault="00570B77" w:rsidP="007C454D">
            <w:pPr>
              <w:pStyle w:val="TableBody"/>
              <w:rPr>
                <w:b/>
                <w:bCs/>
              </w:rPr>
            </w:pPr>
            <w:r w:rsidRPr="00515C5A">
              <w:rPr>
                <w:b/>
                <w:bCs/>
              </w:rPr>
              <w:t xml:space="preserve">Location Indicator </w:t>
            </w:r>
          </w:p>
        </w:tc>
        <w:tc>
          <w:tcPr>
            <w:tcW w:w="6194" w:type="dxa"/>
            <w:tcBorders>
              <w:top w:val="single" w:sz="4" w:space="0" w:color="000000"/>
              <w:left w:val="single" w:sz="4" w:space="0" w:color="000000"/>
              <w:bottom w:val="single" w:sz="4" w:space="0" w:color="000000"/>
              <w:right w:val="single" w:sz="4" w:space="0" w:color="000000"/>
            </w:tcBorders>
          </w:tcPr>
          <w:p w14:paraId="0D2E8246" w14:textId="6BFF3627" w:rsidR="00570B77" w:rsidRPr="00515C5A" w:rsidRDefault="00913B6E" w:rsidP="007C454D">
            <w:pPr>
              <w:pStyle w:val="TableBody"/>
            </w:pPr>
            <w:r>
              <w:t>In the t</w:t>
            </w:r>
            <w:r w:rsidR="00570B77" w:rsidRPr="00515C5A">
              <w:t>op left corner, underneath</w:t>
            </w:r>
            <w:r w:rsidR="00570B77" w:rsidRPr="00515C5A">
              <w:rPr>
                <w:i/>
                <w:iCs/>
              </w:rPr>
              <w:t xml:space="preserve"> Order or Container Scan indicator</w:t>
            </w:r>
            <w:r w:rsidR="00570B77" w:rsidRPr="00515C5A">
              <w:t>. This displays the location derived from the order.</w:t>
            </w:r>
          </w:p>
        </w:tc>
      </w:tr>
      <w:tr w:rsidR="00570B77" w14:paraId="7406B292"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13060344" w14:textId="77777777" w:rsidR="00570B77" w:rsidRPr="00515C5A" w:rsidRDefault="00570B77" w:rsidP="007C454D">
            <w:pPr>
              <w:pStyle w:val="TableBody"/>
              <w:rPr>
                <w:b/>
                <w:bCs/>
              </w:rPr>
            </w:pPr>
            <w:r w:rsidRPr="00515C5A">
              <w:rPr>
                <w:b/>
                <w:bCs/>
              </w:rPr>
              <w:t xml:space="preserve">Scan Window </w:t>
            </w:r>
          </w:p>
        </w:tc>
        <w:tc>
          <w:tcPr>
            <w:tcW w:w="6194" w:type="dxa"/>
            <w:tcBorders>
              <w:top w:val="single" w:sz="4" w:space="0" w:color="000000"/>
              <w:left w:val="single" w:sz="4" w:space="0" w:color="000000"/>
              <w:bottom w:val="single" w:sz="4" w:space="0" w:color="000000"/>
              <w:right w:val="single" w:sz="4" w:space="0" w:color="000000"/>
            </w:tcBorders>
          </w:tcPr>
          <w:p w14:paraId="68B7F389" w14:textId="77777777" w:rsidR="00570B77" w:rsidRPr="00515C5A" w:rsidRDefault="00570B77" w:rsidP="007C454D">
            <w:pPr>
              <w:pStyle w:val="TableBody"/>
            </w:pPr>
            <w:r w:rsidRPr="00515C5A">
              <w:t>Uses the device camera for barcode scanning. Simply point the camera at a barcode of the order or container (as indicated by the scan mode above).</w:t>
            </w:r>
          </w:p>
        </w:tc>
      </w:tr>
      <w:tr w:rsidR="00570B77" w14:paraId="4D44F17C"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3FFD8925" w14:textId="77777777" w:rsidR="00570B77" w:rsidRPr="00515C5A" w:rsidRDefault="00570B77" w:rsidP="007C454D">
            <w:pPr>
              <w:pStyle w:val="TableBody"/>
              <w:rPr>
                <w:b/>
                <w:bCs/>
              </w:rPr>
            </w:pPr>
            <w:r w:rsidRPr="00515C5A">
              <w:rPr>
                <w:b/>
                <w:bCs/>
              </w:rPr>
              <w:t xml:space="preserve">Progress Indicator </w:t>
            </w:r>
          </w:p>
        </w:tc>
        <w:tc>
          <w:tcPr>
            <w:tcW w:w="6194" w:type="dxa"/>
            <w:tcBorders>
              <w:top w:val="single" w:sz="4" w:space="0" w:color="000000"/>
              <w:left w:val="single" w:sz="4" w:space="0" w:color="000000"/>
              <w:bottom w:val="single" w:sz="4" w:space="0" w:color="000000"/>
              <w:right w:val="single" w:sz="4" w:space="0" w:color="000000"/>
            </w:tcBorders>
          </w:tcPr>
          <w:p w14:paraId="7C831EE3" w14:textId="78064F4C" w:rsidR="00570B77" w:rsidRPr="00515C5A" w:rsidRDefault="00677DEF" w:rsidP="007C454D">
            <w:pPr>
              <w:pStyle w:val="TableBody"/>
            </w:pPr>
            <w:r w:rsidRPr="00515C5A">
              <w:t>The</w:t>
            </w:r>
            <w:r>
              <w:rPr>
                <w:i/>
                <w:iCs/>
              </w:rPr>
              <w:t xml:space="preserve"> </w:t>
            </w:r>
            <w:r w:rsidRPr="008A5FD8">
              <w:rPr>
                <w:i/>
                <w:iCs/>
              </w:rPr>
              <w:t>O</w:t>
            </w:r>
            <w:r w:rsidRPr="00515C5A">
              <w:rPr>
                <w:i/>
                <w:iCs/>
              </w:rPr>
              <w:t xml:space="preserve">range </w:t>
            </w:r>
            <w:r w:rsidR="00570B77" w:rsidRPr="00515C5A">
              <w:rPr>
                <w:i/>
                <w:iCs/>
              </w:rPr>
              <w:t>button</w:t>
            </w:r>
            <w:r w:rsidR="00570B77" w:rsidRPr="00515C5A">
              <w:t xml:space="preserve"> in </w:t>
            </w:r>
            <w:r w:rsidR="0014696D">
              <w:t xml:space="preserve">the </w:t>
            </w:r>
            <w:r w:rsidR="00570B77" w:rsidRPr="00515C5A">
              <w:t xml:space="preserve">lower left corner of </w:t>
            </w:r>
            <w:r w:rsidR="0014696D">
              <w:t xml:space="preserve">the </w:t>
            </w:r>
            <w:r w:rsidR="00570B77" w:rsidRPr="00515C5A">
              <w:t xml:space="preserve">screen displays a count of containers entered for this order. Tap this button when finished entering containers to continue to </w:t>
            </w:r>
            <w:r w:rsidR="0014696D">
              <w:t xml:space="preserve">the </w:t>
            </w:r>
            <w:r w:rsidR="00570B77" w:rsidRPr="00515C5A">
              <w:t>next screen.</w:t>
            </w:r>
          </w:p>
        </w:tc>
      </w:tr>
      <w:tr w:rsidR="00570B77" w14:paraId="2779BF2D"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68F1082C" w14:textId="77777777" w:rsidR="00570B77" w:rsidRPr="00515C5A" w:rsidRDefault="00570B77" w:rsidP="007C454D">
            <w:pPr>
              <w:pStyle w:val="TableBody"/>
              <w:rPr>
                <w:b/>
                <w:bCs/>
              </w:rPr>
            </w:pPr>
            <w:r w:rsidRPr="00515C5A">
              <w:rPr>
                <w:b/>
                <w:bCs/>
              </w:rPr>
              <w:lastRenderedPageBreak/>
              <w:t>Keyboard Entry</w:t>
            </w:r>
          </w:p>
        </w:tc>
        <w:tc>
          <w:tcPr>
            <w:tcW w:w="6194" w:type="dxa"/>
            <w:tcBorders>
              <w:top w:val="single" w:sz="4" w:space="0" w:color="000000"/>
              <w:left w:val="single" w:sz="4" w:space="0" w:color="000000"/>
              <w:bottom w:val="single" w:sz="4" w:space="0" w:color="000000"/>
              <w:right w:val="single" w:sz="4" w:space="0" w:color="000000"/>
            </w:tcBorders>
          </w:tcPr>
          <w:p w14:paraId="01D36FEE" w14:textId="667A0CE5" w:rsidR="00570B77" w:rsidRPr="00515C5A" w:rsidRDefault="00570B77" w:rsidP="007C454D">
            <w:pPr>
              <w:pStyle w:val="TableBody"/>
            </w:pPr>
            <w:r w:rsidRPr="00515C5A">
              <w:t xml:space="preserve">Keyboard icon in </w:t>
            </w:r>
            <w:r w:rsidR="0014696D">
              <w:t xml:space="preserve">the </w:t>
            </w:r>
            <w:r w:rsidRPr="00515C5A">
              <w:t xml:space="preserve">lower right corner of </w:t>
            </w:r>
            <w:r w:rsidR="007C454D">
              <w:t xml:space="preserve">the </w:t>
            </w:r>
            <w:r w:rsidRPr="00515C5A">
              <w:t>screen</w:t>
            </w:r>
            <w:r w:rsidR="008A5FD8">
              <w:t>,</w:t>
            </w:r>
            <w:r w:rsidRPr="00515C5A">
              <w:t xml:space="preserve"> </w:t>
            </w:r>
            <w:r w:rsidR="0030677B">
              <w:t>tap</w:t>
            </w:r>
            <w:r w:rsidRPr="00515C5A">
              <w:t xml:space="preserve"> this to type </w:t>
            </w:r>
            <w:r w:rsidR="00CD0F94">
              <w:t xml:space="preserve">the </w:t>
            </w:r>
            <w:r w:rsidRPr="00515C5A">
              <w:t xml:space="preserve">order or container IDs. </w:t>
            </w:r>
            <w:r w:rsidR="007C454D">
              <w:t>(</w:t>
            </w:r>
            <w:r w:rsidRPr="00515C5A">
              <w:t>Optional</w:t>
            </w:r>
            <w:r w:rsidR="007C454D">
              <w:t>)</w:t>
            </w:r>
            <w:r w:rsidRPr="00515C5A">
              <w:t>. This is typically only used if there is some malfunction with the barcode scan.</w:t>
            </w:r>
          </w:p>
        </w:tc>
      </w:tr>
    </w:tbl>
    <w:p w14:paraId="04A7E04B" w14:textId="77777777" w:rsidR="00570B77" w:rsidRDefault="00570B77" w:rsidP="00570B77">
      <w:pPr>
        <w:spacing w:after="190" w:line="263" w:lineRule="auto"/>
        <w:ind w:left="-5" w:hanging="10"/>
        <w:rPr>
          <w:rStyle w:val="Hyperlink"/>
          <w:color w:val="92D050"/>
        </w:rPr>
      </w:pPr>
    </w:p>
    <w:p w14:paraId="3754578B" w14:textId="6182DC83" w:rsidR="00570B77" w:rsidRDefault="00570B77" w:rsidP="00AC4920">
      <w:pPr>
        <w:pStyle w:val="Caption"/>
      </w:pPr>
      <w:bookmarkStart w:id="736" w:name="_Toc65568994"/>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964EF7">
        <w:rPr>
          <w:noProof/>
        </w:rPr>
        <w:t>58</w:t>
      </w:r>
      <w:r w:rsidRPr="36CE550C">
        <w:rPr>
          <w:noProof/>
        </w:rPr>
        <w:fldChar w:fldCharType="end"/>
      </w:r>
      <w:r w:rsidRPr="36CE550C">
        <w:t xml:space="preserve">: </w:t>
      </w:r>
      <w:r>
        <w:t>PACKAGE ORDER ENTRY REVIEW SCREEN</w:t>
      </w:r>
      <w:bookmarkEnd w:id="736"/>
    </w:p>
    <w:p w14:paraId="39AF2F1C" w14:textId="77777777" w:rsidR="00570B77" w:rsidRDefault="00570B77" w:rsidP="00515C5A">
      <w:pPr>
        <w:pStyle w:val="BodyText"/>
      </w:pPr>
      <w:r>
        <w:rPr>
          <w:noProof/>
        </w:rPr>
        <w:drawing>
          <wp:inline distT="0" distB="0" distL="0" distR="0" wp14:anchorId="4E50E776" wp14:editId="039F5771">
            <wp:extent cx="1991397" cy="3516923"/>
            <wp:effectExtent l="76200" t="76200" r="142240" b="1409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018824" cy="35653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2BF9C046">
        <w:t xml:space="preserve"> </w:t>
      </w:r>
    </w:p>
    <w:p w14:paraId="10AF272E" w14:textId="77777777" w:rsidR="00570B77" w:rsidRDefault="00570B77" w:rsidP="00570B77">
      <w:pPr>
        <w:spacing w:after="190" w:line="263" w:lineRule="auto"/>
        <w:ind w:left="-5" w:hanging="10"/>
      </w:pPr>
    </w:p>
    <w:p w14:paraId="2A7ED9AB" w14:textId="34EDE098" w:rsidR="00570B77" w:rsidRDefault="00570B77" w:rsidP="00AC4920">
      <w:pPr>
        <w:pStyle w:val="Caption"/>
      </w:pPr>
      <w:bookmarkStart w:id="737" w:name="_Toc65569049"/>
      <w:r w:rsidRPr="002946F8">
        <w:rPr>
          <w:color w:val="auto"/>
        </w:rPr>
        <w:t xml:space="preserve">Table </w:t>
      </w:r>
      <w:r w:rsidRPr="002946F8">
        <w:rPr>
          <w:color w:val="auto"/>
        </w:rPr>
        <w:fldChar w:fldCharType="begin"/>
      </w:r>
      <w:r w:rsidRPr="002946F8">
        <w:rPr>
          <w:color w:val="auto"/>
        </w:rPr>
        <w:instrText xml:space="preserve"> SEQ Table \* ARABIC </w:instrText>
      </w:r>
      <w:r w:rsidRPr="002946F8">
        <w:rPr>
          <w:color w:val="auto"/>
        </w:rPr>
        <w:fldChar w:fldCharType="separate"/>
      </w:r>
      <w:r w:rsidR="00964EF7">
        <w:rPr>
          <w:noProof/>
          <w:color w:val="auto"/>
        </w:rPr>
        <w:t>48</w:t>
      </w:r>
      <w:r w:rsidRPr="002946F8">
        <w:rPr>
          <w:color w:val="auto"/>
        </w:rPr>
        <w:fldChar w:fldCharType="end"/>
      </w:r>
      <w:r w:rsidRPr="002946F8">
        <w:rPr>
          <w:color w:val="auto"/>
        </w:rPr>
        <w:t xml:space="preserve">: </w:t>
      </w:r>
      <w:r>
        <w:t>PACKAGE ORDER ENTRY REVIEW SCREEN ELEMENTS</w:t>
      </w:r>
      <w:bookmarkEnd w:id="737"/>
      <w:r>
        <w:t xml:space="preserve"> </w:t>
      </w:r>
      <w:r>
        <w:tab/>
        <w:t xml:space="preserve"> </w:t>
      </w:r>
    </w:p>
    <w:tbl>
      <w:tblPr>
        <w:tblStyle w:val="TableGrid1"/>
        <w:tblW w:w="8075" w:type="dxa"/>
        <w:tblInd w:w="460" w:type="dxa"/>
        <w:tblCellMar>
          <w:top w:w="95" w:type="dxa"/>
          <w:left w:w="5" w:type="dxa"/>
          <w:right w:w="88" w:type="dxa"/>
        </w:tblCellMar>
        <w:tblLook w:val="04A0" w:firstRow="1" w:lastRow="0" w:firstColumn="1" w:lastColumn="0" w:noHBand="0" w:noVBand="1"/>
      </w:tblPr>
      <w:tblGrid>
        <w:gridCol w:w="1881"/>
        <w:gridCol w:w="6194"/>
      </w:tblGrid>
      <w:tr w:rsidR="00570B77" w14:paraId="3122885E" w14:textId="77777777" w:rsidTr="000061BC">
        <w:trPr>
          <w:trHeight w:val="372"/>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5F71334F" w14:textId="77777777" w:rsidR="00570B77" w:rsidRDefault="00570B77" w:rsidP="000061BC">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14CA54C3" w14:textId="77777777" w:rsidR="00570B77" w:rsidRDefault="00570B77" w:rsidP="000061BC">
            <w:pPr>
              <w:pStyle w:val="TableHeading"/>
            </w:pPr>
            <w:r>
              <w:t xml:space="preserve">Description </w:t>
            </w:r>
          </w:p>
        </w:tc>
      </w:tr>
      <w:tr w:rsidR="00570B77" w14:paraId="350C4645"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14D65B96" w14:textId="77777777" w:rsidR="00570B77" w:rsidRPr="00515C5A" w:rsidRDefault="00570B77" w:rsidP="000061BC">
            <w:pPr>
              <w:pStyle w:val="TableBody"/>
              <w:rPr>
                <w:b/>
                <w:bCs/>
              </w:rPr>
            </w:pPr>
            <w:r w:rsidRPr="00515C5A">
              <w:rPr>
                <w:b/>
                <w:bCs/>
              </w:rPr>
              <w:t>Order</w:t>
            </w:r>
          </w:p>
        </w:tc>
        <w:tc>
          <w:tcPr>
            <w:tcW w:w="6194" w:type="dxa"/>
            <w:tcBorders>
              <w:top w:val="single" w:sz="3" w:space="0" w:color="000000"/>
              <w:left w:val="single" w:sz="4" w:space="0" w:color="000000"/>
              <w:bottom w:val="single" w:sz="4" w:space="0" w:color="000000"/>
              <w:right w:val="single" w:sz="4" w:space="0" w:color="000000"/>
            </w:tcBorders>
          </w:tcPr>
          <w:p w14:paraId="7E84505F" w14:textId="77777777" w:rsidR="00570B77" w:rsidRPr="00515C5A" w:rsidRDefault="00570B77" w:rsidP="007C454D">
            <w:pPr>
              <w:pStyle w:val="TableBody"/>
            </w:pPr>
            <w:r w:rsidRPr="00515C5A">
              <w:t>Order ID of the order being packaged.</w:t>
            </w:r>
          </w:p>
        </w:tc>
      </w:tr>
      <w:tr w:rsidR="00570B77" w14:paraId="1CD22BA1" w14:textId="77777777">
        <w:trPr>
          <w:trHeight w:val="336"/>
        </w:trPr>
        <w:tc>
          <w:tcPr>
            <w:tcW w:w="1881" w:type="dxa"/>
            <w:tcBorders>
              <w:top w:val="single" w:sz="4" w:space="0" w:color="000000"/>
              <w:left w:val="single" w:sz="4" w:space="0" w:color="000000"/>
              <w:bottom w:val="single" w:sz="4" w:space="0" w:color="000000"/>
              <w:right w:val="single" w:sz="4" w:space="0" w:color="000000"/>
            </w:tcBorders>
          </w:tcPr>
          <w:p w14:paraId="32F0A55A" w14:textId="77777777" w:rsidR="00570B77" w:rsidRPr="00515C5A" w:rsidRDefault="00570B77" w:rsidP="000061BC">
            <w:pPr>
              <w:pStyle w:val="TableBody"/>
              <w:rPr>
                <w:b/>
                <w:bCs/>
              </w:rPr>
            </w:pPr>
            <w:r w:rsidRPr="00515C5A">
              <w:rPr>
                <w:b/>
                <w:bCs/>
              </w:rPr>
              <w:t xml:space="preserve">Scanned Items </w:t>
            </w:r>
          </w:p>
        </w:tc>
        <w:tc>
          <w:tcPr>
            <w:tcW w:w="6194" w:type="dxa"/>
            <w:tcBorders>
              <w:top w:val="single" w:sz="4" w:space="0" w:color="000000"/>
              <w:left w:val="single" w:sz="4" w:space="0" w:color="000000"/>
              <w:bottom w:val="single" w:sz="4" w:space="0" w:color="000000"/>
              <w:right w:val="single" w:sz="4" w:space="0" w:color="000000"/>
            </w:tcBorders>
          </w:tcPr>
          <w:p w14:paraId="550430D5" w14:textId="3A26A423" w:rsidR="00570B77" w:rsidRPr="00515C5A" w:rsidRDefault="00570B77" w:rsidP="007C454D">
            <w:pPr>
              <w:pStyle w:val="TableBody"/>
            </w:pPr>
            <w:r w:rsidRPr="00515C5A">
              <w:t>List of containers to be associated with this order. User</w:t>
            </w:r>
            <w:r w:rsidR="0014696D">
              <w:t>s</w:t>
            </w:r>
            <w:r w:rsidRPr="00515C5A">
              <w:t xml:space="preserve"> may tap the </w:t>
            </w:r>
            <w:r w:rsidRPr="007C454D">
              <w:rPr>
                <w:rFonts w:eastAsia="MS Mincho"/>
              </w:rPr>
              <w:object w:dxaOrig="465" w:dyaOrig="450" w14:anchorId="50394C5C">
                <v:shape id="_x0000_i1034" type="#_x0000_t75" style="width:7.8pt;height:7.8pt" o:ole="">
                  <v:imagedata r:id="rId153" o:title=""/>
                </v:shape>
                <o:OLEObject Type="Embed" ProgID="PBrush" ShapeID="_x0000_i1034" DrawAspect="Content" ObjectID="_1744007748" r:id="rId154"/>
              </w:object>
            </w:r>
            <w:r w:rsidRPr="007C454D">
              <w:t xml:space="preserve"> </w:t>
            </w:r>
            <w:r w:rsidRPr="00515C5A">
              <w:t>icon to remove a scanned item.</w:t>
            </w:r>
          </w:p>
        </w:tc>
      </w:tr>
      <w:tr w:rsidR="00570B77" w14:paraId="76DBEBBD"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45E08792" w14:textId="77777777" w:rsidR="00570B77" w:rsidRPr="00515C5A" w:rsidRDefault="00570B77" w:rsidP="000061BC">
            <w:pPr>
              <w:pStyle w:val="TableBody"/>
              <w:rPr>
                <w:b/>
                <w:bCs/>
              </w:rPr>
            </w:pPr>
            <w:r w:rsidRPr="00515C5A">
              <w:rPr>
                <w:b/>
                <w:bCs/>
              </w:rPr>
              <w:t xml:space="preserve">Submit Button </w:t>
            </w:r>
          </w:p>
        </w:tc>
        <w:tc>
          <w:tcPr>
            <w:tcW w:w="6194" w:type="dxa"/>
            <w:tcBorders>
              <w:top w:val="single" w:sz="4" w:space="0" w:color="000000"/>
              <w:left w:val="single" w:sz="4" w:space="0" w:color="000000"/>
              <w:bottom w:val="single" w:sz="4" w:space="0" w:color="000000"/>
              <w:right w:val="single" w:sz="4" w:space="0" w:color="000000"/>
            </w:tcBorders>
          </w:tcPr>
          <w:p w14:paraId="51BDBBD6" w14:textId="0B9C9A5F" w:rsidR="00570B77" w:rsidRPr="00515C5A" w:rsidRDefault="00570B77" w:rsidP="007C454D">
            <w:pPr>
              <w:pStyle w:val="TableBody"/>
            </w:pPr>
            <w:r w:rsidRPr="00515C5A">
              <w:t xml:space="preserve">Finishes the order packaging. Listed containers are associated with the indicated order, and </w:t>
            </w:r>
            <w:r w:rsidR="0014696D">
              <w:t xml:space="preserve">the </w:t>
            </w:r>
            <w:r w:rsidRPr="00515C5A">
              <w:t>user is returned to the mobile home menu.</w:t>
            </w:r>
          </w:p>
        </w:tc>
      </w:tr>
    </w:tbl>
    <w:p w14:paraId="6DEF9A2F" w14:textId="32DA9313" w:rsidR="00570B77" w:rsidRDefault="00000000" w:rsidP="000061BC">
      <w:pPr>
        <w:pStyle w:val="Caption"/>
        <w:rPr>
          <w:color w:val="70AD47" w:themeColor="accent6"/>
        </w:rPr>
      </w:pPr>
      <w:hyperlink w:anchor="_Mobile_CarrierWeb" w:history="1">
        <w:r w:rsidR="00570B77" w:rsidRPr="000061BC">
          <w:rPr>
            <w:rStyle w:val="Hyperlink"/>
            <w:color w:val="70AD47" w:themeColor="accent6"/>
          </w:rPr>
          <w:t>Return to: Mobile Carrier</w:t>
        </w:r>
        <w:r w:rsidR="007C454D">
          <w:rPr>
            <w:rStyle w:val="Hyperlink"/>
            <w:color w:val="70AD47" w:themeColor="accent6"/>
          </w:rPr>
          <w:t xml:space="preserve"> </w:t>
        </w:r>
        <w:r w:rsidR="00570B77" w:rsidRPr="000061BC">
          <w:rPr>
            <w:rStyle w:val="Hyperlink"/>
            <w:color w:val="70AD47" w:themeColor="accent6"/>
          </w:rPr>
          <w:t>Web</w:t>
        </w:r>
      </w:hyperlink>
      <w:r w:rsidR="00570B77" w:rsidRPr="000061BC">
        <w:rPr>
          <w:color w:val="70AD47" w:themeColor="accent6"/>
        </w:rPr>
        <w:t xml:space="preserve"> </w:t>
      </w:r>
    </w:p>
    <w:p w14:paraId="69E2E2A8" w14:textId="77777777" w:rsidR="000061BC" w:rsidRPr="000061BC" w:rsidRDefault="000061BC" w:rsidP="000061BC"/>
    <w:p w14:paraId="1BFAE5E7" w14:textId="77777777" w:rsidR="00570B77" w:rsidRDefault="00570B77" w:rsidP="00570B77">
      <w:pPr>
        <w:pStyle w:val="Heading2"/>
      </w:pPr>
      <w:bookmarkStart w:id="738" w:name="_Toc111643107"/>
      <w:bookmarkStart w:id="739" w:name="_Toc132248035"/>
      <w:r>
        <w:lastRenderedPageBreak/>
        <w:t>ARRIVAL</w:t>
      </w:r>
      <w:bookmarkEnd w:id="738"/>
      <w:bookmarkEnd w:id="739"/>
    </w:p>
    <w:p w14:paraId="035286E5" w14:textId="77BAFF87" w:rsidR="00570B77" w:rsidRDefault="0014696D" w:rsidP="000061BC">
      <w:pPr>
        <w:pStyle w:val="BodyText"/>
      </w:pPr>
      <w:r>
        <w:t xml:space="preserve">The arrival </w:t>
      </w:r>
      <w:r w:rsidR="00570B77">
        <w:t>function is intended for use when a transfer arrives at the destination. This indicates to the system that the cash and containers have arrived. Users are expected to scan the containers at this point.</w:t>
      </w:r>
    </w:p>
    <w:p w14:paraId="76BD509D" w14:textId="48B8A63C" w:rsidR="00570B77" w:rsidRDefault="00570B77" w:rsidP="00D6160E">
      <w:pPr>
        <w:pStyle w:val="Caption"/>
      </w:pPr>
      <w:bookmarkStart w:id="740" w:name="_Toc65568995"/>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964EF7">
        <w:rPr>
          <w:noProof/>
        </w:rPr>
        <w:t>59</w:t>
      </w:r>
      <w:r w:rsidRPr="36CE550C">
        <w:rPr>
          <w:noProof/>
        </w:rPr>
        <w:fldChar w:fldCharType="end"/>
      </w:r>
      <w:r w:rsidRPr="36CE550C">
        <w:t xml:space="preserve">: </w:t>
      </w:r>
      <w:r>
        <w:t>ARRIVAL SCAN SCREEN</w:t>
      </w:r>
      <w:bookmarkEnd w:id="740"/>
    </w:p>
    <w:p w14:paraId="57CA92BE" w14:textId="77777777" w:rsidR="00570B77" w:rsidRDefault="00570B77" w:rsidP="00515C5A">
      <w:pPr>
        <w:pStyle w:val="BodyText"/>
      </w:pPr>
      <w:r>
        <w:rPr>
          <w:noProof/>
        </w:rPr>
        <w:drawing>
          <wp:inline distT="0" distB="0" distL="0" distR="0" wp14:anchorId="0FA20B5E" wp14:editId="60120D03">
            <wp:extent cx="2019719" cy="3573027"/>
            <wp:effectExtent l="76200" t="76200" r="133350" b="142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040020" cy="36089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2BF9C046">
        <w:t xml:space="preserve"> </w:t>
      </w:r>
    </w:p>
    <w:p w14:paraId="04926334" w14:textId="6262B2CA" w:rsidR="00570B77" w:rsidRDefault="00570B77" w:rsidP="00D6160E">
      <w:pPr>
        <w:pStyle w:val="Caption"/>
      </w:pPr>
      <w:bookmarkStart w:id="741" w:name="_Toc65569050"/>
      <w:r w:rsidRPr="002946F8">
        <w:t xml:space="preserve">Table </w:t>
      </w:r>
      <w:fldSimple w:instr=" SEQ Table \* ARABIC ">
        <w:r w:rsidR="00964EF7">
          <w:rPr>
            <w:noProof/>
          </w:rPr>
          <w:t>49</w:t>
        </w:r>
      </w:fldSimple>
      <w:r w:rsidRPr="002946F8">
        <w:t xml:space="preserve">: </w:t>
      </w:r>
      <w:r>
        <w:t>ARRIVAL SCAN SCREEN ELEMENTS</w:t>
      </w:r>
      <w:bookmarkEnd w:id="741"/>
      <w:r>
        <w:t xml:space="preserve"> </w:t>
      </w:r>
      <w:r>
        <w:tab/>
        <w:t xml:space="preserve"> </w:t>
      </w:r>
    </w:p>
    <w:tbl>
      <w:tblPr>
        <w:tblStyle w:val="TableGrid1"/>
        <w:tblW w:w="8075" w:type="dxa"/>
        <w:tblInd w:w="460" w:type="dxa"/>
        <w:tblCellMar>
          <w:top w:w="95" w:type="dxa"/>
          <w:left w:w="5" w:type="dxa"/>
          <w:right w:w="88" w:type="dxa"/>
        </w:tblCellMar>
        <w:tblLook w:val="04A0" w:firstRow="1" w:lastRow="0" w:firstColumn="1" w:lastColumn="0" w:noHBand="0" w:noVBand="1"/>
      </w:tblPr>
      <w:tblGrid>
        <w:gridCol w:w="1881"/>
        <w:gridCol w:w="6194"/>
      </w:tblGrid>
      <w:tr w:rsidR="00570B77" w14:paraId="4219ED76" w14:textId="77777777" w:rsidTr="00D6160E">
        <w:trPr>
          <w:trHeight w:val="372"/>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7EF47583" w14:textId="77777777" w:rsidR="00570B77" w:rsidRDefault="00570B77" w:rsidP="00D6160E">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034D2891" w14:textId="77777777" w:rsidR="00570B77" w:rsidRDefault="00570B77" w:rsidP="00D6160E">
            <w:pPr>
              <w:pStyle w:val="TableHeading"/>
            </w:pPr>
            <w:r>
              <w:t xml:space="preserve">Description </w:t>
            </w:r>
          </w:p>
        </w:tc>
      </w:tr>
      <w:tr w:rsidR="00570B77" w14:paraId="2400A324"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77B796D7" w14:textId="77777777" w:rsidR="00570B77" w:rsidRPr="00515C5A" w:rsidRDefault="00570B77" w:rsidP="00A77C61">
            <w:pPr>
              <w:pStyle w:val="TableBody"/>
              <w:rPr>
                <w:b/>
                <w:bCs/>
              </w:rPr>
            </w:pPr>
            <w:r w:rsidRPr="00515C5A">
              <w:rPr>
                <w:b/>
                <w:bCs/>
              </w:rPr>
              <w:t xml:space="preserve">Order or Container Scan </w:t>
            </w:r>
          </w:p>
        </w:tc>
        <w:tc>
          <w:tcPr>
            <w:tcW w:w="6194" w:type="dxa"/>
            <w:tcBorders>
              <w:top w:val="single" w:sz="3" w:space="0" w:color="000000"/>
              <w:left w:val="single" w:sz="4" w:space="0" w:color="000000"/>
              <w:bottom w:val="single" w:sz="4" w:space="0" w:color="000000"/>
              <w:right w:val="single" w:sz="4" w:space="0" w:color="000000"/>
            </w:tcBorders>
          </w:tcPr>
          <w:p w14:paraId="5922B82E" w14:textId="6388F57C" w:rsidR="00570B77" w:rsidRPr="00515C5A" w:rsidRDefault="00E07CA7" w:rsidP="007C454D">
            <w:pPr>
              <w:pStyle w:val="TableBody"/>
            </w:pPr>
            <w:r>
              <w:t>T</w:t>
            </w:r>
            <w:r w:rsidR="001A2C97">
              <w:t xml:space="preserve">he </w:t>
            </w:r>
            <w:r w:rsidR="0014696D">
              <w:t>t</w:t>
            </w:r>
            <w:r w:rsidR="00570B77" w:rsidRPr="00515C5A">
              <w:t xml:space="preserve">op left corner of </w:t>
            </w:r>
            <w:r w:rsidR="0014696D">
              <w:t xml:space="preserve">the </w:t>
            </w:r>
            <w:r w:rsidR="00570B77" w:rsidRPr="00515C5A">
              <w:t>screen</w:t>
            </w:r>
            <w:r w:rsidR="00EE1EB6">
              <w:t xml:space="preserve"> </w:t>
            </w:r>
            <w:r w:rsidR="00570B77" w:rsidRPr="00515C5A">
              <w:t xml:space="preserve">indicates </w:t>
            </w:r>
            <w:r w:rsidR="0014696D">
              <w:t xml:space="preserve">the </w:t>
            </w:r>
            <w:r w:rsidR="00EE1EB6">
              <w:t xml:space="preserve">toggle </w:t>
            </w:r>
            <w:r w:rsidR="00570B77" w:rsidRPr="00515C5A">
              <w:t>mode. User</w:t>
            </w:r>
            <w:r w:rsidR="0014696D">
              <w:t>s</w:t>
            </w:r>
            <w:r w:rsidR="00570B77" w:rsidRPr="00515C5A">
              <w:t xml:space="preserve"> may scan an order, containers, or both.</w:t>
            </w:r>
          </w:p>
        </w:tc>
      </w:tr>
      <w:tr w:rsidR="00570B77" w14:paraId="5C19F66B" w14:textId="77777777">
        <w:trPr>
          <w:trHeight w:val="336"/>
        </w:trPr>
        <w:tc>
          <w:tcPr>
            <w:tcW w:w="1881" w:type="dxa"/>
            <w:tcBorders>
              <w:top w:val="single" w:sz="4" w:space="0" w:color="000000"/>
              <w:left w:val="single" w:sz="4" w:space="0" w:color="000000"/>
              <w:bottom w:val="single" w:sz="4" w:space="0" w:color="000000"/>
              <w:right w:val="single" w:sz="4" w:space="0" w:color="000000"/>
            </w:tcBorders>
          </w:tcPr>
          <w:p w14:paraId="477F5B2B" w14:textId="77777777" w:rsidR="00570B77" w:rsidRPr="00515C5A" w:rsidRDefault="00570B77" w:rsidP="00A77C61">
            <w:pPr>
              <w:pStyle w:val="TableBody"/>
              <w:rPr>
                <w:b/>
                <w:bCs/>
              </w:rPr>
            </w:pPr>
            <w:r w:rsidRPr="00515C5A">
              <w:rPr>
                <w:b/>
                <w:bCs/>
              </w:rPr>
              <w:t xml:space="preserve">Location Indicator </w:t>
            </w:r>
          </w:p>
        </w:tc>
        <w:tc>
          <w:tcPr>
            <w:tcW w:w="6194" w:type="dxa"/>
            <w:tcBorders>
              <w:top w:val="single" w:sz="4" w:space="0" w:color="000000"/>
              <w:left w:val="single" w:sz="4" w:space="0" w:color="000000"/>
              <w:bottom w:val="single" w:sz="4" w:space="0" w:color="000000"/>
              <w:right w:val="single" w:sz="4" w:space="0" w:color="000000"/>
            </w:tcBorders>
          </w:tcPr>
          <w:p w14:paraId="7BD95835" w14:textId="30D54C6D" w:rsidR="00570B77" w:rsidRPr="00515C5A" w:rsidRDefault="00E07CA7" w:rsidP="007C454D">
            <w:pPr>
              <w:pStyle w:val="TableBody"/>
            </w:pPr>
            <w:r>
              <w:t>In the t</w:t>
            </w:r>
            <w:r w:rsidR="00570B77" w:rsidRPr="00515C5A">
              <w:t>op left corner, underneath</w:t>
            </w:r>
            <w:r w:rsidR="00570B77" w:rsidRPr="00515C5A">
              <w:rPr>
                <w:i/>
                <w:iCs/>
              </w:rPr>
              <w:t xml:space="preserve"> Order or Container Scan indicator</w:t>
            </w:r>
            <w:r w:rsidR="0001648D">
              <w:t xml:space="preserve"> </w:t>
            </w:r>
            <w:r w:rsidR="00570B77" w:rsidRPr="00515C5A">
              <w:t xml:space="preserve">displays the location derived from the order. If incorrect, </w:t>
            </w:r>
            <w:r w:rsidR="0014696D">
              <w:t xml:space="preserve">the </w:t>
            </w:r>
            <w:r w:rsidR="00570B77" w:rsidRPr="00515C5A">
              <w:t>user may change it on the following screen.</w:t>
            </w:r>
          </w:p>
        </w:tc>
      </w:tr>
      <w:tr w:rsidR="00570B77" w14:paraId="0313661E"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6B0F48CD" w14:textId="77777777" w:rsidR="00570B77" w:rsidRPr="00515C5A" w:rsidRDefault="00570B77" w:rsidP="00A77C61">
            <w:pPr>
              <w:pStyle w:val="TableBody"/>
              <w:rPr>
                <w:b/>
                <w:bCs/>
              </w:rPr>
            </w:pPr>
            <w:r w:rsidRPr="00515C5A">
              <w:rPr>
                <w:b/>
                <w:bCs/>
              </w:rPr>
              <w:t xml:space="preserve">Scan Window </w:t>
            </w:r>
          </w:p>
        </w:tc>
        <w:tc>
          <w:tcPr>
            <w:tcW w:w="6194" w:type="dxa"/>
            <w:tcBorders>
              <w:top w:val="single" w:sz="4" w:space="0" w:color="000000"/>
              <w:left w:val="single" w:sz="4" w:space="0" w:color="000000"/>
              <w:bottom w:val="single" w:sz="4" w:space="0" w:color="000000"/>
              <w:right w:val="single" w:sz="4" w:space="0" w:color="000000"/>
            </w:tcBorders>
          </w:tcPr>
          <w:p w14:paraId="4468C9D2" w14:textId="77777777" w:rsidR="00570B77" w:rsidRPr="00515C5A" w:rsidRDefault="00570B77" w:rsidP="007C454D">
            <w:pPr>
              <w:pStyle w:val="TableBody"/>
            </w:pPr>
            <w:r w:rsidRPr="00515C5A">
              <w:t>Uses the device camera for barcode scanning. Simply point the camera at a barcode of the order or container (as indicated by the scan mode above).</w:t>
            </w:r>
          </w:p>
        </w:tc>
      </w:tr>
      <w:tr w:rsidR="00570B77" w14:paraId="717176CC"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1A4144CC" w14:textId="77777777" w:rsidR="00570B77" w:rsidRPr="00515C5A" w:rsidRDefault="00570B77" w:rsidP="00A77C61">
            <w:pPr>
              <w:pStyle w:val="TableBody"/>
              <w:rPr>
                <w:b/>
                <w:bCs/>
              </w:rPr>
            </w:pPr>
            <w:r w:rsidRPr="00515C5A">
              <w:rPr>
                <w:b/>
                <w:bCs/>
              </w:rPr>
              <w:t xml:space="preserve">Progress Indicator </w:t>
            </w:r>
          </w:p>
        </w:tc>
        <w:tc>
          <w:tcPr>
            <w:tcW w:w="6194" w:type="dxa"/>
            <w:tcBorders>
              <w:top w:val="single" w:sz="4" w:space="0" w:color="000000"/>
              <w:left w:val="single" w:sz="4" w:space="0" w:color="000000"/>
              <w:bottom w:val="single" w:sz="4" w:space="0" w:color="000000"/>
              <w:right w:val="single" w:sz="4" w:space="0" w:color="000000"/>
            </w:tcBorders>
          </w:tcPr>
          <w:p w14:paraId="71F6D558" w14:textId="77777777" w:rsidR="00F727C8" w:rsidRDefault="00570B77" w:rsidP="007C454D">
            <w:pPr>
              <w:pStyle w:val="TableBody"/>
            </w:pPr>
            <w:r w:rsidRPr="00515C5A">
              <w:rPr>
                <w:i/>
                <w:iCs/>
              </w:rPr>
              <w:t xml:space="preserve">Orange button </w:t>
            </w:r>
            <w:r w:rsidRPr="00515C5A">
              <w:t xml:space="preserve">in </w:t>
            </w:r>
            <w:r w:rsidR="0014696D">
              <w:t xml:space="preserve">the </w:t>
            </w:r>
            <w:r w:rsidRPr="00515C5A">
              <w:t xml:space="preserve">lower left corner of </w:t>
            </w:r>
            <w:r w:rsidR="0014696D">
              <w:t xml:space="preserve">the </w:t>
            </w:r>
            <w:r w:rsidRPr="00515C5A">
              <w:t xml:space="preserve">screen. </w:t>
            </w:r>
          </w:p>
          <w:p w14:paraId="54F90CEB" w14:textId="01E1D0D6" w:rsidR="00570B77" w:rsidRPr="00515C5A" w:rsidRDefault="0014696D" w:rsidP="007C454D">
            <w:pPr>
              <w:pStyle w:val="TableBody"/>
            </w:pPr>
            <w:r>
              <w:lastRenderedPageBreak/>
              <w:t>The f</w:t>
            </w:r>
            <w:r w:rsidRPr="00515C5A">
              <w:t xml:space="preserve">irst </w:t>
            </w:r>
            <w:r w:rsidR="00570B77" w:rsidRPr="00515C5A">
              <w:t xml:space="preserve">number is </w:t>
            </w:r>
            <w:r>
              <w:t xml:space="preserve">the </w:t>
            </w:r>
            <w:r w:rsidR="00570B77" w:rsidRPr="00515C5A">
              <w:t xml:space="preserve">count of containers scanned, </w:t>
            </w:r>
            <w:r>
              <w:t xml:space="preserve">and the </w:t>
            </w:r>
            <w:r w:rsidR="00570B77" w:rsidRPr="00515C5A">
              <w:t xml:space="preserve">second number is the expected number for this order (if applicable). </w:t>
            </w:r>
            <w:r w:rsidR="00570B77" w:rsidRPr="00515C5A">
              <w:rPr>
                <w:b/>
                <w:bCs/>
                <w:u w:val="single"/>
              </w:rPr>
              <w:t>For example</w:t>
            </w:r>
            <w:r w:rsidR="00570B77" w:rsidRPr="00515C5A">
              <w:t xml:space="preserve">, if scan an order first and that order was previously associated with 4 containers, then this would display “0/4”, then “1/4” after scanning 1 container, etc. Tap this button when finished scanning to continue to </w:t>
            </w:r>
            <w:r>
              <w:t xml:space="preserve">the </w:t>
            </w:r>
            <w:r w:rsidR="00570B77" w:rsidRPr="00515C5A">
              <w:t>next screen.</w:t>
            </w:r>
          </w:p>
        </w:tc>
      </w:tr>
      <w:tr w:rsidR="00570B77" w14:paraId="5C666759"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28E771BD" w14:textId="77777777" w:rsidR="00570B77" w:rsidRPr="00515C5A" w:rsidRDefault="00570B77" w:rsidP="00A77C61">
            <w:pPr>
              <w:pStyle w:val="TableBody"/>
              <w:rPr>
                <w:b/>
                <w:bCs/>
              </w:rPr>
            </w:pPr>
            <w:r w:rsidRPr="00515C5A">
              <w:rPr>
                <w:b/>
                <w:bCs/>
              </w:rPr>
              <w:lastRenderedPageBreak/>
              <w:t>Keyboard Entry</w:t>
            </w:r>
          </w:p>
        </w:tc>
        <w:tc>
          <w:tcPr>
            <w:tcW w:w="6194" w:type="dxa"/>
            <w:tcBorders>
              <w:top w:val="single" w:sz="4" w:space="0" w:color="000000"/>
              <w:left w:val="single" w:sz="4" w:space="0" w:color="000000"/>
              <w:bottom w:val="single" w:sz="4" w:space="0" w:color="000000"/>
              <w:right w:val="single" w:sz="4" w:space="0" w:color="000000"/>
            </w:tcBorders>
          </w:tcPr>
          <w:p w14:paraId="52031C6D" w14:textId="7FACBFF0" w:rsidR="00570B77" w:rsidRPr="00515C5A" w:rsidRDefault="00570B77" w:rsidP="007C454D">
            <w:pPr>
              <w:pStyle w:val="TableBody"/>
            </w:pPr>
            <w:r w:rsidRPr="00515C5A">
              <w:t xml:space="preserve">Keyboard icon in </w:t>
            </w:r>
            <w:r w:rsidR="0014696D">
              <w:t xml:space="preserve">the </w:t>
            </w:r>
            <w:r w:rsidRPr="00515C5A">
              <w:t xml:space="preserve">lower right corner of </w:t>
            </w:r>
            <w:r w:rsidR="0014696D">
              <w:t xml:space="preserve">the </w:t>
            </w:r>
            <w:r w:rsidRPr="00515C5A">
              <w:t>screen</w:t>
            </w:r>
            <w:r w:rsidR="0030677B">
              <w:t>,</w:t>
            </w:r>
            <w:r w:rsidRPr="00515C5A">
              <w:t xml:space="preserve"> </w:t>
            </w:r>
            <w:r w:rsidR="00C75E7D">
              <w:t>t</w:t>
            </w:r>
            <w:r w:rsidRPr="00515C5A">
              <w:t xml:space="preserve">ap this to type </w:t>
            </w:r>
            <w:r w:rsidR="00C75E7D">
              <w:t xml:space="preserve">the </w:t>
            </w:r>
            <w:r w:rsidRPr="00515C5A">
              <w:t xml:space="preserve">order or container IDs. </w:t>
            </w:r>
            <w:r w:rsidR="00C75E7D">
              <w:t>(</w:t>
            </w:r>
            <w:r w:rsidRPr="00515C5A">
              <w:t>Optional</w:t>
            </w:r>
            <w:r w:rsidR="00C75E7D">
              <w:t>)</w:t>
            </w:r>
            <w:r w:rsidRPr="00515C5A">
              <w:t>. This is typically only used if there is some malfunction with the barcode scan.</w:t>
            </w:r>
          </w:p>
        </w:tc>
      </w:tr>
    </w:tbl>
    <w:p w14:paraId="5F97B4CC" w14:textId="77777777" w:rsidR="00570B77" w:rsidRDefault="00570B77" w:rsidP="00570B77">
      <w:pPr>
        <w:spacing w:after="190" w:line="263" w:lineRule="auto"/>
        <w:ind w:left="-5" w:hanging="10"/>
        <w:rPr>
          <w:rStyle w:val="Hyperlink"/>
          <w:color w:val="92D050"/>
        </w:rPr>
      </w:pPr>
    </w:p>
    <w:p w14:paraId="59FFCC6D" w14:textId="10971F03" w:rsidR="00570B77" w:rsidRDefault="00570B77" w:rsidP="00A77C61">
      <w:pPr>
        <w:pStyle w:val="Caption"/>
      </w:pPr>
      <w:bookmarkStart w:id="742" w:name="_Toc65568996"/>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964EF7">
        <w:rPr>
          <w:noProof/>
        </w:rPr>
        <w:t>60</w:t>
      </w:r>
      <w:r w:rsidRPr="36CE550C">
        <w:rPr>
          <w:noProof/>
        </w:rPr>
        <w:fldChar w:fldCharType="end"/>
      </w:r>
      <w:r w:rsidRPr="36CE550C">
        <w:t xml:space="preserve">: </w:t>
      </w:r>
      <w:r>
        <w:t>ARRIVAL ENTRY REVIEW SCREEN</w:t>
      </w:r>
      <w:bookmarkEnd w:id="742"/>
    </w:p>
    <w:p w14:paraId="0294C8CF" w14:textId="77777777" w:rsidR="00570B77" w:rsidRDefault="00570B77" w:rsidP="00515C5A">
      <w:pPr>
        <w:pStyle w:val="BodyText"/>
      </w:pPr>
      <w:r>
        <w:rPr>
          <w:noProof/>
        </w:rPr>
        <w:drawing>
          <wp:inline distT="0" distB="0" distL="0" distR="0" wp14:anchorId="0BDB8A9E" wp14:editId="2E2533F4">
            <wp:extent cx="1984737" cy="3511142"/>
            <wp:effectExtent l="76200" t="76200" r="130175" b="127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015565" cy="35656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2BF9C046">
        <w:t xml:space="preserve"> </w:t>
      </w:r>
    </w:p>
    <w:p w14:paraId="20E869D2" w14:textId="77777777" w:rsidR="00570B77" w:rsidRDefault="00570B77" w:rsidP="00515C5A">
      <w:pPr>
        <w:pStyle w:val="BodyText"/>
      </w:pPr>
    </w:p>
    <w:p w14:paraId="0F304EBF" w14:textId="0263665A" w:rsidR="00570B77" w:rsidRDefault="00570B77" w:rsidP="00A77C61">
      <w:pPr>
        <w:pStyle w:val="Caption"/>
      </w:pPr>
      <w:bookmarkStart w:id="743" w:name="_Toc65569051"/>
      <w:r w:rsidRPr="002946F8">
        <w:rPr>
          <w:color w:val="auto"/>
        </w:rPr>
        <w:t xml:space="preserve">Table </w:t>
      </w:r>
      <w:r w:rsidRPr="002946F8">
        <w:rPr>
          <w:color w:val="auto"/>
        </w:rPr>
        <w:fldChar w:fldCharType="begin"/>
      </w:r>
      <w:r w:rsidRPr="002946F8">
        <w:rPr>
          <w:color w:val="auto"/>
        </w:rPr>
        <w:instrText xml:space="preserve"> SEQ Table \* ARABIC </w:instrText>
      </w:r>
      <w:r w:rsidRPr="002946F8">
        <w:rPr>
          <w:color w:val="auto"/>
        </w:rPr>
        <w:fldChar w:fldCharType="separate"/>
      </w:r>
      <w:r w:rsidR="00964EF7">
        <w:rPr>
          <w:noProof/>
          <w:color w:val="auto"/>
        </w:rPr>
        <w:t>50</w:t>
      </w:r>
      <w:r w:rsidRPr="002946F8">
        <w:rPr>
          <w:color w:val="auto"/>
        </w:rPr>
        <w:fldChar w:fldCharType="end"/>
      </w:r>
      <w:r w:rsidRPr="002946F8">
        <w:rPr>
          <w:color w:val="auto"/>
        </w:rPr>
        <w:t xml:space="preserve">: </w:t>
      </w:r>
      <w:r>
        <w:t>ARRIVAL ENTRY REVIEW SCREEN ELEMENTS</w:t>
      </w:r>
      <w:bookmarkEnd w:id="743"/>
      <w:r>
        <w:t xml:space="preserve"> </w:t>
      </w:r>
      <w:r>
        <w:tab/>
        <w:t xml:space="preserve"> </w:t>
      </w:r>
    </w:p>
    <w:tbl>
      <w:tblPr>
        <w:tblStyle w:val="TableGrid1"/>
        <w:tblW w:w="8075" w:type="dxa"/>
        <w:tblInd w:w="460" w:type="dxa"/>
        <w:tblCellMar>
          <w:top w:w="95" w:type="dxa"/>
          <w:left w:w="5" w:type="dxa"/>
          <w:right w:w="88" w:type="dxa"/>
        </w:tblCellMar>
        <w:tblLook w:val="04A0" w:firstRow="1" w:lastRow="0" w:firstColumn="1" w:lastColumn="0" w:noHBand="0" w:noVBand="1"/>
      </w:tblPr>
      <w:tblGrid>
        <w:gridCol w:w="1881"/>
        <w:gridCol w:w="6194"/>
      </w:tblGrid>
      <w:tr w:rsidR="00570B77" w14:paraId="08287664" w14:textId="77777777" w:rsidTr="00A77C61">
        <w:trPr>
          <w:trHeight w:val="372"/>
        </w:trPr>
        <w:tc>
          <w:tcPr>
            <w:tcW w:w="1881" w:type="dxa"/>
            <w:tcBorders>
              <w:top w:val="single" w:sz="4" w:space="0" w:color="000000" w:themeColor="text1"/>
              <w:left w:val="single" w:sz="4" w:space="0" w:color="000000" w:themeColor="text1"/>
              <w:bottom w:val="single" w:sz="3" w:space="0" w:color="000000" w:themeColor="text1"/>
              <w:right w:val="single" w:sz="4" w:space="0" w:color="000000" w:themeColor="text1"/>
            </w:tcBorders>
            <w:shd w:val="clear" w:color="auto" w:fill="54B948"/>
          </w:tcPr>
          <w:p w14:paraId="4B49BB5F" w14:textId="77777777" w:rsidR="00570B77" w:rsidRDefault="00570B77" w:rsidP="00A77C61">
            <w:pPr>
              <w:pStyle w:val="TableHeading"/>
            </w:pPr>
            <w:r>
              <w:t xml:space="preserve">Field </w:t>
            </w:r>
          </w:p>
        </w:tc>
        <w:tc>
          <w:tcPr>
            <w:tcW w:w="6194" w:type="dxa"/>
            <w:tcBorders>
              <w:top w:val="single" w:sz="4" w:space="0" w:color="000000" w:themeColor="text1"/>
              <w:left w:val="single" w:sz="4" w:space="0" w:color="000000" w:themeColor="text1"/>
              <w:bottom w:val="single" w:sz="3" w:space="0" w:color="000000" w:themeColor="text1"/>
              <w:right w:val="single" w:sz="4" w:space="0" w:color="000000" w:themeColor="text1"/>
            </w:tcBorders>
            <w:shd w:val="clear" w:color="auto" w:fill="54B948"/>
          </w:tcPr>
          <w:p w14:paraId="66A5F803" w14:textId="77777777" w:rsidR="00570B77" w:rsidRDefault="00570B77" w:rsidP="00A77C61">
            <w:pPr>
              <w:pStyle w:val="TableHeading"/>
            </w:pPr>
            <w:r>
              <w:t xml:space="preserve">Description </w:t>
            </w:r>
          </w:p>
        </w:tc>
      </w:tr>
      <w:tr w:rsidR="00570B77" w14:paraId="6670237E" w14:textId="77777777">
        <w:trPr>
          <w:trHeight w:val="333"/>
        </w:trPr>
        <w:tc>
          <w:tcPr>
            <w:tcW w:w="1881"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13529201" w14:textId="77777777" w:rsidR="00570B77" w:rsidRPr="00515C5A" w:rsidRDefault="00570B77" w:rsidP="00A77C61">
            <w:pPr>
              <w:pStyle w:val="TableBody"/>
              <w:rPr>
                <w:b/>
                <w:bCs/>
              </w:rPr>
            </w:pPr>
            <w:r w:rsidRPr="00515C5A">
              <w:rPr>
                <w:b/>
                <w:bCs/>
              </w:rPr>
              <w:t>Location</w:t>
            </w:r>
          </w:p>
        </w:tc>
        <w:tc>
          <w:tcPr>
            <w:tcW w:w="6194"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61B7E244" w14:textId="64135EEA" w:rsidR="00570B77" w:rsidRPr="006C3C2E" w:rsidRDefault="0014696D" w:rsidP="00A77C61">
            <w:pPr>
              <w:pStyle w:val="TableBody"/>
              <w:rPr>
                <w:rFonts w:cstheme="minorHAnsi"/>
              </w:rPr>
            </w:pPr>
            <w:r>
              <w:t xml:space="preserve">A location </w:t>
            </w:r>
            <w:r w:rsidR="00570B77">
              <w:t>where the order and/or containers are arriving. Tap to change location if necessary.</w:t>
            </w:r>
          </w:p>
        </w:tc>
      </w:tr>
      <w:tr w:rsidR="00570B77" w14:paraId="674F278D" w14:textId="77777777">
        <w:trPr>
          <w:trHeight w:val="333"/>
        </w:trPr>
        <w:tc>
          <w:tcPr>
            <w:tcW w:w="1881"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770E7BFA" w14:textId="77777777" w:rsidR="00570B77" w:rsidRPr="00515C5A" w:rsidRDefault="00570B77" w:rsidP="00A77C61">
            <w:pPr>
              <w:pStyle w:val="TableBody"/>
              <w:rPr>
                <w:b/>
                <w:bCs/>
              </w:rPr>
            </w:pPr>
            <w:r w:rsidRPr="00515C5A">
              <w:rPr>
                <w:b/>
                <w:bCs/>
              </w:rPr>
              <w:t>Order</w:t>
            </w:r>
          </w:p>
        </w:tc>
        <w:tc>
          <w:tcPr>
            <w:tcW w:w="6194"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01B7128C" w14:textId="77777777" w:rsidR="00570B77" w:rsidRDefault="00570B77" w:rsidP="00A77C61">
            <w:pPr>
              <w:pStyle w:val="TableBody"/>
            </w:pPr>
            <w:r>
              <w:t>Order ID of the arriving order, if selected previously.</w:t>
            </w:r>
          </w:p>
        </w:tc>
      </w:tr>
      <w:tr w:rsidR="00570B77" w14:paraId="6A8FE7D3" w14:textId="77777777">
        <w:trPr>
          <w:trHeight w:val="336"/>
        </w:trPr>
        <w:tc>
          <w:tcPr>
            <w:tcW w:w="18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AD29E2" w14:textId="77777777" w:rsidR="00570B77" w:rsidRPr="00515C5A" w:rsidRDefault="00570B77" w:rsidP="00A77C61">
            <w:pPr>
              <w:pStyle w:val="TableBody"/>
              <w:rPr>
                <w:b/>
                <w:bCs/>
              </w:rPr>
            </w:pPr>
            <w:r w:rsidRPr="00515C5A">
              <w:rPr>
                <w:b/>
                <w:bCs/>
              </w:rPr>
              <w:lastRenderedPageBreak/>
              <w:t xml:space="preserve">Scanned Items </w:t>
            </w:r>
          </w:p>
        </w:tc>
        <w:tc>
          <w:tcPr>
            <w:tcW w:w="619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2CB5E5" w14:textId="49FD1654" w:rsidR="00570B77" w:rsidRDefault="00570B77" w:rsidP="00A77C61">
            <w:pPr>
              <w:pStyle w:val="TableBody"/>
            </w:pPr>
            <w:r>
              <w:t>List of scanned containers. User</w:t>
            </w:r>
            <w:r w:rsidR="0014696D">
              <w:t>s</w:t>
            </w:r>
            <w:r>
              <w:t xml:space="preserve"> may tap the </w:t>
            </w:r>
            <w:r>
              <w:rPr>
                <w:rFonts w:eastAsia="MS Mincho"/>
              </w:rPr>
              <w:object w:dxaOrig="465" w:dyaOrig="450" w14:anchorId="41333479">
                <v:shape id="_x0000_i1035" type="#_x0000_t75" style="width:7.8pt;height:7.8pt" o:ole="">
                  <v:imagedata r:id="rId153" o:title=""/>
                </v:shape>
                <o:OLEObject Type="Embed" ProgID="PBrush" ShapeID="_x0000_i1035" DrawAspect="Content" ObjectID="_1744007749" r:id="rId157"/>
              </w:object>
            </w:r>
            <w:r>
              <w:t xml:space="preserve"> </w:t>
            </w:r>
            <w:r w:rsidRPr="00DB4F69">
              <w:t>icon to remove a scanned item.</w:t>
            </w:r>
            <w:r>
              <w:t xml:space="preserve"> </w:t>
            </w:r>
            <w:r w:rsidR="00FF6855">
              <w:t xml:space="preserve">Populates </w:t>
            </w:r>
            <w:r>
              <w:t xml:space="preserve">3 possible </w:t>
            </w:r>
            <w:r w:rsidR="007C454D">
              <w:t>statuses</w:t>
            </w:r>
            <w:r>
              <w:t>:</w:t>
            </w:r>
            <w:r>
              <w:br/>
            </w:r>
            <w:r w:rsidRPr="00F73D58">
              <w:rPr>
                <w:b/>
                <w:bCs/>
              </w:rPr>
              <w:t>Not In Order</w:t>
            </w:r>
            <w:r>
              <w:t>: The scanned container was not expected to be part of this order. User</w:t>
            </w:r>
            <w:r w:rsidR="0014696D">
              <w:t>s</w:t>
            </w:r>
            <w:r>
              <w:t xml:space="preserve"> should consider this an alert of possible mistake</w:t>
            </w:r>
            <w:r w:rsidR="0014696D">
              <w:t>s</w:t>
            </w:r>
            <w:r>
              <w:t>. If submitted as is, this container will be moved to this location.</w:t>
            </w:r>
          </w:p>
          <w:p w14:paraId="564AD028" w14:textId="0D4E68D0" w:rsidR="00570B77" w:rsidRDefault="00570B77" w:rsidP="00A77C61">
            <w:pPr>
              <w:pStyle w:val="TableBody"/>
            </w:pPr>
            <w:r w:rsidRPr="0018071C">
              <w:rPr>
                <w:b/>
                <w:bCs/>
              </w:rPr>
              <w:t>Missing</w:t>
            </w:r>
            <w:r>
              <w:t xml:space="preserve">: A container was expected to be with this </w:t>
            </w:r>
            <w:r w:rsidR="007C454D">
              <w:t>order but</w:t>
            </w:r>
            <w:r>
              <w:t xml:space="preserve"> was not scanned. User</w:t>
            </w:r>
            <w:r w:rsidR="0014696D">
              <w:t>s</w:t>
            </w:r>
            <w:r>
              <w:t xml:space="preserve"> should consider this an alert of possible mistake</w:t>
            </w:r>
            <w:r w:rsidR="0014696D">
              <w:t>s</w:t>
            </w:r>
            <w:r>
              <w:t>. If submitted as is, this container will be marked missing.</w:t>
            </w:r>
          </w:p>
          <w:p w14:paraId="0F2070B1" w14:textId="77777777" w:rsidR="00570B77" w:rsidRPr="006C3C2E" w:rsidRDefault="00570B77" w:rsidP="00A77C61">
            <w:pPr>
              <w:pStyle w:val="TableBody"/>
              <w:rPr>
                <w:rFonts w:cstheme="minorHAnsi"/>
              </w:rPr>
            </w:pPr>
            <w:r w:rsidRPr="0018071C">
              <w:rPr>
                <w:b/>
                <w:bCs/>
              </w:rPr>
              <w:t>Success</w:t>
            </w:r>
            <w:r>
              <w:t>: This container was scanned as expected.</w:t>
            </w:r>
          </w:p>
        </w:tc>
      </w:tr>
      <w:tr w:rsidR="00570B77" w14:paraId="06E51F38" w14:textId="77777777">
        <w:trPr>
          <w:trHeight w:val="334"/>
        </w:trPr>
        <w:tc>
          <w:tcPr>
            <w:tcW w:w="18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BD8C54" w14:textId="77777777" w:rsidR="00570B77" w:rsidRPr="00515C5A" w:rsidRDefault="00570B77" w:rsidP="00A77C61">
            <w:pPr>
              <w:pStyle w:val="TableBody"/>
              <w:rPr>
                <w:b/>
                <w:bCs/>
              </w:rPr>
            </w:pPr>
            <w:r w:rsidRPr="00515C5A">
              <w:rPr>
                <w:b/>
                <w:bCs/>
              </w:rPr>
              <w:t xml:space="preserve">Submit Button </w:t>
            </w:r>
          </w:p>
        </w:tc>
        <w:tc>
          <w:tcPr>
            <w:tcW w:w="619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BD43F6" w14:textId="1417B44E" w:rsidR="00570B77" w:rsidRPr="006B1069" w:rsidRDefault="00570B77" w:rsidP="00A77C61">
            <w:pPr>
              <w:pStyle w:val="TableBody"/>
              <w:rPr>
                <w:rFonts w:cstheme="minorHAnsi"/>
              </w:rPr>
            </w:pPr>
            <w:r>
              <w:rPr>
                <w:rFonts w:cstheme="minorHAnsi"/>
              </w:rPr>
              <w:t xml:space="preserve">Finishes the Arrival function. Order and/or containers are updated in the system as </w:t>
            </w:r>
            <w:r w:rsidR="007C454D">
              <w:rPr>
                <w:rFonts w:cstheme="minorHAnsi"/>
              </w:rPr>
              <w:t xml:space="preserve">when </w:t>
            </w:r>
            <w:r>
              <w:rPr>
                <w:rFonts w:cstheme="minorHAnsi"/>
              </w:rPr>
              <w:t xml:space="preserve">arrived. </w:t>
            </w:r>
            <w:r w:rsidRPr="006B1069">
              <w:rPr>
                <w:rFonts w:cstheme="minorHAnsi"/>
              </w:rPr>
              <w:t xml:space="preserve"> </w:t>
            </w:r>
          </w:p>
        </w:tc>
      </w:tr>
    </w:tbl>
    <w:p w14:paraId="1EEB5B92" w14:textId="10377EE5" w:rsidR="00570B77" w:rsidRDefault="00000000" w:rsidP="00A77C61">
      <w:pPr>
        <w:pStyle w:val="Caption"/>
        <w:rPr>
          <w:color w:val="70AD47" w:themeColor="accent6"/>
        </w:rPr>
      </w:pPr>
      <w:hyperlink w:anchor="_Mobile_CarrierWeb" w:history="1">
        <w:r w:rsidR="00570B77" w:rsidRPr="00A77C61">
          <w:rPr>
            <w:rStyle w:val="Hyperlink"/>
            <w:color w:val="70AD47" w:themeColor="accent6"/>
          </w:rPr>
          <w:t>Return to: Mobile Carrier</w:t>
        </w:r>
        <w:r w:rsidR="007C454D">
          <w:rPr>
            <w:rStyle w:val="Hyperlink"/>
            <w:color w:val="70AD47" w:themeColor="accent6"/>
          </w:rPr>
          <w:t xml:space="preserve"> </w:t>
        </w:r>
        <w:r w:rsidR="00570B77" w:rsidRPr="00A77C61">
          <w:rPr>
            <w:rStyle w:val="Hyperlink"/>
            <w:color w:val="70AD47" w:themeColor="accent6"/>
          </w:rPr>
          <w:t>Web</w:t>
        </w:r>
      </w:hyperlink>
      <w:r w:rsidR="00570B77" w:rsidRPr="00A77C61">
        <w:rPr>
          <w:color w:val="70AD47" w:themeColor="accent6"/>
        </w:rPr>
        <w:t xml:space="preserve"> </w:t>
      </w:r>
    </w:p>
    <w:p w14:paraId="05C9E0E1" w14:textId="77777777" w:rsidR="00A77C61" w:rsidRPr="00A77C61" w:rsidRDefault="00A77C61" w:rsidP="00A77C61"/>
    <w:p w14:paraId="4624BAAB" w14:textId="77777777" w:rsidR="00570B77" w:rsidRDefault="00570B77" w:rsidP="00570B77">
      <w:pPr>
        <w:pStyle w:val="Heading2"/>
      </w:pPr>
      <w:bookmarkStart w:id="744" w:name="_Toc111643108"/>
      <w:bookmarkStart w:id="745" w:name="_Toc132248036"/>
      <w:r>
        <w:t>DEPARTURE</w:t>
      </w:r>
      <w:bookmarkEnd w:id="744"/>
      <w:bookmarkEnd w:id="745"/>
    </w:p>
    <w:p w14:paraId="0A1A08AB" w14:textId="77535BEA" w:rsidR="00570B77" w:rsidRDefault="0014696D" w:rsidP="00A77C61">
      <w:pPr>
        <w:pStyle w:val="BodyText"/>
      </w:pPr>
      <w:r>
        <w:t xml:space="preserve">The Departure </w:t>
      </w:r>
      <w:r w:rsidR="00570B77">
        <w:t xml:space="preserve">function is intended for use when </w:t>
      </w:r>
      <w:r w:rsidR="007C454D">
        <w:t>a</w:t>
      </w:r>
      <w:r w:rsidR="00570B77">
        <w:t xml:space="preserve"> transfer leaves its source. This indicates to the system that the cash and containers have departed. Users are expected to scan the containers at this point.</w:t>
      </w:r>
    </w:p>
    <w:p w14:paraId="458C5BD5" w14:textId="4E6EE36C" w:rsidR="00570B77" w:rsidRDefault="00570B77" w:rsidP="00A77C61">
      <w:pPr>
        <w:pStyle w:val="Caption"/>
      </w:pPr>
      <w:bookmarkStart w:id="746" w:name="_Toc65568997"/>
      <w:r w:rsidRPr="36CE550C">
        <w:rPr>
          <w:color w:val="auto"/>
        </w:rPr>
        <w:t xml:space="preserve">FIGURE </w:t>
      </w:r>
      <w:r w:rsidRPr="36CE550C">
        <w:rPr>
          <w:noProof/>
          <w:color w:val="auto"/>
        </w:rPr>
        <w:fldChar w:fldCharType="begin"/>
      </w:r>
      <w:r w:rsidRPr="36CE550C">
        <w:rPr>
          <w:noProof/>
          <w:color w:val="auto"/>
        </w:rPr>
        <w:instrText xml:space="preserve"> SEQ Figure \* ARABIC </w:instrText>
      </w:r>
      <w:r w:rsidRPr="36CE550C">
        <w:rPr>
          <w:noProof/>
          <w:color w:val="auto"/>
        </w:rPr>
        <w:fldChar w:fldCharType="separate"/>
      </w:r>
      <w:r w:rsidR="00964EF7">
        <w:rPr>
          <w:noProof/>
          <w:color w:val="auto"/>
        </w:rPr>
        <w:t>61</w:t>
      </w:r>
      <w:r w:rsidRPr="36CE550C">
        <w:rPr>
          <w:noProof/>
          <w:color w:val="auto"/>
        </w:rPr>
        <w:fldChar w:fldCharType="end"/>
      </w:r>
      <w:r w:rsidRPr="36CE550C">
        <w:rPr>
          <w:color w:val="auto"/>
        </w:rPr>
        <w:t xml:space="preserve">: </w:t>
      </w:r>
      <w:r>
        <w:t>DEPARTURE SCAN SCREEN</w:t>
      </w:r>
      <w:bookmarkEnd w:id="746"/>
    </w:p>
    <w:p w14:paraId="34ABDE7C" w14:textId="77777777" w:rsidR="00570B77" w:rsidRDefault="00570B77" w:rsidP="00515C5A">
      <w:pPr>
        <w:pStyle w:val="BodyText"/>
      </w:pPr>
      <w:r>
        <w:rPr>
          <w:noProof/>
        </w:rPr>
        <w:drawing>
          <wp:inline distT="0" distB="0" distL="0" distR="0" wp14:anchorId="39FA651F" wp14:editId="0C43BBC4">
            <wp:extent cx="1442499" cy="2551884"/>
            <wp:effectExtent l="76200" t="76200" r="139065" b="134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458081" cy="25794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2BF9C046">
        <w:t xml:space="preserve"> </w:t>
      </w:r>
    </w:p>
    <w:p w14:paraId="4083084C" w14:textId="77777777" w:rsidR="00570B77" w:rsidRDefault="00570B77" w:rsidP="00A77C61">
      <w:pPr>
        <w:pStyle w:val="Caption"/>
      </w:pPr>
    </w:p>
    <w:p w14:paraId="7DE22FDC" w14:textId="55C78747" w:rsidR="00570B77" w:rsidRDefault="00570B77" w:rsidP="00A77C61">
      <w:pPr>
        <w:pStyle w:val="Caption"/>
      </w:pPr>
      <w:bookmarkStart w:id="747" w:name="_Toc65569052"/>
      <w:r w:rsidRPr="002946F8">
        <w:rPr>
          <w:color w:val="auto"/>
        </w:rPr>
        <w:t xml:space="preserve">Table </w:t>
      </w:r>
      <w:r w:rsidRPr="002946F8">
        <w:rPr>
          <w:color w:val="auto"/>
        </w:rPr>
        <w:fldChar w:fldCharType="begin"/>
      </w:r>
      <w:r w:rsidRPr="002946F8">
        <w:rPr>
          <w:color w:val="auto"/>
        </w:rPr>
        <w:instrText xml:space="preserve"> SEQ Table \* ARABIC </w:instrText>
      </w:r>
      <w:r w:rsidRPr="002946F8">
        <w:rPr>
          <w:color w:val="auto"/>
        </w:rPr>
        <w:fldChar w:fldCharType="separate"/>
      </w:r>
      <w:r w:rsidR="00964EF7">
        <w:rPr>
          <w:noProof/>
          <w:color w:val="auto"/>
        </w:rPr>
        <w:t>51</w:t>
      </w:r>
      <w:r w:rsidRPr="002946F8">
        <w:rPr>
          <w:color w:val="auto"/>
        </w:rPr>
        <w:fldChar w:fldCharType="end"/>
      </w:r>
      <w:r w:rsidRPr="002946F8">
        <w:rPr>
          <w:color w:val="auto"/>
        </w:rPr>
        <w:t xml:space="preserve">: </w:t>
      </w:r>
      <w:r>
        <w:t>DEPARTURE SCAN SCREEN ELEMENTS</w:t>
      </w:r>
      <w:bookmarkEnd w:id="747"/>
      <w:r>
        <w:t xml:space="preserve"> </w:t>
      </w:r>
      <w:r>
        <w:tab/>
        <w:t xml:space="preserve"> </w:t>
      </w:r>
    </w:p>
    <w:tbl>
      <w:tblPr>
        <w:tblStyle w:val="TableGrid1"/>
        <w:tblW w:w="8075" w:type="dxa"/>
        <w:tblInd w:w="460" w:type="dxa"/>
        <w:tblCellMar>
          <w:top w:w="95" w:type="dxa"/>
          <w:left w:w="5" w:type="dxa"/>
          <w:right w:w="88" w:type="dxa"/>
        </w:tblCellMar>
        <w:tblLook w:val="04A0" w:firstRow="1" w:lastRow="0" w:firstColumn="1" w:lastColumn="0" w:noHBand="0" w:noVBand="1"/>
      </w:tblPr>
      <w:tblGrid>
        <w:gridCol w:w="1881"/>
        <w:gridCol w:w="6194"/>
      </w:tblGrid>
      <w:tr w:rsidR="00570B77" w14:paraId="05153AE8" w14:textId="77777777" w:rsidTr="00A77C61">
        <w:trPr>
          <w:trHeight w:val="372"/>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69530C78" w14:textId="77777777" w:rsidR="00570B77" w:rsidRDefault="00570B77" w:rsidP="00A77C61">
            <w:pPr>
              <w:pStyle w:val="TableHeading"/>
            </w:pPr>
            <w:r>
              <w:lastRenderedPageBreak/>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32125A0C" w14:textId="77777777" w:rsidR="00570B77" w:rsidRDefault="00570B77" w:rsidP="00A77C61">
            <w:pPr>
              <w:pStyle w:val="TableHeading"/>
            </w:pPr>
            <w:r>
              <w:t xml:space="preserve">Description </w:t>
            </w:r>
          </w:p>
        </w:tc>
      </w:tr>
      <w:tr w:rsidR="00570B77" w14:paraId="28FA4D51"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1A8180C5" w14:textId="77777777" w:rsidR="00570B77" w:rsidRPr="00515C5A" w:rsidRDefault="00570B77" w:rsidP="00A77C61">
            <w:pPr>
              <w:pStyle w:val="TableBody"/>
              <w:rPr>
                <w:b/>
                <w:bCs/>
              </w:rPr>
            </w:pPr>
            <w:r w:rsidRPr="00515C5A">
              <w:rPr>
                <w:b/>
                <w:bCs/>
              </w:rPr>
              <w:t xml:space="preserve">Order or Container Scan </w:t>
            </w:r>
          </w:p>
        </w:tc>
        <w:tc>
          <w:tcPr>
            <w:tcW w:w="6194" w:type="dxa"/>
            <w:tcBorders>
              <w:top w:val="single" w:sz="3" w:space="0" w:color="000000"/>
              <w:left w:val="single" w:sz="4" w:space="0" w:color="000000"/>
              <w:bottom w:val="single" w:sz="4" w:space="0" w:color="000000"/>
              <w:right w:val="single" w:sz="4" w:space="0" w:color="000000"/>
            </w:tcBorders>
          </w:tcPr>
          <w:p w14:paraId="7535B8AA" w14:textId="25A313A2" w:rsidR="00570B77" w:rsidRPr="00515C5A" w:rsidRDefault="003A2052" w:rsidP="007C454D">
            <w:pPr>
              <w:pStyle w:val="TableBody"/>
            </w:pPr>
            <w:r>
              <w:t>In the</w:t>
            </w:r>
            <w:r w:rsidR="0014696D">
              <w:t xml:space="preserve"> t</w:t>
            </w:r>
            <w:r w:rsidR="00570B77" w:rsidRPr="00515C5A">
              <w:t xml:space="preserve">op left corner of </w:t>
            </w:r>
            <w:r w:rsidR="0014696D">
              <w:t xml:space="preserve">the </w:t>
            </w:r>
            <w:r w:rsidR="00570B77" w:rsidRPr="00515C5A">
              <w:t>screen</w:t>
            </w:r>
            <w:r w:rsidR="00950521">
              <w:t>,</w:t>
            </w:r>
            <w:r w:rsidR="00570B77" w:rsidRPr="00515C5A">
              <w:t xml:space="preserve"> </w:t>
            </w:r>
            <w:r w:rsidR="00950521">
              <w:t xml:space="preserve">this </w:t>
            </w:r>
            <w:r w:rsidR="00570B77" w:rsidRPr="00515C5A">
              <w:t xml:space="preserve">indicates </w:t>
            </w:r>
            <w:r w:rsidR="0014696D">
              <w:t xml:space="preserve">the </w:t>
            </w:r>
            <w:r w:rsidR="00950521" w:rsidRPr="00925F01">
              <w:t xml:space="preserve">toggle </w:t>
            </w:r>
            <w:r w:rsidR="00570B77" w:rsidRPr="00515C5A">
              <w:t xml:space="preserve">mode. </w:t>
            </w:r>
            <w:r w:rsidR="0014696D">
              <w:t xml:space="preserve">The </w:t>
            </w:r>
            <w:r w:rsidR="00570B77" w:rsidRPr="00515C5A">
              <w:t>User may scan an order, containers, or both.</w:t>
            </w:r>
          </w:p>
        </w:tc>
      </w:tr>
      <w:tr w:rsidR="00570B77" w14:paraId="6AA602B9" w14:textId="77777777">
        <w:trPr>
          <w:trHeight w:val="336"/>
        </w:trPr>
        <w:tc>
          <w:tcPr>
            <w:tcW w:w="1881" w:type="dxa"/>
            <w:tcBorders>
              <w:top w:val="single" w:sz="4" w:space="0" w:color="000000"/>
              <w:left w:val="single" w:sz="4" w:space="0" w:color="000000"/>
              <w:bottom w:val="single" w:sz="4" w:space="0" w:color="000000"/>
              <w:right w:val="single" w:sz="4" w:space="0" w:color="000000"/>
            </w:tcBorders>
          </w:tcPr>
          <w:p w14:paraId="2574E422" w14:textId="77777777" w:rsidR="00570B77" w:rsidRPr="00515C5A" w:rsidRDefault="00570B77" w:rsidP="00A77C61">
            <w:pPr>
              <w:pStyle w:val="TableBody"/>
              <w:rPr>
                <w:b/>
                <w:bCs/>
              </w:rPr>
            </w:pPr>
            <w:r w:rsidRPr="00515C5A">
              <w:rPr>
                <w:b/>
                <w:bCs/>
              </w:rPr>
              <w:t xml:space="preserve">Location Indicator </w:t>
            </w:r>
          </w:p>
        </w:tc>
        <w:tc>
          <w:tcPr>
            <w:tcW w:w="6194" w:type="dxa"/>
            <w:tcBorders>
              <w:top w:val="single" w:sz="4" w:space="0" w:color="000000"/>
              <w:left w:val="single" w:sz="4" w:space="0" w:color="000000"/>
              <w:bottom w:val="single" w:sz="4" w:space="0" w:color="000000"/>
              <w:right w:val="single" w:sz="4" w:space="0" w:color="000000"/>
            </w:tcBorders>
          </w:tcPr>
          <w:p w14:paraId="1060BFAD" w14:textId="1916073E" w:rsidR="00570B77" w:rsidRPr="00515C5A" w:rsidRDefault="00EF2BFA" w:rsidP="007C454D">
            <w:pPr>
              <w:pStyle w:val="TableBody"/>
            </w:pPr>
            <w:r>
              <w:t>In the t</w:t>
            </w:r>
            <w:r w:rsidR="00570B77" w:rsidRPr="00515C5A">
              <w:t xml:space="preserve">op left corner, underneath </w:t>
            </w:r>
            <w:r w:rsidR="00570B77" w:rsidRPr="00515C5A">
              <w:rPr>
                <w:i/>
                <w:iCs/>
              </w:rPr>
              <w:t>Order or Container Scan indicator</w:t>
            </w:r>
            <w:r>
              <w:t xml:space="preserve"> </w:t>
            </w:r>
            <w:r w:rsidR="00570B77" w:rsidRPr="00515C5A">
              <w:t xml:space="preserve">displays the location derived from the order. If incorrect, </w:t>
            </w:r>
            <w:r w:rsidR="0014696D">
              <w:t xml:space="preserve">the </w:t>
            </w:r>
            <w:r w:rsidR="00570B77" w:rsidRPr="00515C5A">
              <w:t>user may change it on the following screen.</w:t>
            </w:r>
          </w:p>
        </w:tc>
      </w:tr>
      <w:tr w:rsidR="00570B77" w14:paraId="250AA2AD"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7DC359DB" w14:textId="77777777" w:rsidR="00570B77" w:rsidRPr="00515C5A" w:rsidRDefault="00570B77" w:rsidP="00A77C61">
            <w:pPr>
              <w:pStyle w:val="TableBody"/>
              <w:rPr>
                <w:b/>
                <w:bCs/>
              </w:rPr>
            </w:pPr>
            <w:r w:rsidRPr="00515C5A">
              <w:rPr>
                <w:b/>
                <w:bCs/>
              </w:rPr>
              <w:t xml:space="preserve">Scan Window </w:t>
            </w:r>
          </w:p>
        </w:tc>
        <w:tc>
          <w:tcPr>
            <w:tcW w:w="6194" w:type="dxa"/>
            <w:tcBorders>
              <w:top w:val="single" w:sz="4" w:space="0" w:color="000000"/>
              <w:left w:val="single" w:sz="4" w:space="0" w:color="000000"/>
              <w:bottom w:val="single" w:sz="4" w:space="0" w:color="000000"/>
              <w:right w:val="single" w:sz="4" w:space="0" w:color="000000"/>
            </w:tcBorders>
          </w:tcPr>
          <w:p w14:paraId="4A5B20EB" w14:textId="77777777" w:rsidR="00570B77" w:rsidRPr="00515C5A" w:rsidRDefault="00570B77" w:rsidP="007C454D">
            <w:pPr>
              <w:pStyle w:val="TableBody"/>
            </w:pPr>
            <w:r w:rsidRPr="00515C5A">
              <w:t>Uses the device camera for barcode scanning. Simply point the camera at a barcode of the order or container (as indicated by the scan mode above).</w:t>
            </w:r>
          </w:p>
        </w:tc>
      </w:tr>
      <w:tr w:rsidR="00570B77" w14:paraId="01821A53"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240F8F61" w14:textId="77777777" w:rsidR="00570B77" w:rsidRPr="00515C5A" w:rsidRDefault="00570B77" w:rsidP="00A77C61">
            <w:pPr>
              <w:pStyle w:val="TableBody"/>
              <w:rPr>
                <w:b/>
                <w:bCs/>
              </w:rPr>
            </w:pPr>
            <w:r w:rsidRPr="00515C5A">
              <w:rPr>
                <w:b/>
                <w:bCs/>
              </w:rPr>
              <w:t xml:space="preserve">Progress Indicator </w:t>
            </w:r>
          </w:p>
        </w:tc>
        <w:tc>
          <w:tcPr>
            <w:tcW w:w="6194" w:type="dxa"/>
            <w:tcBorders>
              <w:top w:val="single" w:sz="4" w:space="0" w:color="000000"/>
              <w:left w:val="single" w:sz="4" w:space="0" w:color="000000"/>
              <w:bottom w:val="single" w:sz="4" w:space="0" w:color="000000"/>
              <w:right w:val="single" w:sz="4" w:space="0" w:color="000000"/>
            </w:tcBorders>
          </w:tcPr>
          <w:p w14:paraId="16CBC159" w14:textId="77777777" w:rsidR="00EF2BFA" w:rsidRDefault="00570B77" w:rsidP="007C454D">
            <w:pPr>
              <w:pStyle w:val="TableBody"/>
            </w:pPr>
            <w:r w:rsidRPr="00515C5A">
              <w:rPr>
                <w:i/>
                <w:iCs/>
              </w:rPr>
              <w:t>Orange button</w:t>
            </w:r>
            <w:r w:rsidRPr="00515C5A">
              <w:t xml:space="preserve"> in </w:t>
            </w:r>
            <w:r w:rsidR="0014696D">
              <w:t xml:space="preserve">the </w:t>
            </w:r>
            <w:r w:rsidRPr="00515C5A">
              <w:t xml:space="preserve">lower left corner of </w:t>
            </w:r>
            <w:r w:rsidR="0014696D">
              <w:t xml:space="preserve">the </w:t>
            </w:r>
            <w:r w:rsidRPr="00515C5A">
              <w:t xml:space="preserve">screen. </w:t>
            </w:r>
          </w:p>
          <w:p w14:paraId="03FC4F7D" w14:textId="7D209D87" w:rsidR="00570B77" w:rsidRPr="00515C5A" w:rsidRDefault="00AA4350" w:rsidP="007C454D">
            <w:pPr>
              <w:pStyle w:val="TableBody"/>
            </w:pPr>
            <w:r>
              <w:t>The f</w:t>
            </w:r>
            <w:r w:rsidRPr="00515C5A">
              <w:t xml:space="preserve">irst </w:t>
            </w:r>
            <w:r w:rsidR="00570B77" w:rsidRPr="00515C5A">
              <w:t xml:space="preserve">number is </w:t>
            </w:r>
            <w:r w:rsidR="00FC4700">
              <w:t xml:space="preserve">the </w:t>
            </w:r>
            <w:r w:rsidR="00570B77" w:rsidRPr="00515C5A">
              <w:t xml:space="preserve">count of containers scanned, </w:t>
            </w:r>
            <w:r w:rsidR="00FC4700">
              <w:t xml:space="preserve">and the </w:t>
            </w:r>
            <w:r w:rsidR="00570B77" w:rsidRPr="00515C5A">
              <w:t xml:space="preserve">second number is the expected number for this order (if applicable). </w:t>
            </w:r>
            <w:r w:rsidR="00570B77" w:rsidRPr="00515C5A">
              <w:rPr>
                <w:b/>
                <w:bCs/>
                <w:u w:val="single"/>
              </w:rPr>
              <w:t>For example</w:t>
            </w:r>
            <w:r w:rsidR="00570B77" w:rsidRPr="00515C5A">
              <w:t xml:space="preserve">, if scan an order first and that order was previously associated with 4 containers, then this would display “0/4”, then “1/4” after scanning 1 container, etc. Tap this button when finished scanning to continue to </w:t>
            </w:r>
            <w:r w:rsidR="00FC4700">
              <w:t xml:space="preserve">the </w:t>
            </w:r>
            <w:r w:rsidR="00570B77" w:rsidRPr="00515C5A">
              <w:t>next screen.</w:t>
            </w:r>
          </w:p>
        </w:tc>
      </w:tr>
      <w:tr w:rsidR="00570B77" w14:paraId="4D2EA418"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77388032" w14:textId="5DC0C5FB" w:rsidR="00570B77" w:rsidRPr="00515C5A" w:rsidRDefault="00570B77" w:rsidP="00A77C61">
            <w:pPr>
              <w:pStyle w:val="TableBody"/>
              <w:rPr>
                <w:b/>
                <w:bCs/>
              </w:rPr>
            </w:pPr>
            <w:r w:rsidRPr="00515C5A">
              <w:rPr>
                <w:b/>
                <w:bCs/>
              </w:rPr>
              <w:t>Keyboard Entry</w:t>
            </w:r>
          </w:p>
        </w:tc>
        <w:tc>
          <w:tcPr>
            <w:tcW w:w="6194" w:type="dxa"/>
            <w:tcBorders>
              <w:top w:val="single" w:sz="4" w:space="0" w:color="000000"/>
              <w:left w:val="single" w:sz="4" w:space="0" w:color="000000"/>
              <w:bottom w:val="single" w:sz="4" w:space="0" w:color="000000"/>
              <w:right w:val="single" w:sz="4" w:space="0" w:color="000000"/>
            </w:tcBorders>
          </w:tcPr>
          <w:p w14:paraId="4D9AF826" w14:textId="2585C029" w:rsidR="00570B77" w:rsidRPr="00515C5A" w:rsidRDefault="00570B77" w:rsidP="007C454D">
            <w:pPr>
              <w:pStyle w:val="TableBody"/>
            </w:pPr>
            <w:r w:rsidRPr="00515C5A">
              <w:rPr>
                <w:i/>
                <w:iCs/>
              </w:rPr>
              <w:t>Keyboard</w:t>
            </w:r>
            <w:r w:rsidRPr="00515C5A">
              <w:t xml:space="preserve"> icon in </w:t>
            </w:r>
            <w:r w:rsidR="00FC4700">
              <w:t xml:space="preserve">the </w:t>
            </w:r>
            <w:r w:rsidRPr="00515C5A">
              <w:t xml:space="preserve">lower right corner of </w:t>
            </w:r>
            <w:r w:rsidR="00FC4700">
              <w:t xml:space="preserve">the </w:t>
            </w:r>
            <w:r w:rsidRPr="00515C5A">
              <w:t>screen</w:t>
            </w:r>
            <w:r w:rsidR="00B021EB">
              <w:t>,</w:t>
            </w:r>
            <w:r w:rsidRPr="00515C5A">
              <w:t xml:space="preserve"> </w:t>
            </w:r>
            <w:r w:rsidR="00B021EB">
              <w:t>t</w:t>
            </w:r>
            <w:r w:rsidRPr="00515C5A">
              <w:t xml:space="preserve">ap this to type </w:t>
            </w:r>
            <w:r w:rsidR="00B021EB">
              <w:t xml:space="preserve">the </w:t>
            </w:r>
            <w:r w:rsidRPr="00515C5A">
              <w:t xml:space="preserve">order or container IDs. </w:t>
            </w:r>
            <w:r w:rsidR="00B021EB">
              <w:t>(</w:t>
            </w:r>
            <w:r w:rsidRPr="00515C5A">
              <w:t>Optional</w:t>
            </w:r>
            <w:r w:rsidR="00B021EB">
              <w:t>)</w:t>
            </w:r>
            <w:r w:rsidRPr="00515C5A">
              <w:t xml:space="preserve">. This is typically used </w:t>
            </w:r>
            <w:r w:rsidR="002E4FF0">
              <w:t xml:space="preserve">only </w:t>
            </w:r>
            <w:r w:rsidRPr="00515C5A">
              <w:t>if there is some malfunction with the barcode scan.</w:t>
            </w:r>
          </w:p>
        </w:tc>
      </w:tr>
    </w:tbl>
    <w:p w14:paraId="115A01D7" w14:textId="77777777" w:rsidR="00570B77" w:rsidRDefault="00570B77" w:rsidP="00570B77">
      <w:pPr>
        <w:spacing w:after="190" w:line="263" w:lineRule="auto"/>
        <w:ind w:left="-5" w:hanging="10"/>
        <w:rPr>
          <w:rStyle w:val="Hyperlink"/>
          <w:color w:val="92D050"/>
        </w:rPr>
      </w:pPr>
    </w:p>
    <w:p w14:paraId="450555C5" w14:textId="6CEF0413" w:rsidR="00570B77" w:rsidRDefault="00570B77" w:rsidP="00A77C61">
      <w:pPr>
        <w:pStyle w:val="Caption"/>
      </w:pPr>
      <w:bookmarkStart w:id="748" w:name="_Toc65568998"/>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964EF7">
        <w:rPr>
          <w:noProof/>
        </w:rPr>
        <w:t>62</w:t>
      </w:r>
      <w:r w:rsidRPr="36CE550C">
        <w:rPr>
          <w:noProof/>
        </w:rPr>
        <w:fldChar w:fldCharType="end"/>
      </w:r>
      <w:r w:rsidRPr="36CE550C">
        <w:t xml:space="preserve">: </w:t>
      </w:r>
      <w:r>
        <w:t>DEPARTURE ENTRY REVIEW SCREEN</w:t>
      </w:r>
      <w:bookmarkEnd w:id="748"/>
    </w:p>
    <w:p w14:paraId="4E24579E" w14:textId="77777777" w:rsidR="00570B77" w:rsidRDefault="00570B77" w:rsidP="00515C5A">
      <w:pPr>
        <w:pStyle w:val="BodyText"/>
      </w:pPr>
      <w:r>
        <w:rPr>
          <w:noProof/>
        </w:rPr>
        <w:drawing>
          <wp:inline distT="0" distB="0" distL="0" distR="0" wp14:anchorId="4719CDE0" wp14:editId="714DA603">
            <wp:extent cx="1641959" cy="2904744"/>
            <wp:effectExtent l="76200" t="76200" r="130175" b="1244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660302" cy="2937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2BF9C046">
        <w:t xml:space="preserve"> </w:t>
      </w:r>
    </w:p>
    <w:p w14:paraId="7D8F7427" w14:textId="1EF0AE38" w:rsidR="00570B77" w:rsidRDefault="00570B77" w:rsidP="00A77C61">
      <w:pPr>
        <w:pStyle w:val="Caption"/>
      </w:pPr>
      <w:bookmarkStart w:id="749" w:name="_Toc65569053"/>
      <w:r w:rsidRPr="002946F8">
        <w:rPr>
          <w:color w:val="auto"/>
        </w:rPr>
        <w:t xml:space="preserve">Table </w:t>
      </w:r>
      <w:r w:rsidRPr="002946F8">
        <w:rPr>
          <w:color w:val="auto"/>
        </w:rPr>
        <w:fldChar w:fldCharType="begin"/>
      </w:r>
      <w:r w:rsidRPr="002946F8">
        <w:rPr>
          <w:color w:val="auto"/>
        </w:rPr>
        <w:instrText xml:space="preserve"> SEQ Table \* ARABIC </w:instrText>
      </w:r>
      <w:r w:rsidRPr="002946F8">
        <w:rPr>
          <w:color w:val="auto"/>
        </w:rPr>
        <w:fldChar w:fldCharType="separate"/>
      </w:r>
      <w:r w:rsidR="00964EF7">
        <w:rPr>
          <w:noProof/>
          <w:color w:val="auto"/>
        </w:rPr>
        <w:t>52</w:t>
      </w:r>
      <w:r w:rsidRPr="002946F8">
        <w:rPr>
          <w:color w:val="auto"/>
        </w:rPr>
        <w:fldChar w:fldCharType="end"/>
      </w:r>
      <w:r w:rsidRPr="002946F8">
        <w:rPr>
          <w:color w:val="auto"/>
        </w:rPr>
        <w:t xml:space="preserve">: </w:t>
      </w:r>
      <w:r>
        <w:t>DEPARTURE ENTRY REVIEW SCREEN ELEMENTS</w:t>
      </w:r>
      <w:bookmarkEnd w:id="749"/>
      <w:r>
        <w:t xml:space="preserve"> </w:t>
      </w:r>
      <w:r>
        <w:tab/>
        <w:t xml:space="preserve"> </w:t>
      </w:r>
    </w:p>
    <w:tbl>
      <w:tblPr>
        <w:tblStyle w:val="TableGrid1"/>
        <w:tblW w:w="8075" w:type="dxa"/>
        <w:tblInd w:w="460" w:type="dxa"/>
        <w:tblCellMar>
          <w:top w:w="95" w:type="dxa"/>
          <w:left w:w="5" w:type="dxa"/>
          <w:right w:w="88" w:type="dxa"/>
        </w:tblCellMar>
        <w:tblLook w:val="04A0" w:firstRow="1" w:lastRow="0" w:firstColumn="1" w:lastColumn="0" w:noHBand="0" w:noVBand="1"/>
      </w:tblPr>
      <w:tblGrid>
        <w:gridCol w:w="1881"/>
        <w:gridCol w:w="6194"/>
      </w:tblGrid>
      <w:tr w:rsidR="00570B77" w14:paraId="6DAFB655" w14:textId="77777777" w:rsidTr="00515C5A">
        <w:trPr>
          <w:trHeight w:val="372"/>
        </w:trPr>
        <w:tc>
          <w:tcPr>
            <w:tcW w:w="1881" w:type="dxa"/>
            <w:tcBorders>
              <w:top w:val="single" w:sz="4" w:space="0" w:color="000000" w:themeColor="text1"/>
              <w:left w:val="single" w:sz="4" w:space="0" w:color="000000" w:themeColor="text1"/>
              <w:bottom w:val="single" w:sz="3" w:space="0" w:color="000000" w:themeColor="text1"/>
              <w:right w:val="single" w:sz="4" w:space="0" w:color="000000" w:themeColor="text1"/>
            </w:tcBorders>
            <w:shd w:val="clear" w:color="auto" w:fill="54B948"/>
          </w:tcPr>
          <w:p w14:paraId="0367FC60" w14:textId="77777777" w:rsidR="00570B77" w:rsidRDefault="00570B77" w:rsidP="00A77C61">
            <w:pPr>
              <w:pStyle w:val="TableHeading"/>
            </w:pPr>
            <w:r>
              <w:lastRenderedPageBreak/>
              <w:t xml:space="preserve">Field </w:t>
            </w:r>
          </w:p>
        </w:tc>
        <w:tc>
          <w:tcPr>
            <w:tcW w:w="6194" w:type="dxa"/>
            <w:tcBorders>
              <w:top w:val="single" w:sz="4" w:space="0" w:color="000000" w:themeColor="text1"/>
              <w:left w:val="single" w:sz="4" w:space="0" w:color="000000" w:themeColor="text1"/>
              <w:bottom w:val="single" w:sz="3" w:space="0" w:color="000000" w:themeColor="text1"/>
              <w:right w:val="single" w:sz="4" w:space="0" w:color="000000" w:themeColor="text1"/>
            </w:tcBorders>
            <w:shd w:val="clear" w:color="auto" w:fill="54B948"/>
          </w:tcPr>
          <w:p w14:paraId="47499A42" w14:textId="77777777" w:rsidR="00570B77" w:rsidRDefault="00570B77" w:rsidP="00A77C61">
            <w:pPr>
              <w:pStyle w:val="TableHeading"/>
            </w:pPr>
            <w:r>
              <w:t xml:space="preserve">Description </w:t>
            </w:r>
          </w:p>
        </w:tc>
      </w:tr>
      <w:tr w:rsidR="00570B77" w14:paraId="102C1432" w14:textId="77777777">
        <w:trPr>
          <w:trHeight w:val="333"/>
        </w:trPr>
        <w:tc>
          <w:tcPr>
            <w:tcW w:w="1881"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08F2CB5A" w14:textId="77777777" w:rsidR="00570B77" w:rsidRPr="00515C5A" w:rsidRDefault="00570B77" w:rsidP="00A77C61">
            <w:pPr>
              <w:pStyle w:val="TableBody"/>
              <w:rPr>
                <w:b/>
                <w:bCs/>
              </w:rPr>
            </w:pPr>
            <w:r w:rsidRPr="00515C5A">
              <w:rPr>
                <w:b/>
                <w:bCs/>
              </w:rPr>
              <w:t>Current Location</w:t>
            </w:r>
          </w:p>
        </w:tc>
        <w:tc>
          <w:tcPr>
            <w:tcW w:w="6194"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656FE188" w14:textId="7E5BE2A3" w:rsidR="00570B77" w:rsidRPr="006C3C2E" w:rsidRDefault="002E4FF0" w:rsidP="00A77C61">
            <w:pPr>
              <w:pStyle w:val="TableBody"/>
              <w:rPr>
                <w:rFonts w:cstheme="minorHAnsi"/>
              </w:rPr>
            </w:pPr>
            <w:r>
              <w:t xml:space="preserve">A location </w:t>
            </w:r>
            <w:r w:rsidR="00570B77">
              <w:t>where the order and/or containers are departing. Tap to change location if necessary.</w:t>
            </w:r>
          </w:p>
        </w:tc>
      </w:tr>
      <w:tr w:rsidR="00570B77" w14:paraId="5F182876" w14:textId="77777777">
        <w:trPr>
          <w:trHeight w:val="333"/>
        </w:trPr>
        <w:tc>
          <w:tcPr>
            <w:tcW w:w="1881"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060F8A53" w14:textId="77777777" w:rsidR="00570B77" w:rsidRPr="00515C5A" w:rsidRDefault="00570B77" w:rsidP="00A77C61">
            <w:pPr>
              <w:pStyle w:val="TableBody"/>
              <w:rPr>
                <w:b/>
                <w:bCs/>
              </w:rPr>
            </w:pPr>
            <w:r w:rsidRPr="00515C5A">
              <w:rPr>
                <w:b/>
                <w:bCs/>
              </w:rPr>
              <w:t>Destination ID</w:t>
            </w:r>
          </w:p>
        </w:tc>
        <w:tc>
          <w:tcPr>
            <w:tcW w:w="6194"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1D3A428F" w14:textId="77777777" w:rsidR="00570B77" w:rsidRDefault="00570B77" w:rsidP="00A77C61">
            <w:pPr>
              <w:pStyle w:val="TableBody"/>
            </w:pPr>
            <w:r>
              <w:t>Destination location for the order and/or containers. Tap to change location if necessary.</w:t>
            </w:r>
          </w:p>
        </w:tc>
      </w:tr>
      <w:tr w:rsidR="00570B77" w14:paraId="7BC87002" w14:textId="77777777">
        <w:trPr>
          <w:trHeight w:val="333"/>
        </w:trPr>
        <w:tc>
          <w:tcPr>
            <w:tcW w:w="1881"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3CD51FC4" w14:textId="77777777" w:rsidR="00570B77" w:rsidRPr="00515C5A" w:rsidRDefault="00570B77" w:rsidP="00A77C61">
            <w:pPr>
              <w:pStyle w:val="TableBody"/>
              <w:rPr>
                <w:b/>
                <w:bCs/>
              </w:rPr>
            </w:pPr>
            <w:r w:rsidRPr="00515C5A">
              <w:rPr>
                <w:b/>
                <w:bCs/>
              </w:rPr>
              <w:t>Order</w:t>
            </w:r>
          </w:p>
        </w:tc>
        <w:tc>
          <w:tcPr>
            <w:tcW w:w="6194"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5730876E" w14:textId="77777777" w:rsidR="00570B77" w:rsidRDefault="00570B77" w:rsidP="00A77C61">
            <w:pPr>
              <w:pStyle w:val="TableBody"/>
            </w:pPr>
            <w:r>
              <w:t>Order ID of the departing order, if selected previously.</w:t>
            </w:r>
          </w:p>
        </w:tc>
      </w:tr>
      <w:tr w:rsidR="00570B77" w14:paraId="61AD7D00" w14:textId="77777777">
        <w:trPr>
          <w:trHeight w:val="336"/>
        </w:trPr>
        <w:tc>
          <w:tcPr>
            <w:tcW w:w="18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7DEFE4" w14:textId="77777777" w:rsidR="00570B77" w:rsidRPr="00515C5A" w:rsidRDefault="00570B77" w:rsidP="00A77C61">
            <w:pPr>
              <w:pStyle w:val="TableBody"/>
              <w:rPr>
                <w:b/>
                <w:bCs/>
              </w:rPr>
            </w:pPr>
            <w:r w:rsidRPr="00515C5A">
              <w:rPr>
                <w:b/>
                <w:bCs/>
              </w:rPr>
              <w:t xml:space="preserve">Scanned Items </w:t>
            </w:r>
          </w:p>
        </w:tc>
        <w:tc>
          <w:tcPr>
            <w:tcW w:w="619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68DEB6" w14:textId="59563A27" w:rsidR="00570B77" w:rsidRDefault="00570B77" w:rsidP="00A77C61">
            <w:pPr>
              <w:pStyle w:val="TableBody"/>
            </w:pPr>
            <w:r>
              <w:t>List of scanned containers. User</w:t>
            </w:r>
            <w:r w:rsidR="002E4FF0">
              <w:t>s</w:t>
            </w:r>
            <w:r>
              <w:t xml:space="preserve"> may tap the </w:t>
            </w:r>
            <w:r>
              <w:rPr>
                <w:rFonts w:eastAsia="MS Mincho"/>
              </w:rPr>
              <w:object w:dxaOrig="465" w:dyaOrig="450" w14:anchorId="6470D1A2">
                <v:shape id="_x0000_i1036" type="#_x0000_t75" style="width:7.8pt;height:7.8pt" o:ole="">
                  <v:imagedata r:id="rId153" o:title=""/>
                </v:shape>
                <o:OLEObject Type="Embed" ProgID="PBrush" ShapeID="_x0000_i1036" DrawAspect="Content" ObjectID="_1744007750" r:id="rId159"/>
              </w:object>
            </w:r>
            <w:r>
              <w:t xml:space="preserve"> </w:t>
            </w:r>
            <w:r w:rsidRPr="00DB4F69">
              <w:t>icon to remove a scanned item.</w:t>
            </w:r>
            <w:r>
              <w:t xml:space="preserve"> </w:t>
            </w:r>
            <w:r w:rsidR="009C068F">
              <w:t xml:space="preserve">Populates </w:t>
            </w:r>
            <w:r>
              <w:t xml:space="preserve">3 possible </w:t>
            </w:r>
            <w:r w:rsidR="007C454D">
              <w:t>statuses</w:t>
            </w:r>
            <w:r>
              <w:t>:</w:t>
            </w:r>
            <w:r>
              <w:br/>
            </w:r>
            <w:r w:rsidRPr="00F73D58">
              <w:rPr>
                <w:b/>
                <w:bCs/>
              </w:rPr>
              <w:t>Not In Order</w:t>
            </w:r>
            <w:r>
              <w:t>: The scanned container was not expected to be part of this order. User</w:t>
            </w:r>
            <w:r w:rsidR="002E4FF0">
              <w:t>s</w:t>
            </w:r>
            <w:r>
              <w:t xml:space="preserve"> should consider this an alert of possible mistake</w:t>
            </w:r>
            <w:r w:rsidR="002E4FF0">
              <w:t>s</w:t>
            </w:r>
            <w:r>
              <w:t>. If submitted as is, this container will be moved to this location.</w:t>
            </w:r>
          </w:p>
          <w:p w14:paraId="4F34C0A3" w14:textId="5C01D730" w:rsidR="00570B77" w:rsidRDefault="00570B77" w:rsidP="00A77C61">
            <w:pPr>
              <w:pStyle w:val="TableBody"/>
            </w:pPr>
            <w:r w:rsidRPr="0018071C">
              <w:rPr>
                <w:b/>
                <w:bCs/>
              </w:rPr>
              <w:t>Missing</w:t>
            </w:r>
            <w:r>
              <w:t xml:space="preserve">: A container was expected to be with this </w:t>
            </w:r>
            <w:r w:rsidR="007C454D">
              <w:t>order but</w:t>
            </w:r>
            <w:r>
              <w:t xml:space="preserve"> was not scanned. User</w:t>
            </w:r>
            <w:r w:rsidR="002E4FF0">
              <w:t>s</w:t>
            </w:r>
            <w:r>
              <w:t xml:space="preserve"> should consider this an alert of possible mistake</w:t>
            </w:r>
            <w:r w:rsidR="0037163A">
              <w:t>s</w:t>
            </w:r>
            <w:r>
              <w:t>. If submitted as is, this container will be marked missing.</w:t>
            </w:r>
          </w:p>
          <w:p w14:paraId="35CF02DC" w14:textId="77777777" w:rsidR="00570B77" w:rsidRPr="006C3C2E" w:rsidRDefault="00570B77" w:rsidP="00A77C61">
            <w:pPr>
              <w:pStyle w:val="TableBody"/>
              <w:rPr>
                <w:rFonts w:cstheme="minorHAnsi"/>
              </w:rPr>
            </w:pPr>
            <w:r w:rsidRPr="0018071C">
              <w:rPr>
                <w:b/>
                <w:bCs/>
              </w:rPr>
              <w:t>Success</w:t>
            </w:r>
            <w:r>
              <w:t>: This container was scanned as expected.</w:t>
            </w:r>
          </w:p>
        </w:tc>
      </w:tr>
      <w:tr w:rsidR="00570B77" w14:paraId="1FC09677" w14:textId="77777777">
        <w:trPr>
          <w:trHeight w:val="334"/>
        </w:trPr>
        <w:tc>
          <w:tcPr>
            <w:tcW w:w="18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A142FD" w14:textId="77777777" w:rsidR="00570B77" w:rsidRPr="00515C5A" w:rsidRDefault="00570B77" w:rsidP="00A77C61">
            <w:pPr>
              <w:pStyle w:val="TableBody"/>
              <w:rPr>
                <w:b/>
                <w:bCs/>
              </w:rPr>
            </w:pPr>
            <w:r w:rsidRPr="00515C5A">
              <w:rPr>
                <w:b/>
                <w:bCs/>
              </w:rPr>
              <w:t xml:space="preserve">Submit Button </w:t>
            </w:r>
          </w:p>
        </w:tc>
        <w:tc>
          <w:tcPr>
            <w:tcW w:w="619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93C384" w14:textId="4DA9314A" w:rsidR="00570B77" w:rsidRPr="006B1069" w:rsidRDefault="00570B77" w:rsidP="00A77C61">
            <w:pPr>
              <w:pStyle w:val="TableBody"/>
              <w:rPr>
                <w:rFonts w:cstheme="minorHAnsi"/>
              </w:rPr>
            </w:pPr>
            <w:r>
              <w:rPr>
                <w:rFonts w:cstheme="minorHAnsi"/>
              </w:rPr>
              <w:t xml:space="preserve">Finishes the Departure function. Order and/or containers are updated in the system as </w:t>
            </w:r>
            <w:r w:rsidR="007C454D">
              <w:rPr>
                <w:rFonts w:cstheme="minorHAnsi"/>
              </w:rPr>
              <w:t xml:space="preserve">when </w:t>
            </w:r>
            <w:r>
              <w:rPr>
                <w:rFonts w:cstheme="minorHAnsi"/>
              </w:rPr>
              <w:t xml:space="preserve">departed. </w:t>
            </w:r>
            <w:r w:rsidRPr="006B1069">
              <w:rPr>
                <w:rFonts w:cstheme="minorHAnsi"/>
              </w:rPr>
              <w:t xml:space="preserve"> </w:t>
            </w:r>
          </w:p>
        </w:tc>
      </w:tr>
    </w:tbl>
    <w:p w14:paraId="3A592235" w14:textId="148D8904" w:rsidR="00570B77" w:rsidRPr="00A77C61" w:rsidRDefault="00000000" w:rsidP="00A77C61">
      <w:pPr>
        <w:pStyle w:val="Caption"/>
        <w:rPr>
          <w:color w:val="70AD47" w:themeColor="accent6"/>
        </w:rPr>
      </w:pPr>
      <w:hyperlink w:anchor="_Mobile_CarrierWeb" w:history="1">
        <w:r w:rsidR="00570B77" w:rsidRPr="00A77C61">
          <w:rPr>
            <w:rStyle w:val="Hyperlink"/>
            <w:color w:val="70AD47" w:themeColor="accent6"/>
          </w:rPr>
          <w:t>Return to: Mobile Carrier</w:t>
        </w:r>
        <w:r w:rsidR="007C454D">
          <w:rPr>
            <w:rStyle w:val="Hyperlink"/>
            <w:color w:val="70AD47" w:themeColor="accent6"/>
          </w:rPr>
          <w:t xml:space="preserve"> </w:t>
        </w:r>
        <w:r w:rsidR="00570B77" w:rsidRPr="00A77C61">
          <w:rPr>
            <w:rStyle w:val="Hyperlink"/>
            <w:color w:val="70AD47" w:themeColor="accent6"/>
          </w:rPr>
          <w:t>Web</w:t>
        </w:r>
      </w:hyperlink>
      <w:r w:rsidR="00570B77" w:rsidRPr="00A77C61">
        <w:rPr>
          <w:color w:val="70AD47" w:themeColor="accent6"/>
        </w:rPr>
        <w:t xml:space="preserve"> </w:t>
      </w:r>
    </w:p>
    <w:p w14:paraId="57FE6E2E" w14:textId="77777777" w:rsidR="00A77C61" w:rsidRPr="00F465FC" w:rsidRDefault="00A77C61" w:rsidP="00515C5A">
      <w:pPr>
        <w:pStyle w:val="BodyText"/>
      </w:pPr>
    </w:p>
    <w:p w14:paraId="08820FF8" w14:textId="77777777" w:rsidR="00570B77" w:rsidRDefault="00570B77" w:rsidP="00570B77">
      <w:pPr>
        <w:pStyle w:val="Heading2"/>
      </w:pPr>
      <w:bookmarkStart w:id="750" w:name="_Toc111643109"/>
      <w:bookmarkStart w:id="751" w:name="_Toc132248037"/>
      <w:r>
        <w:t>CONTAINER STOCK</w:t>
      </w:r>
      <w:bookmarkEnd w:id="750"/>
      <w:bookmarkEnd w:id="751"/>
    </w:p>
    <w:p w14:paraId="00AB3FDD" w14:textId="45EC5E82" w:rsidR="00570B77" w:rsidRDefault="0037163A" w:rsidP="00A77C61">
      <w:pPr>
        <w:pStyle w:val="BodyText"/>
      </w:pPr>
      <w:r>
        <w:t xml:space="preserve">The </w:t>
      </w:r>
      <w:r w:rsidR="00570B77">
        <w:t xml:space="preserve">Container Stock function is for inventory or </w:t>
      </w:r>
      <w:r>
        <w:t>stock-</w:t>
      </w:r>
      <w:r w:rsidR="00570B77">
        <w:t xml:space="preserve">taking activities at a particular location – often a cash </w:t>
      </w:r>
      <w:r>
        <w:t xml:space="preserve">centre </w:t>
      </w:r>
      <w:r w:rsidR="00570B77">
        <w:t xml:space="preserve">or container warehouse. This will update the system by confirming the current location of containers. </w:t>
      </w:r>
    </w:p>
    <w:p w14:paraId="3E6A5BE4" w14:textId="7FD54B5E" w:rsidR="00570B77" w:rsidRDefault="00570B77" w:rsidP="00A77C61">
      <w:pPr>
        <w:pStyle w:val="Caption"/>
      </w:pPr>
      <w:bookmarkStart w:id="752" w:name="_Toc65568999"/>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964EF7">
        <w:rPr>
          <w:noProof/>
        </w:rPr>
        <w:t>63</w:t>
      </w:r>
      <w:r w:rsidRPr="36CE550C">
        <w:rPr>
          <w:noProof/>
        </w:rPr>
        <w:fldChar w:fldCharType="end"/>
      </w:r>
      <w:r w:rsidRPr="36CE550C">
        <w:t xml:space="preserve">: </w:t>
      </w:r>
      <w:r>
        <w:t>CONTAINER STOCK SCAN SCREEN</w:t>
      </w:r>
      <w:bookmarkEnd w:id="752"/>
    </w:p>
    <w:p w14:paraId="11540CB4" w14:textId="1B6557E2" w:rsidR="00570B77" w:rsidRDefault="00570B77" w:rsidP="007C454D">
      <w:pPr>
        <w:pStyle w:val="BodyText"/>
      </w:pPr>
      <w:r>
        <w:rPr>
          <w:noProof/>
        </w:rPr>
        <w:lastRenderedPageBreak/>
        <w:drawing>
          <wp:inline distT="0" distB="0" distL="0" distR="0" wp14:anchorId="2EB46314" wp14:editId="3DB2964E">
            <wp:extent cx="1313688" cy="2324008"/>
            <wp:effectExtent l="76200" t="76200" r="134620" b="133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313688" cy="23240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2BF9C046">
        <w:t xml:space="preserve"> </w:t>
      </w:r>
    </w:p>
    <w:p w14:paraId="19E93DBD" w14:textId="77777777" w:rsidR="007C454D" w:rsidRDefault="007C454D" w:rsidP="00515C5A">
      <w:pPr>
        <w:pStyle w:val="BodyText"/>
      </w:pPr>
    </w:p>
    <w:p w14:paraId="775DC54D" w14:textId="00C80EB1" w:rsidR="00570B77" w:rsidRPr="007C454D" w:rsidRDefault="00570B77" w:rsidP="007C454D">
      <w:pPr>
        <w:pStyle w:val="Caption"/>
      </w:pPr>
      <w:bookmarkStart w:id="753" w:name="_Toc65569054"/>
      <w:r w:rsidRPr="00515C5A">
        <w:t xml:space="preserve">Table </w:t>
      </w:r>
      <w:fldSimple w:instr=" SEQ Table \* ARABIC ">
        <w:r w:rsidR="00964EF7">
          <w:rPr>
            <w:noProof/>
          </w:rPr>
          <w:t>53</w:t>
        </w:r>
      </w:fldSimple>
      <w:r w:rsidRPr="00515C5A">
        <w:t xml:space="preserve">: </w:t>
      </w:r>
      <w:r w:rsidRPr="007C454D">
        <w:t>CONTAINER STOCK SCAN SCREEN ELEMENTS</w:t>
      </w:r>
      <w:bookmarkEnd w:id="753"/>
      <w:r w:rsidRPr="007C454D">
        <w:t xml:space="preserve"> </w:t>
      </w:r>
      <w:r w:rsidRPr="007C454D">
        <w:tab/>
        <w:t xml:space="preserve"> </w:t>
      </w:r>
    </w:p>
    <w:tbl>
      <w:tblPr>
        <w:tblStyle w:val="TableGrid1"/>
        <w:tblW w:w="7730" w:type="dxa"/>
        <w:tblInd w:w="805" w:type="dxa"/>
        <w:tblCellMar>
          <w:top w:w="95" w:type="dxa"/>
          <w:left w:w="5" w:type="dxa"/>
          <w:right w:w="88" w:type="dxa"/>
        </w:tblCellMar>
        <w:tblLook w:val="04A0" w:firstRow="1" w:lastRow="0" w:firstColumn="1" w:lastColumn="0" w:noHBand="0" w:noVBand="1"/>
      </w:tblPr>
      <w:tblGrid>
        <w:gridCol w:w="1536"/>
        <w:gridCol w:w="6194"/>
      </w:tblGrid>
      <w:tr w:rsidR="00570B77" w14:paraId="22BA4FE3" w14:textId="77777777" w:rsidTr="00515C5A">
        <w:trPr>
          <w:trHeight w:val="372"/>
        </w:trPr>
        <w:tc>
          <w:tcPr>
            <w:tcW w:w="1536" w:type="dxa"/>
            <w:tcBorders>
              <w:top w:val="single" w:sz="4" w:space="0" w:color="000000"/>
              <w:left w:val="single" w:sz="4" w:space="0" w:color="000000"/>
              <w:bottom w:val="single" w:sz="3" w:space="0" w:color="000000"/>
              <w:right w:val="single" w:sz="4" w:space="0" w:color="000000"/>
            </w:tcBorders>
            <w:shd w:val="clear" w:color="auto" w:fill="54B948"/>
          </w:tcPr>
          <w:p w14:paraId="63671315" w14:textId="77777777" w:rsidR="00570B77" w:rsidRDefault="00570B77" w:rsidP="00A77C61">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0453ED11" w14:textId="77777777" w:rsidR="00570B77" w:rsidRDefault="00570B77" w:rsidP="00A77C61">
            <w:pPr>
              <w:pStyle w:val="TableHeading"/>
            </w:pPr>
            <w:r>
              <w:t xml:space="preserve">Description </w:t>
            </w:r>
          </w:p>
        </w:tc>
      </w:tr>
      <w:tr w:rsidR="00570B77" w14:paraId="7CD7C723" w14:textId="77777777" w:rsidTr="00515C5A">
        <w:trPr>
          <w:trHeight w:val="333"/>
        </w:trPr>
        <w:tc>
          <w:tcPr>
            <w:tcW w:w="1536" w:type="dxa"/>
            <w:tcBorders>
              <w:top w:val="single" w:sz="3" w:space="0" w:color="000000"/>
              <w:left w:val="single" w:sz="4" w:space="0" w:color="000000"/>
              <w:bottom w:val="single" w:sz="4" w:space="0" w:color="000000"/>
              <w:right w:val="single" w:sz="4" w:space="0" w:color="000000"/>
            </w:tcBorders>
          </w:tcPr>
          <w:p w14:paraId="60977F78" w14:textId="77777777" w:rsidR="00570B77" w:rsidRPr="00515C5A" w:rsidRDefault="00570B77" w:rsidP="00A77C61">
            <w:pPr>
              <w:pStyle w:val="TableBody"/>
              <w:rPr>
                <w:b/>
                <w:bCs/>
              </w:rPr>
            </w:pPr>
            <w:r w:rsidRPr="00515C5A">
              <w:rPr>
                <w:b/>
                <w:bCs/>
              </w:rPr>
              <w:t xml:space="preserve">Container Scan </w:t>
            </w:r>
          </w:p>
        </w:tc>
        <w:tc>
          <w:tcPr>
            <w:tcW w:w="6194" w:type="dxa"/>
            <w:tcBorders>
              <w:top w:val="single" w:sz="3" w:space="0" w:color="000000"/>
              <w:left w:val="single" w:sz="4" w:space="0" w:color="000000"/>
              <w:bottom w:val="single" w:sz="4" w:space="0" w:color="000000"/>
              <w:right w:val="single" w:sz="4" w:space="0" w:color="000000"/>
            </w:tcBorders>
          </w:tcPr>
          <w:p w14:paraId="2F020DCA" w14:textId="5478AAA7" w:rsidR="00570B77" w:rsidRPr="00515C5A" w:rsidRDefault="004361B4" w:rsidP="007C454D">
            <w:pPr>
              <w:pStyle w:val="TableBody"/>
            </w:pPr>
            <w:r>
              <w:t>In t</w:t>
            </w:r>
            <w:r w:rsidR="0037163A">
              <w:t>he t</w:t>
            </w:r>
            <w:r w:rsidR="00570B77" w:rsidRPr="00515C5A">
              <w:t xml:space="preserve">op left corner of </w:t>
            </w:r>
            <w:r w:rsidR="0037163A">
              <w:t xml:space="preserve">the </w:t>
            </w:r>
            <w:r w:rsidR="00570B77" w:rsidRPr="00515C5A">
              <w:t>screen</w:t>
            </w:r>
            <w:r>
              <w:t>,</w:t>
            </w:r>
            <w:r w:rsidR="00570B77" w:rsidRPr="00515C5A">
              <w:t xml:space="preserve"> </w:t>
            </w:r>
            <w:r>
              <w:t>t</w:t>
            </w:r>
            <w:r w:rsidR="0037163A">
              <w:t>his i</w:t>
            </w:r>
            <w:r w:rsidR="0037163A" w:rsidRPr="00515C5A">
              <w:t xml:space="preserve">ndicates </w:t>
            </w:r>
            <w:r w:rsidR="00570B77" w:rsidRPr="00515C5A">
              <w:t>that you are scanning containers here.</w:t>
            </w:r>
          </w:p>
        </w:tc>
      </w:tr>
      <w:tr w:rsidR="00570B77" w14:paraId="5A5A4E4C" w14:textId="77777777" w:rsidTr="00515C5A">
        <w:trPr>
          <w:trHeight w:val="336"/>
        </w:trPr>
        <w:tc>
          <w:tcPr>
            <w:tcW w:w="1536" w:type="dxa"/>
            <w:tcBorders>
              <w:top w:val="single" w:sz="4" w:space="0" w:color="000000"/>
              <w:left w:val="single" w:sz="4" w:space="0" w:color="000000"/>
              <w:bottom w:val="single" w:sz="4" w:space="0" w:color="000000"/>
              <w:right w:val="single" w:sz="4" w:space="0" w:color="000000"/>
            </w:tcBorders>
          </w:tcPr>
          <w:p w14:paraId="7CFF71DD" w14:textId="77777777" w:rsidR="00570B77" w:rsidRPr="00515C5A" w:rsidRDefault="00570B77" w:rsidP="00A77C61">
            <w:pPr>
              <w:pStyle w:val="TableBody"/>
              <w:rPr>
                <w:b/>
                <w:bCs/>
              </w:rPr>
            </w:pPr>
            <w:r w:rsidRPr="00515C5A">
              <w:rPr>
                <w:b/>
                <w:bCs/>
              </w:rPr>
              <w:t xml:space="preserve">Location Indicator </w:t>
            </w:r>
          </w:p>
        </w:tc>
        <w:tc>
          <w:tcPr>
            <w:tcW w:w="6194" w:type="dxa"/>
            <w:tcBorders>
              <w:top w:val="single" w:sz="4" w:space="0" w:color="000000"/>
              <w:left w:val="single" w:sz="4" w:space="0" w:color="000000"/>
              <w:bottom w:val="single" w:sz="4" w:space="0" w:color="000000"/>
              <w:right w:val="single" w:sz="4" w:space="0" w:color="000000"/>
            </w:tcBorders>
          </w:tcPr>
          <w:p w14:paraId="6EC017B4" w14:textId="56399DB1" w:rsidR="00570B77" w:rsidRPr="00515C5A" w:rsidRDefault="004361B4" w:rsidP="007C454D">
            <w:pPr>
              <w:pStyle w:val="TableBody"/>
            </w:pPr>
            <w:r>
              <w:t>In the t</w:t>
            </w:r>
            <w:r w:rsidR="00570B77" w:rsidRPr="00515C5A">
              <w:t xml:space="preserve">op left corner, underneath </w:t>
            </w:r>
            <w:r w:rsidR="0037163A">
              <w:t xml:space="preserve">the </w:t>
            </w:r>
            <w:r w:rsidR="00570B77" w:rsidRPr="00515C5A">
              <w:rPr>
                <w:i/>
                <w:iCs/>
              </w:rPr>
              <w:t>Container Scan indicator</w:t>
            </w:r>
            <w:r w:rsidR="00557037">
              <w:rPr>
                <w:i/>
                <w:iCs/>
              </w:rPr>
              <w:t xml:space="preserve"> </w:t>
            </w:r>
            <w:r w:rsidR="00570B77" w:rsidRPr="00515C5A">
              <w:t xml:space="preserve">displays the location derived from a container. If incorrect, </w:t>
            </w:r>
            <w:r w:rsidR="0037163A">
              <w:t xml:space="preserve">the </w:t>
            </w:r>
            <w:r w:rsidR="00570B77" w:rsidRPr="00515C5A">
              <w:t>user may change it on the following screen.</w:t>
            </w:r>
          </w:p>
        </w:tc>
      </w:tr>
      <w:tr w:rsidR="00570B77" w14:paraId="5E8BBB6D" w14:textId="77777777" w:rsidTr="00515C5A">
        <w:trPr>
          <w:trHeight w:val="334"/>
        </w:trPr>
        <w:tc>
          <w:tcPr>
            <w:tcW w:w="1536" w:type="dxa"/>
            <w:tcBorders>
              <w:top w:val="single" w:sz="4" w:space="0" w:color="000000"/>
              <w:left w:val="single" w:sz="4" w:space="0" w:color="000000"/>
              <w:bottom w:val="single" w:sz="4" w:space="0" w:color="000000"/>
              <w:right w:val="single" w:sz="4" w:space="0" w:color="000000"/>
            </w:tcBorders>
          </w:tcPr>
          <w:p w14:paraId="557AA7D4" w14:textId="77777777" w:rsidR="00570B77" w:rsidRPr="00515C5A" w:rsidRDefault="00570B77" w:rsidP="00A77C61">
            <w:pPr>
              <w:pStyle w:val="TableBody"/>
              <w:rPr>
                <w:b/>
                <w:bCs/>
              </w:rPr>
            </w:pPr>
            <w:r w:rsidRPr="00515C5A">
              <w:rPr>
                <w:b/>
                <w:bCs/>
              </w:rPr>
              <w:t xml:space="preserve">Scan Window </w:t>
            </w:r>
          </w:p>
        </w:tc>
        <w:tc>
          <w:tcPr>
            <w:tcW w:w="6194" w:type="dxa"/>
            <w:tcBorders>
              <w:top w:val="single" w:sz="4" w:space="0" w:color="000000"/>
              <w:left w:val="single" w:sz="4" w:space="0" w:color="000000"/>
              <w:bottom w:val="single" w:sz="4" w:space="0" w:color="000000"/>
              <w:right w:val="single" w:sz="4" w:space="0" w:color="000000"/>
            </w:tcBorders>
          </w:tcPr>
          <w:p w14:paraId="5D855145" w14:textId="77777777" w:rsidR="00570B77" w:rsidRPr="00515C5A" w:rsidRDefault="00570B77" w:rsidP="007C454D">
            <w:pPr>
              <w:pStyle w:val="TableBody"/>
            </w:pPr>
            <w:r w:rsidRPr="00515C5A">
              <w:t>Uses the device camera for barcode scanning. Simply point the camera at a barcode of the order or container (as indicated by the scan mode above).</w:t>
            </w:r>
          </w:p>
        </w:tc>
      </w:tr>
      <w:tr w:rsidR="00570B77" w14:paraId="5BF00105" w14:textId="77777777" w:rsidTr="00515C5A">
        <w:trPr>
          <w:trHeight w:val="334"/>
        </w:trPr>
        <w:tc>
          <w:tcPr>
            <w:tcW w:w="1536" w:type="dxa"/>
            <w:tcBorders>
              <w:top w:val="single" w:sz="4" w:space="0" w:color="000000"/>
              <w:left w:val="single" w:sz="4" w:space="0" w:color="000000"/>
              <w:bottom w:val="single" w:sz="4" w:space="0" w:color="000000"/>
              <w:right w:val="single" w:sz="4" w:space="0" w:color="000000"/>
            </w:tcBorders>
          </w:tcPr>
          <w:p w14:paraId="31A22C00" w14:textId="77777777" w:rsidR="00570B77" w:rsidRPr="00515C5A" w:rsidRDefault="00570B77" w:rsidP="00A77C61">
            <w:pPr>
              <w:pStyle w:val="TableBody"/>
              <w:rPr>
                <w:b/>
                <w:bCs/>
              </w:rPr>
            </w:pPr>
            <w:r w:rsidRPr="00515C5A">
              <w:rPr>
                <w:b/>
                <w:bCs/>
              </w:rPr>
              <w:t xml:space="preserve">Progress Indicator </w:t>
            </w:r>
          </w:p>
        </w:tc>
        <w:tc>
          <w:tcPr>
            <w:tcW w:w="6194" w:type="dxa"/>
            <w:tcBorders>
              <w:top w:val="single" w:sz="4" w:space="0" w:color="000000"/>
              <w:left w:val="single" w:sz="4" w:space="0" w:color="000000"/>
              <w:bottom w:val="single" w:sz="4" w:space="0" w:color="000000"/>
              <w:right w:val="single" w:sz="4" w:space="0" w:color="000000"/>
            </w:tcBorders>
          </w:tcPr>
          <w:p w14:paraId="1A113418" w14:textId="77777777" w:rsidR="00557037" w:rsidRDefault="00570B77" w:rsidP="007C454D">
            <w:pPr>
              <w:pStyle w:val="TableBody"/>
            </w:pPr>
            <w:r w:rsidRPr="00515C5A">
              <w:rPr>
                <w:i/>
                <w:iCs/>
              </w:rPr>
              <w:t>Orange button</w:t>
            </w:r>
            <w:r w:rsidRPr="00515C5A">
              <w:t xml:space="preserve"> in </w:t>
            </w:r>
            <w:r w:rsidR="0037163A">
              <w:t xml:space="preserve">the </w:t>
            </w:r>
            <w:r w:rsidRPr="00515C5A">
              <w:t xml:space="preserve">lower left corner of </w:t>
            </w:r>
            <w:r w:rsidR="0037163A">
              <w:t xml:space="preserve">the </w:t>
            </w:r>
            <w:r w:rsidRPr="00515C5A">
              <w:t xml:space="preserve">screen. </w:t>
            </w:r>
          </w:p>
          <w:p w14:paraId="357EC8F4" w14:textId="333C4257" w:rsidR="00570B77" w:rsidRPr="00515C5A" w:rsidRDefault="0037163A" w:rsidP="007C454D">
            <w:pPr>
              <w:pStyle w:val="TableBody"/>
            </w:pPr>
            <w:r>
              <w:t>The f</w:t>
            </w:r>
            <w:r w:rsidRPr="00515C5A">
              <w:t xml:space="preserve">irst </w:t>
            </w:r>
            <w:r w:rsidR="00570B77" w:rsidRPr="00515C5A">
              <w:t xml:space="preserve">number is </w:t>
            </w:r>
            <w:r>
              <w:t xml:space="preserve">a </w:t>
            </w:r>
            <w:r w:rsidR="00570B77" w:rsidRPr="00515C5A">
              <w:t xml:space="preserve">count of containers </w:t>
            </w:r>
            <w:r w:rsidR="009556C7" w:rsidRPr="00515C5A">
              <w:t>scanned;</w:t>
            </w:r>
            <w:r w:rsidR="00570B77" w:rsidRPr="00515C5A">
              <w:t xml:space="preserve"> </w:t>
            </w:r>
            <w:r w:rsidR="00386AC6">
              <w:t xml:space="preserve">the </w:t>
            </w:r>
            <w:r w:rsidR="00570B77" w:rsidRPr="00515C5A">
              <w:t xml:space="preserve">second number is the expected number at this location. Tap this button when finished scanning to continue to </w:t>
            </w:r>
            <w:r w:rsidR="00386AC6">
              <w:t xml:space="preserve">the </w:t>
            </w:r>
            <w:r w:rsidR="00570B77" w:rsidRPr="00515C5A">
              <w:t>next screen.</w:t>
            </w:r>
          </w:p>
        </w:tc>
      </w:tr>
      <w:tr w:rsidR="00570B77" w14:paraId="2F39B0C2" w14:textId="77777777" w:rsidTr="00515C5A">
        <w:trPr>
          <w:trHeight w:val="334"/>
        </w:trPr>
        <w:tc>
          <w:tcPr>
            <w:tcW w:w="1536" w:type="dxa"/>
            <w:tcBorders>
              <w:top w:val="single" w:sz="4" w:space="0" w:color="000000"/>
              <w:left w:val="single" w:sz="4" w:space="0" w:color="000000"/>
              <w:bottom w:val="single" w:sz="4" w:space="0" w:color="000000"/>
              <w:right w:val="single" w:sz="4" w:space="0" w:color="000000"/>
            </w:tcBorders>
          </w:tcPr>
          <w:p w14:paraId="2164087E" w14:textId="77777777" w:rsidR="00570B77" w:rsidRPr="00515C5A" w:rsidRDefault="00570B77" w:rsidP="00A77C61">
            <w:pPr>
              <w:pStyle w:val="TableBody"/>
              <w:rPr>
                <w:b/>
                <w:bCs/>
              </w:rPr>
            </w:pPr>
            <w:r w:rsidRPr="00515C5A">
              <w:rPr>
                <w:b/>
                <w:bCs/>
              </w:rPr>
              <w:t>Keyboard Entry</w:t>
            </w:r>
          </w:p>
        </w:tc>
        <w:tc>
          <w:tcPr>
            <w:tcW w:w="6194" w:type="dxa"/>
            <w:tcBorders>
              <w:top w:val="single" w:sz="4" w:space="0" w:color="000000"/>
              <w:left w:val="single" w:sz="4" w:space="0" w:color="000000"/>
              <w:bottom w:val="single" w:sz="4" w:space="0" w:color="000000"/>
              <w:right w:val="single" w:sz="4" w:space="0" w:color="000000"/>
            </w:tcBorders>
          </w:tcPr>
          <w:p w14:paraId="15A67DED" w14:textId="0DF8B2EC" w:rsidR="00570B77" w:rsidRPr="00515C5A" w:rsidRDefault="00570B77" w:rsidP="007C454D">
            <w:pPr>
              <w:pStyle w:val="TableBody"/>
            </w:pPr>
            <w:r w:rsidRPr="00515C5A">
              <w:rPr>
                <w:i/>
                <w:iCs/>
              </w:rPr>
              <w:t>Keyboard</w:t>
            </w:r>
            <w:r w:rsidRPr="00515C5A">
              <w:t xml:space="preserve"> icon in </w:t>
            </w:r>
            <w:r w:rsidR="00386AC6">
              <w:t xml:space="preserve">the </w:t>
            </w:r>
            <w:r w:rsidRPr="00515C5A">
              <w:t xml:space="preserve">lower right corner of </w:t>
            </w:r>
            <w:r w:rsidR="00386AC6">
              <w:t xml:space="preserve">the </w:t>
            </w:r>
            <w:r w:rsidRPr="00515C5A">
              <w:t>screen</w:t>
            </w:r>
            <w:r w:rsidR="00557037">
              <w:t>, t</w:t>
            </w:r>
            <w:r w:rsidRPr="00515C5A">
              <w:t xml:space="preserve">ap this to type container IDs. </w:t>
            </w:r>
            <w:r w:rsidR="00557037">
              <w:t>(</w:t>
            </w:r>
            <w:r w:rsidRPr="00515C5A">
              <w:t>Optional</w:t>
            </w:r>
            <w:r w:rsidR="00557037">
              <w:t>)</w:t>
            </w:r>
            <w:r w:rsidRPr="00515C5A">
              <w:t>. This is typically only used if there is some malfunction with the barcode scan.</w:t>
            </w:r>
          </w:p>
        </w:tc>
      </w:tr>
    </w:tbl>
    <w:p w14:paraId="04AC47CA" w14:textId="77777777" w:rsidR="007C454D" w:rsidRDefault="007C454D" w:rsidP="00A77C61">
      <w:pPr>
        <w:pStyle w:val="Caption"/>
      </w:pPr>
      <w:bookmarkStart w:id="754" w:name="_Toc65569000"/>
    </w:p>
    <w:p w14:paraId="3BC4D331" w14:textId="77777777" w:rsidR="000C5953" w:rsidRDefault="000C5953">
      <w:pPr>
        <w:rPr>
          <w:i/>
          <w:iCs/>
          <w:color w:val="44546A" w:themeColor="text2"/>
          <w:sz w:val="18"/>
          <w:szCs w:val="18"/>
        </w:rPr>
      </w:pPr>
      <w:r>
        <w:br w:type="page"/>
      </w:r>
    </w:p>
    <w:p w14:paraId="2DB67FAD" w14:textId="54D1A13A" w:rsidR="00570B77" w:rsidRDefault="00570B77" w:rsidP="00A77C61">
      <w:pPr>
        <w:pStyle w:val="Caption"/>
      </w:pPr>
      <w:r w:rsidRPr="36CE550C">
        <w:lastRenderedPageBreak/>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964EF7">
        <w:rPr>
          <w:noProof/>
        </w:rPr>
        <w:t>6</w:t>
      </w:r>
      <w:ins w:id="755" w:author="Pinnu, Sainath" w:date="2023-04-11T22:42:00Z">
        <w:r w:rsidR="00714B2D">
          <w:rPr>
            <w:noProof/>
          </w:rPr>
          <w:t>e</w:t>
        </w:r>
      </w:ins>
      <w:r w:rsidR="00964EF7">
        <w:rPr>
          <w:noProof/>
        </w:rPr>
        <w:t>4</w:t>
      </w:r>
      <w:r w:rsidRPr="36CE550C">
        <w:rPr>
          <w:noProof/>
        </w:rPr>
        <w:fldChar w:fldCharType="end"/>
      </w:r>
      <w:r w:rsidRPr="36CE550C">
        <w:t xml:space="preserve">: </w:t>
      </w:r>
      <w:r>
        <w:t>CONTAINER STOCK ENTRY REVIEW SCREEN</w:t>
      </w:r>
      <w:bookmarkEnd w:id="754"/>
    </w:p>
    <w:p w14:paraId="1991436A" w14:textId="77777777" w:rsidR="00570B77" w:rsidRDefault="00570B77" w:rsidP="00515C5A">
      <w:pPr>
        <w:pStyle w:val="BodyText"/>
      </w:pPr>
      <w:r>
        <w:rPr>
          <w:noProof/>
        </w:rPr>
        <w:drawing>
          <wp:inline distT="0" distB="0" distL="0" distR="0" wp14:anchorId="00488768" wp14:editId="38EFF77E">
            <wp:extent cx="2175446" cy="3848519"/>
            <wp:effectExtent l="76200" t="76200" r="130175" b="133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187229" cy="38693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2BF9C046">
        <w:t xml:space="preserve"> </w:t>
      </w:r>
    </w:p>
    <w:p w14:paraId="04CC47F8" w14:textId="0948D4DE" w:rsidR="00570B77" w:rsidRPr="007C454D" w:rsidRDefault="00570B77" w:rsidP="007C454D">
      <w:pPr>
        <w:pStyle w:val="Caption"/>
      </w:pPr>
      <w:bookmarkStart w:id="756" w:name="_Toc65569055"/>
      <w:r w:rsidRPr="00515C5A">
        <w:t xml:space="preserve">Table </w:t>
      </w:r>
      <w:fldSimple w:instr=" SEQ Table \* ARABIC ">
        <w:r w:rsidR="00964EF7">
          <w:rPr>
            <w:noProof/>
          </w:rPr>
          <w:t>54</w:t>
        </w:r>
      </w:fldSimple>
      <w:r w:rsidRPr="00515C5A">
        <w:t xml:space="preserve">: </w:t>
      </w:r>
      <w:r w:rsidRPr="007C454D">
        <w:t>CONTAINER STOCK ENTRY REVIEW SCREEN ELEMENTS</w:t>
      </w:r>
      <w:bookmarkEnd w:id="756"/>
      <w:r w:rsidRPr="007C454D">
        <w:t xml:space="preserve"> </w:t>
      </w:r>
      <w:r w:rsidRPr="007C454D">
        <w:tab/>
        <w:t xml:space="preserve"> </w:t>
      </w:r>
    </w:p>
    <w:tbl>
      <w:tblPr>
        <w:tblStyle w:val="TableGrid1"/>
        <w:tblW w:w="7730" w:type="dxa"/>
        <w:tblInd w:w="805" w:type="dxa"/>
        <w:tblCellMar>
          <w:top w:w="95" w:type="dxa"/>
          <w:left w:w="5" w:type="dxa"/>
          <w:right w:w="88" w:type="dxa"/>
        </w:tblCellMar>
        <w:tblLook w:val="04A0" w:firstRow="1" w:lastRow="0" w:firstColumn="1" w:lastColumn="0" w:noHBand="0" w:noVBand="1"/>
      </w:tblPr>
      <w:tblGrid>
        <w:gridCol w:w="1536"/>
        <w:gridCol w:w="6194"/>
      </w:tblGrid>
      <w:tr w:rsidR="00570B77" w14:paraId="33E4F509" w14:textId="77777777" w:rsidTr="00515C5A">
        <w:trPr>
          <w:trHeight w:val="372"/>
        </w:trPr>
        <w:tc>
          <w:tcPr>
            <w:tcW w:w="1536" w:type="dxa"/>
            <w:tcBorders>
              <w:top w:val="single" w:sz="4" w:space="0" w:color="000000" w:themeColor="text1"/>
              <w:left w:val="single" w:sz="4" w:space="0" w:color="000000" w:themeColor="text1"/>
              <w:bottom w:val="single" w:sz="3" w:space="0" w:color="000000" w:themeColor="text1"/>
              <w:right w:val="single" w:sz="4" w:space="0" w:color="000000" w:themeColor="text1"/>
            </w:tcBorders>
            <w:shd w:val="clear" w:color="auto" w:fill="54B948"/>
          </w:tcPr>
          <w:p w14:paraId="2BF19DEE" w14:textId="77777777" w:rsidR="00570B77" w:rsidRDefault="00570B77" w:rsidP="00515C5A">
            <w:pPr>
              <w:pStyle w:val="TableHeading"/>
            </w:pPr>
            <w:r>
              <w:t xml:space="preserve">Field </w:t>
            </w:r>
          </w:p>
        </w:tc>
        <w:tc>
          <w:tcPr>
            <w:tcW w:w="6194" w:type="dxa"/>
            <w:tcBorders>
              <w:top w:val="single" w:sz="4" w:space="0" w:color="000000" w:themeColor="text1"/>
              <w:left w:val="single" w:sz="4" w:space="0" w:color="000000" w:themeColor="text1"/>
              <w:bottom w:val="single" w:sz="3" w:space="0" w:color="000000" w:themeColor="text1"/>
              <w:right w:val="single" w:sz="4" w:space="0" w:color="000000" w:themeColor="text1"/>
            </w:tcBorders>
            <w:shd w:val="clear" w:color="auto" w:fill="54B948"/>
          </w:tcPr>
          <w:p w14:paraId="6F448D13" w14:textId="77777777" w:rsidR="00570B77" w:rsidRDefault="00570B77" w:rsidP="00515C5A">
            <w:pPr>
              <w:pStyle w:val="TableHeading"/>
            </w:pPr>
            <w:r>
              <w:t xml:space="preserve">Description </w:t>
            </w:r>
          </w:p>
        </w:tc>
      </w:tr>
      <w:tr w:rsidR="00570B77" w14:paraId="6EA9897E" w14:textId="77777777" w:rsidTr="00515C5A">
        <w:trPr>
          <w:trHeight w:val="333"/>
        </w:trPr>
        <w:tc>
          <w:tcPr>
            <w:tcW w:w="1536"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719919BB" w14:textId="77777777" w:rsidR="00570B77" w:rsidRPr="00515C5A" w:rsidRDefault="00570B77" w:rsidP="000F6CB4">
            <w:pPr>
              <w:pStyle w:val="TableBody"/>
              <w:rPr>
                <w:b/>
                <w:bCs/>
              </w:rPr>
            </w:pPr>
            <w:r w:rsidRPr="00515C5A">
              <w:rPr>
                <w:b/>
                <w:bCs/>
              </w:rPr>
              <w:t>Location</w:t>
            </w:r>
          </w:p>
        </w:tc>
        <w:tc>
          <w:tcPr>
            <w:tcW w:w="6194"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197D155E" w14:textId="77777777" w:rsidR="00570B77" w:rsidRPr="006C3C2E" w:rsidRDefault="00570B77" w:rsidP="000F6CB4">
            <w:pPr>
              <w:pStyle w:val="TableBody"/>
              <w:rPr>
                <w:rFonts w:cstheme="minorHAnsi"/>
              </w:rPr>
            </w:pPr>
            <w:r>
              <w:t>Location for this inventory.</w:t>
            </w:r>
          </w:p>
        </w:tc>
      </w:tr>
      <w:tr w:rsidR="00570B77" w14:paraId="4CB6C2C0" w14:textId="77777777" w:rsidTr="00515C5A">
        <w:trPr>
          <w:trHeight w:val="336"/>
        </w:trPr>
        <w:tc>
          <w:tcPr>
            <w:tcW w:w="1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0C9883" w14:textId="77777777" w:rsidR="00570B77" w:rsidRPr="00515C5A" w:rsidRDefault="00570B77" w:rsidP="000F6CB4">
            <w:pPr>
              <w:pStyle w:val="TableBody"/>
              <w:rPr>
                <w:b/>
                <w:bCs/>
              </w:rPr>
            </w:pPr>
            <w:r w:rsidRPr="00515C5A">
              <w:rPr>
                <w:b/>
                <w:bCs/>
              </w:rPr>
              <w:t xml:space="preserve">Scanned Items </w:t>
            </w:r>
          </w:p>
        </w:tc>
        <w:tc>
          <w:tcPr>
            <w:tcW w:w="619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E549C2" w14:textId="67BC307D" w:rsidR="00557037" w:rsidRDefault="00570B77" w:rsidP="000F6CB4">
            <w:pPr>
              <w:pStyle w:val="TableBody"/>
              <w:rPr>
                <w:b/>
                <w:bCs/>
              </w:rPr>
            </w:pPr>
            <w:r>
              <w:t>List of scanned containers. User</w:t>
            </w:r>
            <w:r w:rsidR="00386AC6">
              <w:t>s</w:t>
            </w:r>
            <w:r>
              <w:t xml:space="preserve"> may tap the </w:t>
            </w:r>
            <w:r>
              <w:rPr>
                <w:rFonts w:eastAsia="MS Mincho"/>
              </w:rPr>
              <w:object w:dxaOrig="465" w:dyaOrig="450" w14:anchorId="57271F39">
                <v:shape id="_x0000_i1037" type="#_x0000_t75" style="width:7.8pt;height:7.8pt" o:ole="">
                  <v:imagedata r:id="rId153" o:title=""/>
                </v:shape>
                <o:OLEObject Type="Embed" ProgID="PBrush" ShapeID="_x0000_i1037" DrawAspect="Content" ObjectID="_1744007751" r:id="rId162"/>
              </w:object>
            </w:r>
            <w:r>
              <w:t xml:space="preserve"> </w:t>
            </w:r>
            <w:r w:rsidRPr="00DB4F69">
              <w:t>icon to remove a scanned item.</w:t>
            </w:r>
            <w:r>
              <w:t xml:space="preserve"> </w:t>
            </w:r>
            <w:r w:rsidR="00557037">
              <w:t>Populates</w:t>
            </w:r>
            <w:r>
              <w:t xml:space="preserve"> 3 possible </w:t>
            </w:r>
            <w:r w:rsidR="007C454D">
              <w:t>statuses</w:t>
            </w:r>
            <w:r>
              <w:t>:</w:t>
            </w:r>
          </w:p>
          <w:p w14:paraId="7343CF99" w14:textId="7C3AE80E" w:rsidR="00570B77" w:rsidRDefault="00570B77" w:rsidP="000F6CB4">
            <w:pPr>
              <w:pStyle w:val="TableBody"/>
            </w:pPr>
            <w:r w:rsidRPr="00C34DCA">
              <w:rPr>
                <w:b/>
                <w:bCs/>
              </w:rPr>
              <w:t>Additional Containers</w:t>
            </w:r>
            <w:r>
              <w:t>: The scanned container was not expected to be at this location. If submitted as is, this container will be moved to this location.</w:t>
            </w:r>
          </w:p>
          <w:p w14:paraId="0B802416" w14:textId="399D124A" w:rsidR="00570B77" w:rsidRDefault="00570B77" w:rsidP="000F6CB4">
            <w:pPr>
              <w:pStyle w:val="TableBody"/>
            </w:pPr>
            <w:r w:rsidRPr="0018071C">
              <w:rPr>
                <w:b/>
                <w:bCs/>
              </w:rPr>
              <w:t>Missing</w:t>
            </w:r>
            <w:r>
              <w:t xml:space="preserve">: A container was expected to be at this </w:t>
            </w:r>
            <w:r w:rsidR="007C454D">
              <w:t>location but</w:t>
            </w:r>
            <w:r>
              <w:t xml:space="preserve"> was not scanned. If submitted as is, this container will be marked missing.</w:t>
            </w:r>
          </w:p>
          <w:p w14:paraId="4DF50B13" w14:textId="77777777" w:rsidR="00570B77" w:rsidRPr="006C3C2E" w:rsidRDefault="00570B77" w:rsidP="000F6CB4">
            <w:pPr>
              <w:pStyle w:val="TableBody"/>
              <w:rPr>
                <w:rFonts w:cstheme="minorHAnsi"/>
              </w:rPr>
            </w:pPr>
            <w:r w:rsidRPr="0018071C">
              <w:rPr>
                <w:b/>
                <w:bCs/>
              </w:rPr>
              <w:t>Success</w:t>
            </w:r>
            <w:r>
              <w:t>: This container was scanned as expected.</w:t>
            </w:r>
          </w:p>
        </w:tc>
      </w:tr>
      <w:tr w:rsidR="00570B77" w14:paraId="64E04256" w14:textId="77777777" w:rsidTr="00515C5A">
        <w:trPr>
          <w:trHeight w:val="334"/>
        </w:trPr>
        <w:tc>
          <w:tcPr>
            <w:tcW w:w="1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5A1A57" w14:textId="77777777" w:rsidR="00570B77" w:rsidRPr="00515C5A" w:rsidRDefault="00570B77" w:rsidP="000F6CB4">
            <w:pPr>
              <w:pStyle w:val="TableBody"/>
              <w:rPr>
                <w:b/>
                <w:bCs/>
              </w:rPr>
            </w:pPr>
            <w:r w:rsidRPr="00515C5A">
              <w:rPr>
                <w:b/>
                <w:bCs/>
              </w:rPr>
              <w:t xml:space="preserve">Submit Button </w:t>
            </w:r>
          </w:p>
        </w:tc>
        <w:tc>
          <w:tcPr>
            <w:tcW w:w="619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B1463D" w14:textId="77777777" w:rsidR="00570B77" w:rsidRPr="006B1069" w:rsidRDefault="00570B77" w:rsidP="000F6CB4">
            <w:pPr>
              <w:pStyle w:val="TableBody"/>
              <w:rPr>
                <w:rFonts w:cstheme="minorHAnsi"/>
              </w:rPr>
            </w:pPr>
            <w:r>
              <w:rPr>
                <w:rFonts w:cstheme="minorHAnsi"/>
              </w:rPr>
              <w:t xml:space="preserve">Finishes the Container Stock function. Containers are confirmed to be at this location, or missing, respectively. </w:t>
            </w:r>
            <w:r w:rsidRPr="006B1069">
              <w:rPr>
                <w:rFonts w:cstheme="minorHAnsi"/>
              </w:rPr>
              <w:t xml:space="preserve"> </w:t>
            </w:r>
          </w:p>
        </w:tc>
      </w:tr>
    </w:tbl>
    <w:p w14:paraId="0A5DD595" w14:textId="0CFA97BD" w:rsidR="00570B77" w:rsidRPr="000F6CB4" w:rsidRDefault="00000000" w:rsidP="000F6CB4">
      <w:pPr>
        <w:pStyle w:val="Caption"/>
        <w:rPr>
          <w:color w:val="70AD47" w:themeColor="accent6"/>
        </w:rPr>
      </w:pPr>
      <w:hyperlink w:anchor="_Mobile_CarrierWeb" w:history="1">
        <w:r w:rsidR="00570B77" w:rsidRPr="000F6CB4">
          <w:rPr>
            <w:rStyle w:val="Hyperlink"/>
            <w:color w:val="70AD47" w:themeColor="accent6"/>
          </w:rPr>
          <w:t>Return to: Mobile Carrier</w:t>
        </w:r>
        <w:r w:rsidR="007C454D">
          <w:rPr>
            <w:rStyle w:val="Hyperlink"/>
            <w:color w:val="70AD47" w:themeColor="accent6"/>
          </w:rPr>
          <w:t xml:space="preserve"> </w:t>
        </w:r>
        <w:r w:rsidR="00570B77" w:rsidRPr="000F6CB4">
          <w:rPr>
            <w:rStyle w:val="Hyperlink"/>
            <w:color w:val="70AD47" w:themeColor="accent6"/>
          </w:rPr>
          <w:t>Web</w:t>
        </w:r>
      </w:hyperlink>
      <w:r w:rsidR="00570B77" w:rsidRPr="000F6CB4">
        <w:rPr>
          <w:color w:val="70AD47" w:themeColor="accent6"/>
        </w:rPr>
        <w:t xml:space="preserve"> </w:t>
      </w:r>
    </w:p>
    <w:p w14:paraId="7D3126DC" w14:textId="77777777" w:rsidR="00570B77" w:rsidRDefault="00570B77" w:rsidP="00570B77">
      <w:pPr>
        <w:pStyle w:val="Heading1"/>
        <w:ind w:left="-5"/>
      </w:pPr>
      <w:bookmarkStart w:id="757" w:name="_Toc111643110"/>
      <w:bookmarkStart w:id="758" w:name="_Ref129929549"/>
      <w:bookmarkStart w:id="759" w:name="_Ref129929586"/>
      <w:bookmarkStart w:id="760" w:name="_Toc132248038"/>
      <w:r>
        <w:lastRenderedPageBreak/>
        <w:t>APPENDIX A: OPTITRANSPORT</w:t>
      </w:r>
      <w:bookmarkEnd w:id="757"/>
      <w:bookmarkEnd w:id="758"/>
      <w:bookmarkEnd w:id="759"/>
      <w:bookmarkEnd w:id="760"/>
      <w:r>
        <w:t xml:space="preserve"> </w:t>
      </w:r>
    </w:p>
    <w:p w14:paraId="61ACB989" w14:textId="59D3636B" w:rsidR="00570B77" w:rsidRPr="00383CB8" w:rsidRDefault="00570B77" w:rsidP="000F6CB4">
      <w:pPr>
        <w:pStyle w:val="BodyText"/>
      </w:pPr>
      <w:r w:rsidRPr="00383CB8">
        <w:t xml:space="preserve">OptiTransport is an additional licensed functionality that facilitates optimization across an entire network or portion of it. It also facilitates </w:t>
      </w:r>
      <w:r w:rsidR="00386AC6">
        <w:t xml:space="preserve">the </w:t>
      </w:r>
      <w:r w:rsidRPr="00383CB8">
        <w:t xml:space="preserve">optimization of delivery routing based on physical location and the shortest and most efficient path to service all cashpoints on a route. </w:t>
      </w:r>
    </w:p>
    <w:p w14:paraId="3A56A119" w14:textId="77777777" w:rsidR="00570B77" w:rsidRPr="00383CB8" w:rsidRDefault="00570B77" w:rsidP="000F6CB4">
      <w:pPr>
        <w:pStyle w:val="BodyText"/>
      </w:pPr>
      <w:r w:rsidRPr="00383CB8">
        <w:t xml:space="preserve">The portion of functionality concerned with network optimization of cashpoint delivery days is handled by NCR’s OptiCash product beginning with OptiCash 9.5 build 1257 and information regarding those features can be found in the </w:t>
      </w:r>
      <w:r w:rsidRPr="00515C5A">
        <w:rPr>
          <w:i/>
          <w:iCs/>
        </w:rPr>
        <w:t>OptiCash User Guide</w:t>
      </w:r>
      <w:r w:rsidRPr="00383CB8">
        <w:t xml:space="preserve">. </w:t>
      </w:r>
    </w:p>
    <w:p w14:paraId="286F1E3D" w14:textId="5EC2BA35" w:rsidR="00570B77" w:rsidRPr="00383CB8" w:rsidRDefault="00570B77" w:rsidP="000F6CB4">
      <w:pPr>
        <w:pStyle w:val="BodyText"/>
      </w:pPr>
      <w:r w:rsidRPr="00383CB8">
        <w:t>Carrier</w:t>
      </w:r>
      <w:r w:rsidR="007C454D">
        <w:t xml:space="preserve"> </w:t>
      </w:r>
      <w:r w:rsidRPr="00383CB8">
        <w:t>Web is concerned with the route planning portion of OptiTransport. Standard Carrier</w:t>
      </w:r>
      <w:r w:rsidR="007C454D">
        <w:t xml:space="preserve"> </w:t>
      </w:r>
      <w:r w:rsidRPr="00383CB8">
        <w:t>Web functionality permits the association of cashpoint deliveries and returns with a specific Depot. Within Carrier</w:t>
      </w:r>
      <w:r w:rsidR="007C454D">
        <w:t xml:space="preserve"> </w:t>
      </w:r>
      <w:r w:rsidRPr="00383CB8">
        <w:t xml:space="preserve">Web, users may define delivery </w:t>
      </w:r>
      <w:r w:rsidR="009E4DE5">
        <w:t xml:space="preserve">of </w:t>
      </w:r>
      <w:r w:rsidRPr="00383CB8">
        <w:t xml:space="preserve">vehicles or “trucks” which are associated with specific Depots. Cashpoint deliveries and returns are assigned to a truck and services are then performed. </w:t>
      </w:r>
    </w:p>
    <w:p w14:paraId="49E7E20D" w14:textId="33F6D922" w:rsidR="00570B77" w:rsidRDefault="00570B77" w:rsidP="000F6CB4">
      <w:pPr>
        <w:pStyle w:val="BodyText"/>
      </w:pPr>
      <w:r w:rsidRPr="00383CB8">
        <w:t>OptiTransport facilitates the association of cashpoint deliveries and returns with unique routes which can then be assigned to a truck. Using the physical location of the starting point and each cashpoint associated with the route, OptiTransport can determine the shortest route to accomplish the assigned deliveries and returns. Users can also manually define or edit routes if necessary.</w:t>
      </w:r>
      <w:r>
        <w:br/>
      </w:r>
    </w:p>
    <w:p w14:paraId="5FD7E908" w14:textId="77777777" w:rsidR="00570B77" w:rsidRDefault="00570B77" w:rsidP="00570B77">
      <w:pPr>
        <w:pStyle w:val="Heading2"/>
      </w:pPr>
      <w:bookmarkStart w:id="761" w:name="_Toc111643111"/>
      <w:bookmarkStart w:id="762" w:name="_Toc132248039"/>
      <w:r>
        <w:t>SHORTEST PATH CALCULATION PANEL</w:t>
      </w:r>
      <w:bookmarkEnd w:id="761"/>
      <w:bookmarkEnd w:id="762"/>
      <w:r>
        <w:t xml:space="preserve"> </w:t>
      </w:r>
    </w:p>
    <w:p w14:paraId="7913CFB7" w14:textId="1FF4BA28" w:rsidR="00570B77" w:rsidRDefault="00570B77" w:rsidP="000F6CB4">
      <w:pPr>
        <w:pStyle w:val="BodyText"/>
      </w:pPr>
      <w:r>
        <w:t xml:space="preserve">Users may utilize the </w:t>
      </w:r>
      <w:r w:rsidRPr="00515C5A">
        <w:rPr>
          <w:b/>
          <w:bCs/>
        </w:rPr>
        <w:t>Route Travel Plans Optimization</w:t>
      </w:r>
      <w:r>
        <w:t xml:space="preserve"> (RTPO) available via Carrier</w:t>
      </w:r>
      <w:r w:rsidR="007C454D">
        <w:t xml:space="preserve"> </w:t>
      </w:r>
      <w:r>
        <w:t>Web. Users can associate Deliveries and Returns with a unique route. Once the relevant Deliveries and Returns are selected, Users can click on the “</w:t>
      </w:r>
      <w:r w:rsidRPr="00515C5A">
        <w:rPr>
          <w:b/>
          <w:bCs/>
        </w:rPr>
        <w:t>Calculate Shortest Path</w:t>
      </w:r>
      <w:r>
        <w:t>” which allows Carrier</w:t>
      </w:r>
      <w:r w:rsidR="007C454D">
        <w:t xml:space="preserve"> </w:t>
      </w:r>
      <w:r>
        <w:t>Web to determine the distance-optimal route for servicing the associated orders.</w:t>
      </w:r>
    </w:p>
    <w:p w14:paraId="170B9342" w14:textId="2CFC17AF" w:rsidR="00570B77" w:rsidRDefault="00570B77" w:rsidP="000F6CB4">
      <w:pPr>
        <w:pStyle w:val="Caption"/>
      </w:pPr>
      <w:bookmarkStart w:id="763" w:name="_Toc65569001"/>
      <w:r w:rsidRPr="002946F8">
        <w:t xml:space="preserve">FIGURE </w:t>
      </w:r>
      <w:r w:rsidRPr="002946F8">
        <w:rPr>
          <w:noProof/>
        </w:rPr>
        <w:fldChar w:fldCharType="begin"/>
      </w:r>
      <w:r w:rsidRPr="002946F8">
        <w:rPr>
          <w:noProof/>
        </w:rPr>
        <w:instrText xml:space="preserve"> SEQ Figure \* ARABIC </w:instrText>
      </w:r>
      <w:r w:rsidRPr="002946F8">
        <w:rPr>
          <w:noProof/>
        </w:rPr>
        <w:fldChar w:fldCharType="separate"/>
      </w:r>
      <w:r w:rsidR="00964EF7">
        <w:rPr>
          <w:noProof/>
        </w:rPr>
        <w:t>65</w:t>
      </w:r>
      <w:r w:rsidRPr="002946F8">
        <w:rPr>
          <w:noProof/>
        </w:rPr>
        <w:fldChar w:fldCharType="end"/>
      </w:r>
      <w:r w:rsidRPr="002946F8">
        <w:t>:</w:t>
      </w:r>
      <w:r w:rsidRPr="00C31763">
        <w:t xml:space="preserve"> </w:t>
      </w:r>
      <w:r>
        <w:t>SHORTEST PATH CALCULATION PANEL</w:t>
      </w:r>
      <w:bookmarkEnd w:id="763"/>
    </w:p>
    <w:p w14:paraId="321CFD2E" w14:textId="77777777" w:rsidR="00570B77" w:rsidRDefault="00570B77" w:rsidP="00515C5A">
      <w:pPr>
        <w:pStyle w:val="BodyText"/>
      </w:pPr>
      <w:r w:rsidRPr="00383CB8">
        <w:rPr>
          <w:noProof/>
        </w:rPr>
        <w:drawing>
          <wp:inline distT="0" distB="0" distL="0" distR="0" wp14:anchorId="24771DA9" wp14:editId="0E24073B">
            <wp:extent cx="5378394" cy="1675130"/>
            <wp:effectExtent l="76200" t="76200" r="127635" b="134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80697" cy="16758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36CE550C">
        <w:rPr>
          <w:szCs w:val="18"/>
        </w:rPr>
        <w:t xml:space="preserve"> </w:t>
      </w:r>
    </w:p>
    <w:p w14:paraId="1D299C03" w14:textId="77777777" w:rsidR="00570B77" w:rsidRDefault="00570B77" w:rsidP="00570B77">
      <w:pPr>
        <w:spacing w:after="190" w:line="263" w:lineRule="auto"/>
        <w:ind w:left="-5" w:hanging="10"/>
      </w:pPr>
    </w:p>
    <w:p w14:paraId="6052F1CF" w14:textId="0B4DB5B5" w:rsidR="00570B77" w:rsidRPr="007C454D" w:rsidRDefault="00570B77" w:rsidP="007C454D">
      <w:pPr>
        <w:pStyle w:val="Caption"/>
      </w:pPr>
      <w:bookmarkStart w:id="764" w:name="_Toc65569056"/>
      <w:r w:rsidRPr="00515C5A">
        <w:lastRenderedPageBreak/>
        <w:t xml:space="preserve">Table </w:t>
      </w:r>
      <w:fldSimple w:instr=" SEQ Table \* ARABIC ">
        <w:r w:rsidR="00964EF7">
          <w:rPr>
            <w:noProof/>
          </w:rPr>
          <w:t>55</w:t>
        </w:r>
      </w:fldSimple>
      <w:r w:rsidRPr="00515C5A">
        <w:t xml:space="preserve">: </w:t>
      </w:r>
      <w:r w:rsidRPr="007C454D">
        <w:t>SHORTEST PATH CALCULATION PANEL FIELD DESCRIPTIONS</w:t>
      </w:r>
      <w:bookmarkEnd w:id="764"/>
      <w:r w:rsidRPr="007C454D">
        <w:t xml:space="preserve"> </w:t>
      </w:r>
      <w:r w:rsidRPr="007C454D">
        <w:tab/>
        <w:t xml:space="preserve"> </w:t>
      </w:r>
    </w:p>
    <w:tbl>
      <w:tblPr>
        <w:tblStyle w:val="TableGrid1"/>
        <w:tblW w:w="8075" w:type="dxa"/>
        <w:tblInd w:w="460" w:type="dxa"/>
        <w:tblCellMar>
          <w:top w:w="95" w:type="dxa"/>
          <w:left w:w="5" w:type="dxa"/>
          <w:right w:w="88" w:type="dxa"/>
        </w:tblCellMar>
        <w:tblLook w:val="04A0" w:firstRow="1" w:lastRow="0" w:firstColumn="1" w:lastColumn="0" w:noHBand="0" w:noVBand="1"/>
      </w:tblPr>
      <w:tblGrid>
        <w:gridCol w:w="1881"/>
        <w:gridCol w:w="6194"/>
      </w:tblGrid>
      <w:tr w:rsidR="00570B77" w14:paraId="251E44FD" w14:textId="77777777" w:rsidTr="000F6CB4">
        <w:trPr>
          <w:trHeight w:val="372"/>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6913806B" w14:textId="77777777" w:rsidR="00570B77" w:rsidRDefault="00570B77" w:rsidP="000F6CB4">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2C326A21" w14:textId="77777777" w:rsidR="00570B77" w:rsidRDefault="00570B77" w:rsidP="000F6CB4">
            <w:pPr>
              <w:pStyle w:val="TableHeading"/>
            </w:pPr>
            <w:r>
              <w:t xml:space="preserve">Description </w:t>
            </w:r>
          </w:p>
        </w:tc>
      </w:tr>
      <w:tr w:rsidR="00570B77" w14:paraId="4D2168D0"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15495EF3" w14:textId="77777777" w:rsidR="00570B77" w:rsidRPr="00515C5A" w:rsidRDefault="00570B77" w:rsidP="000F6CB4">
            <w:pPr>
              <w:pStyle w:val="TableBody"/>
              <w:rPr>
                <w:b/>
                <w:bCs/>
              </w:rPr>
            </w:pPr>
            <w:r w:rsidRPr="00515C5A">
              <w:rPr>
                <w:b/>
                <w:bCs/>
              </w:rPr>
              <w:t xml:space="preserve">Show or Hide Details </w:t>
            </w:r>
          </w:p>
        </w:tc>
        <w:tc>
          <w:tcPr>
            <w:tcW w:w="6194" w:type="dxa"/>
            <w:tcBorders>
              <w:top w:val="single" w:sz="3" w:space="0" w:color="000000"/>
              <w:left w:val="single" w:sz="4" w:space="0" w:color="000000"/>
              <w:bottom w:val="single" w:sz="4" w:space="0" w:color="000000"/>
              <w:right w:val="single" w:sz="4" w:space="0" w:color="000000"/>
            </w:tcBorders>
          </w:tcPr>
          <w:p w14:paraId="3ACC5D3B" w14:textId="77777777" w:rsidR="00570B77" w:rsidRPr="00515C5A" w:rsidRDefault="00570B77" w:rsidP="007C454D">
            <w:pPr>
              <w:pStyle w:val="TableBody"/>
            </w:pPr>
            <w:r w:rsidRPr="00515C5A">
              <w:t xml:space="preserve">Opens and Closes the Shortest Path Calculation Panel </w:t>
            </w:r>
          </w:p>
        </w:tc>
      </w:tr>
      <w:tr w:rsidR="00570B77" w14:paraId="0E984FBA" w14:textId="77777777">
        <w:trPr>
          <w:trHeight w:val="336"/>
        </w:trPr>
        <w:tc>
          <w:tcPr>
            <w:tcW w:w="1881" w:type="dxa"/>
            <w:tcBorders>
              <w:top w:val="single" w:sz="4" w:space="0" w:color="000000"/>
              <w:left w:val="single" w:sz="4" w:space="0" w:color="000000"/>
              <w:bottom w:val="single" w:sz="4" w:space="0" w:color="000000"/>
              <w:right w:val="single" w:sz="4" w:space="0" w:color="000000"/>
            </w:tcBorders>
          </w:tcPr>
          <w:p w14:paraId="15BEDF3D" w14:textId="77777777" w:rsidR="00570B77" w:rsidRPr="00515C5A" w:rsidRDefault="00570B77" w:rsidP="000F6CB4">
            <w:pPr>
              <w:pStyle w:val="TableBody"/>
              <w:rPr>
                <w:b/>
                <w:bCs/>
              </w:rPr>
            </w:pPr>
            <w:r w:rsidRPr="00515C5A">
              <w:rPr>
                <w:b/>
                <w:bCs/>
              </w:rPr>
              <w:t xml:space="preserve">Calculate Shortest Path </w:t>
            </w:r>
          </w:p>
        </w:tc>
        <w:tc>
          <w:tcPr>
            <w:tcW w:w="6194" w:type="dxa"/>
            <w:tcBorders>
              <w:top w:val="single" w:sz="4" w:space="0" w:color="000000"/>
              <w:left w:val="single" w:sz="4" w:space="0" w:color="000000"/>
              <w:bottom w:val="single" w:sz="4" w:space="0" w:color="000000"/>
              <w:right w:val="single" w:sz="4" w:space="0" w:color="000000"/>
            </w:tcBorders>
          </w:tcPr>
          <w:p w14:paraId="5686DB4F" w14:textId="705520BA" w:rsidR="00570B77" w:rsidRPr="00515C5A" w:rsidRDefault="00570B77" w:rsidP="007C454D">
            <w:pPr>
              <w:pStyle w:val="TableBody"/>
            </w:pPr>
            <w:r w:rsidRPr="00515C5A">
              <w:t>Referencing each “</w:t>
            </w:r>
            <w:r w:rsidRPr="00515C5A">
              <w:rPr>
                <w:b/>
                <w:bCs/>
              </w:rPr>
              <w:t>Assigned Order</w:t>
            </w:r>
            <w:r w:rsidRPr="00515C5A">
              <w:t>” on the Update Route Plan screen, Opti</w:t>
            </w:r>
            <w:r w:rsidR="0078664A">
              <w:t>-</w:t>
            </w:r>
            <w:r w:rsidRPr="00515C5A">
              <w:t xml:space="preserve">Transport will calculate the shortest route required to service each order. </w:t>
            </w:r>
          </w:p>
        </w:tc>
      </w:tr>
      <w:tr w:rsidR="00570B77" w14:paraId="2FEBF518"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043746E0" w14:textId="77777777" w:rsidR="00570B77" w:rsidRPr="00515C5A" w:rsidRDefault="00570B77" w:rsidP="000F6CB4">
            <w:pPr>
              <w:pStyle w:val="TableBody"/>
              <w:rPr>
                <w:b/>
                <w:bCs/>
              </w:rPr>
            </w:pPr>
            <w:r w:rsidRPr="00515C5A">
              <w:rPr>
                <w:b/>
                <w:bCs/>
              </w:rPr>
              <w:t xml:space="preserve">Rank </w:t>
            </w:r>
          </w:p>
        </w:tc>
        <w:tc>
          <w:tcPr>
            <w:tcW w:w="6194" w:type="dxa"/>
            <w:tcBorders>
              <w:top w:val="single" w:sz="4" w:space="0" w:color="000000"/>
              <w:left w:val="single" w:sz="4" w:space="0" w:color="000000"/>
              <w:bottom w:val="single" w:sz="4" w:space="0" w:color="000000"/>
              <w:right w:val="single" w:sz="4" w:space="0" w:color="000000"/>
            </w:tcBorders>
          </w:tcPr>
          <w:p w14:paraId="57A6AA9C" w14:textId="53939BAE" w:rsidR="00570B77" w:rsidRPr="00515C5A" w:rsidRDefault="00570B77" w:rsidP="007C454D">
            <w:pPr>
              <w:pStyle w:val="TableBody"/>
            </w:pPr>
            <w:r w:rsidRPr="00515C5A">
              <w:t>A</w:t>
            </w:r>
            <w:r w:rsidR="00386AC6">
              <w:t>n a</w:t>
            </w:r>
            <w:r w:rsidRPr="00515C5A">
              <w:t xml:space="preserve">utomated number </w:t>
            </w:r>
            <w:r w:rsidR="00386AC6">
              <w:t xml:space="preserve">is </w:t>
            </w:r>
            <w:r w:rsidRPr="00515C5A">
              <w:t xml:space="preserve">assigned to each Assigned Order according to their place of occurrence for the time </w:t>
            </w:r>
            <w:r w:rsidR="00386AC6">
              <w:t xml:space="preserve">at </w:t>
            </w:r>
            <w:r w:rsidRPr="00515C5A">
              <w:t xml:space="preserve">which they will be serviced </w:t>
            </w:r>
          </w:p>
        </w:tc>
      </w:tr>
      <w:tr w:rsidR="00570B77" w14:paraId="20857E16"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0A266C12" w14:textId="77777777" w:rsidR="00570B77" w:rsidRPr="00515C5A" w:rsidRDefault="00570B77" w:rsidP="000F6CB4">
            <w:pPr>
              <w:pStyle w:val="TableBody"/>
              <w:rPr>
                <w:b/>
                <w:bCs/>
              </w:rPr>
            </w:pPr>
            <w:r w:rsidRPr="00515C5A">
              <w:rPr>
                <w:b/>
                <w:bCs/>
              </w:rPr>
              <w:t xml:space="preserve">From </w:t>
            </w:r>
          </w:p>
        </w:tc>
        <w:tc>
          <w:tcPr>
            <w:tcW w:w="6194" w:type="dxa"/>
            <w:tcBorders>
              <w:top w:val="single" w:sz="4" w:space="0" w:color="000000"/>
              <w:left w:val="single" w:sz="4" w:space="0" w:color="000000"/>
              <w:bottom w:val="single" w:sz="4" w:space="0" w:color="000000"/>
              <w:right w:val="single" w:sz="4" w:space="0" w:color="000000"/>
            </w:tcBorders>
          </w:tcPr>
          <w:p w14:paraId="7F0C938D" w14:textId="77777777" w:rsidR="00570B77" w:rsidRPr="00515C5A" w:rsidRDefault="00570B77" w:rsidP="007C454D">
            <w:pPr>
              <w:pStyle w:val="TableBody"/>
            </w:pPr>
            <w:r w:rsidRPr="00515C5A">
              <w:t xml:space="preserve">Originating location </w:t>
            </w:r>
          </w:p>
        </w:tc>
      </w:tr>
      <w:tr w:rsidR="00570B77" w14:paraId="00583BA4"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3C42E131" w14:textId="77777777" w:rsidR="00570B77" w:rsidRPr="00515C5A" w:rsidRDefault="00570B77" w:rsidP="000F6CB4">
            <w:pPr>
              <w:pStyle w:val="TableBody"/>
              <w:rPr>
                <w:b/>
                <w:bCs/>
              </w:rPr>
            </w:pPr>
            <w:r w:rsidRPr="00515C5A">
              <w:rPr>
                <w:b/>
                <w:bCs/>
              </w:rPr>
              <w:t xml:space="preserve">To </w:t>
            </w:r>
          </w:p>
        </w:tc>
        <w:tc>
          <w:tcPr>
            <w:tcW w:w="6194" w:type="dxa"/>
            <w:tcBorders>
              <w:top w:val="single" w:sz="4" w:space="0" w:color="000000"/>
              <w:left w:val="single" w:sz="4" w:space="0" w:color="000000"/>
              <w:bottom w:val="single" w:sz="4" w:space="0" w:color="000000"/>
              <w:right w:val="single" w:sz="4" w:space="0" w:color="000000"/>
            </w:tcBorders>
          </w:tcPr>
          <w:p w14:paraId="6CC5EE6A" w14:textId="77777777" w:rsidR="00570B77" w:rsidRPr="00515C5A" w:rsidRDefault="00570B77" w:rsidP="007C454D">
            <w:pPr>
              <w:pStyle w:val="TableBody"/>
            </w:pPr>
            <w:r w:rsidRPr="00515C5A">
              <w:t xml:space="preserve">Destination location </w:t>
            </w:r>
          </w:p>
        </w:tc>
      </w:tr>
      <w:tr w:rsidR="00570B77" w14:paraId="71D410C1"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53F4C20B" w14:textId="77777777" w:rsidR="00570B77" w:rsidRPr="00515C5A" w:rsidRDefault="00570B77" w:rsidP="000F6CB4">
            <w:pPr>
              <w:pStyle w:val="TableBody"/>
              <w:rPr>
                <w:b/>
                <w:bCs/>
              </w:rPr>
            </w:pPr>
            <w:r w:rsidRPr="00515C5A">
              <w:rPr>
                <w:b/>
                <w:bCs/>
              </w:rPr>
              <w:t xml:space="preserve">Order Type </w:t>
            </w:r>
          </w:p>
        </w:tc>
        <w:tc>
          <w:tcPr>
            <w:tcW w:w="6194" w:type="dxa"/>
            <w:tcBorders>
              <w:top w:val="single" w:sz="4" w:space="0" w:color="000000"/>
              <w:left w:val="single" w:sz="4" w:space="0" w:color="000000"/>
              <w:bottom w:val="single" w:sz="4" w:space="0" w:color="000000"/>
              <w:right w:val="single" w:sz="4" w:space="0" w:color="000000"/>
            </w:tcBorders>
          </w:tcPr>
          <w:p w14:paraId="6FC4F411" w14:textId="77777777" w:rsidR="00570B77" w:rsidRPr="00515C5A" w:rsidRDefault="00570B77" w:rsidP="007C454D">
            <w:pPr>
              <w:pStyle w:val="TableBody"/>
            </w:pPr>
            <w:r w:rsidRPr="00515C5A">
              <w:t xml:space="preserve">ATM Replace Cash, Branch Delivery, Branch Return, etc. </w:t>
            </w:r>
          </w:p>
        </w:tc>
      </w:tr>
      <w:tr w:rsidR="00570B77" w14:paraId="3F8E09C4"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6F93C18F" w14:textId="77777777" w:rsidR="00570B77" w:rsidRPr="00515C5A" w:rsidRDefault="00570B77" w:rsidP="000F6CB4">
            <w:pPr>
              <w:pStyle w:val="TableBody"/>
              <w:rPr>
                <w:b/>
                <w:bCs/>
              </w:rPr>
            </w:pPr>
            <w:r w:rsidRPr="00515C5A">
              <w:rPr>
                <w:b/>
                <w:bCs/>
              </w:rPr>
              <w:t xml:space="preserve">Distance </w:t>
            </w:r>
          </w:p>
        </w:tc>
        <w:tc>
          <w:tcPr>
            <w:tcW w:w="6194" w:type="dxa"/>
            <w:tcBorders>
              <w:top w:val="single" w:sz="4" w:space="0" w:color="000000"/>
              <w:left w:val="single" w:sz="4" w:space="0" w:color="000000"/>
              <w:bottom w:val="single" w:sz="4" w:space="0" w:color="000000"/>
              <w:right w:val="single" w:sz="4" w:space="0" w:color="000000"/>
            </w:tcBorders>
          </w:tcPr>
          <w:p w14:paraId="1275781F" w14:textId="77777777" w:rsidR="00570B77" w:rsidRPr="00515C5A" w:rsidRDefault="00570B77" w:rsidP="007C454D">
            <w:pPr>
              <w:pStyle w:val="TableBody"/>
            </w:pPr>
            <w:r w:rsidRPr="00515C5A">
              <w:t xml:space="preserve">Physical distance (km) between “From” and “To” locations </w:t>
            </w:r>
          </w:p>
        </w:tc>
      </w:tr>
      <w:tr w:rsidR="00570B77" w14:paraId="0D5E3B05"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47196923" w14:textId="77777777" w:rsidR="00570B77" w:rsidRPr="00515C5A" w:rsidRDefault="00570B77" w:rsidP="000F6CB4">
            <w:pPr>
              <w:pStyle w:val="TableBody"/>
              <w:rPr>
                <w:b/>
                <w:bCs/>
              </w:rPr>
            </w:pPr>
            <w:r w:rsidRPr="00515C5A">
              <w:rPr>
                <w:b/>
                <w:bCs/>
              </w:rPr>
              <w:t xml:space="preserve">Order Reference </w:t>
            </w:r>
          </w:p>
        </w:tc>
        <w:tc>
          <w:tcPr>
            <w:tcW w:w="6194" w:type="dxa"/>
            <w:tcBorders>
              <w:top w:val="single" w:sz="4" w:space="0" w:color="000000"/>
              <w:left w:val="single" w:sz="4" w:space="0" w:color="000000"/>
              <w:bottom w:val="single" w:sz="4" w:space="0" w:color="000000"/>
              <w:right w:val="single" w:sz="4" w:space="0" w:color="000000"/>
            </w:tcBorders>
          </w:tcPr>
          <w:p w14:paraId="34E341C0" w14:textId="5D9B84B2" w:rsidR="00570B77" w:rsidRPr="00515C5A" w:rsidRDefault="00386AC6" w:rsidP="007C454D">
            <w:pPr>
              <w:pStyle w:val="TableBody"/>
            </w:pPr>
            <w:r>
              <w:t>A u</w:t>
            </w:r>
            <w:r w:rsidRPr="00515C5A">
              <w:t xml:space="preserve">nique </w:t>
            </w:r>
            <w:r w:rsidR="00570B77" w:rsidRPr="00515C5A">
              <w:t xml:space="preserve">ID </w:t>
            </w:r>
            <w:r>
              <w:t xml:space="preserve">is </w:t>
            </w:r>
            <w:r w:rsidR="00570B77" w:rsidRPr="00515C5A">
              <w:t xml:space="preserve">assigned to the order </w:t>
            </w:r>
          </w:p>
        </w:tc>
      </w:tr>
    </w:tbl>
    <w:p w14:paraId="730AE13E" w14:textId="77777777" w:rsidR="00570B77" w:rsidRDefault="00570B77" w:rsidP="00570B77">
      <w:pPr>
        <w:pStyle w:val="BodyText"/>
        <w:sectPr w:rsidR="00570B77" w:rsidSect="00DE7D66">
          <w:headerReference w:type="default" r:id="rId164"/>
          <w:pgSz w:w="12240" w:h="15840" w:code="1"/>
          <w:pgMar w:top="1440" w:right="1440" w:bottom="1440" w:left="1440" w:header="709" w:footer="567" w:gutter="0"/>
          <w:cols w:space="708"/>
          <w:docGrid w:linePitch="360"/>
        </w:sectPr>
      </w:pPr>
    </w:p>
    <w:p w14:paraId="036FEABC" w14:textId="1E7B7923" w:rsidR="00570B77" w:rsidRDefault="007C454D" w:rsidP="00570B77">
      <w:pPr>
        <w:pStyle w:val="DocInfo"/>
        <w:rPr>
          <w:bCs/>
          <w:noProof/>
          <w:lang w:val="en-US"/>
        </w:rPr>
      </w:pPr>
      <w:r>
        <w:rPr>
          <w:noProof/>
        </w:rPr>
        <w:lastRenderedPageBreak/>
        <w:t>CXBanking, OptiVLM Carrier Web 10.</w:t>
      </w:r>
      <w:del w:id="765" w:author="Pinnu, Sainath" w:date="2023-04-12T15:43:00Z">
        <w:r w:rsidDel="00C8104A">
          <w:rPr>
            <w:noProof/>
          </w:rPr>
          <w:delText>0</w:delText>
        </w:r>
      </w:del>
      <w:ins w:id="766" w:author="Pinnu, Sainath" w:date="2023-04-12T15:43:00Z">
        <w:r w:rsidR="00C8104A">
          <w:rPr>
            <w:noProof/>
          </w:rPr>
          <w:t>1</w:t>
        </w:r>
      </w:ins>
      <w:r>
        <w:rPr>
          <w:noProof/>
        </w:rPr>
        <w:t>, Reference Guide</w:t>
      </w:r>
      <w:ins w:id="767" w:author="Pinnu, Sainath" w:date="2023-04-12T18:21:00Z">
        <w:r w:rsidR="00770A52">
          <w:rPr>
            <w:noProof/>
          </w:rPr>
          <w:t xml:space="preserve"> </w:t>
        </w:r>
      </w:ins>
    </w:p>
    <w:p w14:paraId="6FD2DC39" w14:textId="39C108B5" w:rsidR="00570B77" w:rsidRDefault="00570B77" w:rsidP="00570B77">
      <w:pPr>
        <w:pStyle w:val="DocInfo"/>
      </w:pPr>
      <w:del w:id="768" w:author="Moses, Robinson" w:date="2023-04-26T03:53:00Z">
        <w:r w:rsidDel="00130CC7">
          <w:rPr>
            <w:noProof/>
          </w:rPr>
          <w:fldChar w:fldCharType="begin"/>
        </w:r>
        <w:r w:rsidDel="00130CC7">
          <w:rPr>
            <w:noProof/>
          </w:rPr>
          <w:delInstrText xml:space="preserve"> STYLEREF  Date </w:delInstrText>
        </w:r>
        <w:r w:rsidDel="00130CC7">
          <w:rPr>
            <w:noProof/>
          </w:rPr>
          <w:fldChar w:fldCharType="separate"/>
        </w:r>
        <w:r w:rsidR="00964EF7" w:rsidDel="00130CC7">
          <w:rPr>
            <w:noProof/>
          </w:rPr>
          <w:delText>March 2023</w:delText>
        </w:r>
        <w:r w:rsidDel="00130CC7">
          <w:rPr>
            <w:noProof/>
          </w:rPr>
          <w:fldChar w:fldCharType="end"/>
        </w:r>
      </w:del>
      <w:ins w:id="769" w:author="Moses, Robinson" w:date="2023-04-26T03:53:00Z">
        <w:r w:rsidR="00130CC7">
          <w:rPr>
            <w:noProof/>
          </w:rPr>
          <w:t xml:space="preserve"> April 2023</w:t>
        </w:r>
      </w:ins>
    </w:p>
    <w:p w14:paraId="075773EA" w14:textId="77777777" w:rsidR="00570B77" w:rsidRDefault="00570B77" w:rsidP="00570B77">
      <w:pPr>
        <w:pStyle w:val="DocInfo"/>
      </w:pPr>
    </w:p>
    <w:p w14:paraId="41069F91" w14:textId="6DDB1CA8" w:rsidR="00570B77" w:rsidRDefault="00E548D8" w:rsidP="00570B77">
      <w:pPr>
        <w:pStyle w:val="DocInfo"/>
      </w:pPr>
      <w:r>
        <w:t>www.ncr.com</w:t>
      </w:r>
    </w:p>
    <w:sectPr w:rsidR="00570B77" w:rsidSect="00DE7D66">
      <w:headerReference w:type="default" r:id="rId165"/>
      <w:footerReference w:type="default" r:id="rId166"/>
      <w:pgSz w:w="12240" w:h="15840" w:code="1"/>
      <w:pgMar w:top="1440" w:right="1440" w:bottom="1440" w:left="1440" w:header="709" w:footer="567"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Moses, Robinson" w:date="2023-04-26T03:43:00Z" w:initials="MR">
    <w:p w14:paraId="16877297" w14:textId="2888621B" w:rsidR="001656C0" w:rsidRDefault="001656C0">
      <w:pPr>
        <w:pStyle w:val="CommentText"/>
      </w:pPr>
      <w:r>
        <w:rPr>
          <w:rStyle w:val="CommentReference"/>
        </w:rPr>
        <w:annotationRef/>
      </w:r>
      <w:r w:rsidR="00DC7987">
        <w:t>Review with PO</w:t>
      </w:r>
    </w:p>
  </w:comment>
  <w:comment w:id="6" w:author="Kumar, Deepak" w:date="2023-04-26T06:21:00Z" w:initials="KD">
    <w:p w14:paraId="6BD53ED3" w14:textId="19379083" w:rsidR="004350C3" w:rsidRDefault="004350C3">
      <w:pPr>
        <w:pStyle w:val="CommentText"/>
      </w:pPr>
      <w:r>
        <w:rPr>
          <w:rStyle w:val="CommentReference"/>
        </w:rPr>
        <w:annotationRef/>
      </w:r>
      <w:r>
        <w:t>Dev Team to update it . Mak</w:t>
      </w:r>
      <w:r w:rsidR="00C31358">
        <w:t>e sure its consistent and latest.</w:t>
      </w:r>
    </w:p>
  </w:comment>
  <w:comment w:id="26" w:author="Moses, Robinson" w:date="2023-04-26T03:44:00Z" w:initials="MR">
    <w:p w14:paraId="7CF04133" w14:textId="12166321" w:rsidR="00DC7987" w:rsidRDefault="00DC7987">
      <w:pPr>
        <w:pStyle w:val="CommentText"/>
      </w:pPr>
      <w:r>
        <w:rPr>
          <w:rStyle w:val="CommentReference"/>
        </w:rPr>
        <w:annotationRef/>
      </w:r>
      <w:r>
        <w:t>Update</w:t>
      </w:r>
      <w:r w:rsidR="00130CC7">
        <w:t>,</w:t>
      </w:r>
      <w:r>
        <w:t xml:space="preserve"> </w:t>
      </w:r>
      <w:r w:rsidR="00130CC7">
        <w:t>p</w:t>
      </w:r>
      <w:r>
        <w:t xml:space="preserve">ost PO </w:t>
      </w:r>
      <w:r w:rsidR="00130CC7">
        <w:t>r</w:t>
      </w:r>
      <w:r>
        <w:t>eview</w:t>
      </w:r>
    </w:p>
  </w:comment>
  <w:comment w:id="221" w:author="Pinnu, Sainath" w:date="2023-04-12T15:22:00Z" w:initials="PS">
    <w:p w14:paraId="45AE37F5" w14:textId="26849F11" w:rsidR="009D2489" w:rsidRDefault="00697CE0" w:rsidP="009D2489">
      <w:pPr>
        <w:pStyle w:val="CommentText"/>
      </w:pPr>
      <w:r>
        <w:rPr>
          <w:rStyle w:val="CommentReference"/>
        </w:rPr>
        <w:annotationRef/>
      </w:r>
      <w:r>
        <w:t xml:space="preserve">Breakdown </w:t>
      </w:r>
      <w:r w:rsidR="009D2489">
        <w:t>Orders menu in to below structure with same content in it</w:t>
      </w:r>
      <w:r w:rsidR="009D2489">
        <w:br/>
      </w:r>
      <w:r w:rsidR="009D2489">
        <w:br/>
        <w:t>5. Create Orders</w:t>
      </w:r>
    </w:p>
    <w:p w14:paraId="47A59270" w14:textId="77777777" w:rsidR="009D2489" w:rsidRDefault="009D2489" w:rsidP="009D2489">
      <w:pPr>
        <w:pStyle w:val="CommentText"/>
      </w:pPr>
      <w:r>
        <w:t xml:space="preserve"> 5.1 Create Orders - Denominations</w:t>
      </w:r>
    </w:p>
    <w:p w14:paraId="35EFA3C3" w14:textId="77777777" w:rsidR="009D2489" w:rsidRDefault="009D2489" w:rsidP="009D2489">
      <w:pPr>
        <w:pStyle w:val="CommentText"/>
      </w:pPr>
      <w:r>
        <w:t xml:space="preserve"> 5.2 Create orders - Maintenance visit</w:t>
      </w:r>
    </w:p>
    <w:p w14:paraId="456A37D9" w14:textId="77777777" w:rsidR="009D2489" w:rsidRDefault="009D2489" w:rsidP="009D2489">
      <w:pPr>
        <w:pStyle w:val="CommentText"/>
      </w:pPr>
      <w:r>
        <w:t xml:space="preserve"> </w:t>
      </w:r>
    </w:p>
    <w:p w14:paraId="16ED48AA" w14:textId="77777777" w:rsidR="009D2489" w:rsidRDefault="009D2489" w:rsidP="009D2489">
      <w:pPr>
        <w:pStyle w:val="CommentText"/>
      </w:pPr>
      <w:r>
        <w:t>6. List By Work Flow</w:t>
      </w:r>
    </w:p>
    <w:p w14:paraId="28096A84" w14:textId="77777777" w:rsidR="009D2489" w:rsidRDefault="009D2489" w:rsidP="009D2489">
      <w:pPr>
        <w:pStyle w:val="CommentText"/>
      </w:pPr>
      <w:r>
        <w:t xml:space="preserve"> 6.1 Show Manifest</w:t>
      </w:r>
    </w:p>
    <w:p w14:paraId="0C480BBE" w14:textId="77777777" w:rsidR="009D2489" w:rsidRDefault="009D2489" w:rsidP="009D2489">
      <w:pPr>
        <w:pStyle w:val="CommentText"/>
      </w:pPr>
    </w:p>
    <w:p w14:paraId="42F73DEF" w14:textId="77777777" w:rsidR="009D2489" w:rsidRDefault="009D2489" w:rsidP="009D2489">
      <w:pPr>
        <w:pStyle w:val="CommentText"/>
      </w:pPr>
      <w:r>
        <w:t>7. Orders</w:t>
      </w:r>
    </w:p>
    <w:p w14:paraId="220FBF5C" w14:textId="77777777" w:rsidR="009D2489" w:rsidRDefault="009D2489" w:rsidP="009D2489">
      <w:pPr>
        <w:pStyle w:val="CommentText"/>
      </w:pPr>
      <w:r>
        <w:t xml:space="preserve"> 7.1 ShowOrder</w:t>
      </w:r>
    </w:p>
    <w:p w14:paraId="512CF57A" w14:textId="77777777" w:rsidR="009D2489" w:rsidRDefault="009D2489" w:rsidP="009D2489">
      <w:pPr>
        <w:pStyle w:val="CommentText"/>
      </w:pPr>
      <w:r>
        <w:t xml:space="preserve"> 7.2 Edit orders</w:t>
      </w:r>
    </w:p>
    <w:p w14:paraId="44D226FB" w14:textId="77777777" w:rsidR="009D2489" w:rsidRDefault="009D2489" w:rsidP="009D2489">
      <w:pPr>
        <w:pStyle w:val="CommentText"/>
      </w:pPr>
      <w:r>
        <w:t xml:space="preserve"> 7.3 Search orders</w:t>
      </w:r>
    </w:p>
    <w:p w14:paraId="4D2E46F8" w14:textId="77777777" w:rsidR="009D2489" w:rsidRDefault="009D2489" w:rsidP="009D2489">
      <w:pPr>
        <w:pStyle w:val="CommentText"/>
      </w:pPr>
      <w:r>
        <w:t xml:space="preserve"> 7.4 Export Orders </w:t>
      </w:r>
    </w:p>
    <w:p w14:paraId="0365857E" w14:textId="77777777" w:rsidR="009D2489" w:rsidRDefault="009D2489" w:rsidP="009D2489">
      <w:pPr>
        <w:pStyle w:val="CommentText"/>
      </w:pPr>
      <w:r>
        <w:t xml:space="preserve"> 7.5 Import Order Updates </w:t>
      </w:r>
    </w:p>
    <w:p w14:paraId="68BEEDBD" w14:textId="77777777" w:rsidR="009D2489" w:rsidRDefault="009D2489" w:rsidP="009D2489">
      <w:pPr>
        <w:pStyle w:val="CommentText"/>
      </w:pPr>
      <w:r>
        <w:t xml:space="preserve"> 7.6 Import ATM Residuals </w:t>
      </w:r>
    </w:p>
    <w:p w14:paraId="7FB369FC" w14:textId="77777777" w:rsidR="009D2489" w:rsidRDefault="009D2489" w:rsidP="009D2489">
      <w:pPr>
        <w:pStyle w:val="CommentText"/>
      </w:pPr>
      <w:r>
        <w:t xml:space="preserve"> 7.7 View Disputes</w:t>
      </w:r>
    </w:p>
    <w:p w14:paraId="7A0BC300" w14:textId="20F5F231" w:rsidR="00697CE0" w:rsidRDefault="009D2489" w:rsidP="009D2489">
      <w:pPr>
        <w:pStyle w:val="CommentText"/>
      </w:pPr>
      <w:r>
        <w:t xml:space="preserve"> 7.8 Input disputes </w:t>
      </w:r>
    </w:p>
  </w:comment>
  <w:comment w:id="222" w:author="Moses, Robinson" w:date="2023-04-13T03:11:00Z" w:initials="MR">
    <w:p w14:paraId="6A77964F" w14:textId="2432CAB6" w:rsidR="00EF1D97" w:rsidRDefault="00EF1D97">
      <w:pPr>
        <w:pStyle w:val="CommentText"/>
      </w:pPr>
      <w:r>
        <w:rPr>
          <w:rStyle w:val="CommentReference"/>
        </w:rPr>
        <w:annotationRef/>
      </w:r>
      <w:r>
        <w:t>Done</w:t>
      </w:r>
    </w:p>
  </w:comment>
  <w:comment w:id="362" w:author="Pinnu, Sainath" w:date="2023-04-12T15:22:00Z" w:initials="PS">
    <w:p w14:paraId="754FCBCF" w14:textId="77777777" w:rsidR="000B262E" w:rsidRDefault="000B262E" w:rsidP="000B262E">
      <w:pPr>
        <w:pStyle w:val="CommentText"/>
      </w:pPr>
      <w:r>
        <w:rPr>
          <w:rStyle w:val="CommentReference"/>
        </w:rPr>
        <w:annotationRef/>
      </w:r>
      <w:r>
        <w:t>Breakdown Orders menu in to below structure with same content in it</w:t>
      </w:r>
      <w:r>
        <w:br/>
      </w:r>
      <w:r>
        <w:br/>
        <w:t>5. Create Orders</w:t>
      </w:r>
    </w:p>
    <w:p w14:paraId="114AAFE0" w14:textId="77777777" w:rsidR="000B262E" w:rsidRDefault="000B262E" w:rsidP="000B262E">
      <w:pPr>
        <w:pStyle w:val="CommentText"/>
      </w:pPr>
      <w:r>
        <w:t xml:space="preserve"> 5.1 Create Orders - Denominations</w:t>
      </w:r>
    </w:p>
    <w:p w14:paraId="7949D899" w14:textId="77777777" w:rsidR="000B262E" w:rsidRDefault="000B262E" w:rsidP="000B262E">
      <w:pPr>
        <w:pStyle w:val="CommentText"/>
      </w:pPr>
      <w:r>
        <w:t xml:space="preserve"> 5.2 Create orders - Maintenance visit</w:t>
      </w:r>
    </w:p>
    <w:p w14:paraId="21075693" w14:textId="77777777" w:rsidR="000B262E" w:rsidRDefault="000B262E" w:rsidP="000B262E">
      <w:pPr>
        <w:pStyle w:val="CommentText"/>
      </w:pPr>
      <w:r>
        <w:t xml:space="preserve"> </w:t>
      </w:r>
    </w:p>
    <w:p w14:paraId="31911BF2" w14:textId="77777777" w:rsidR="000B262E" w:rsidRDefault="000B262E" w:rsidP="000B262E">
      <w:pPr>
        <w:pStyle w:val="CommentText"/>
      </w:pPr>
      <w:r>
        <w:t>6. List By Work Flow</w:t>
      </w:r>
    </w:p>
    <w:p w14:paraId="26E9E4E3" w14:textId="77777777" w:rsidR="000B262E" w:rsidRDefault="000B262E" w:rsidP="000B262E">
      <w:pPr>
        <w:pStyle w:val="CommentText"/>
      </w:pPr>
      <w:r>
        <w:t xml:space="preserve"> 6.1 Show Manifest</w:t>
      </w:r>
    </w:p>
    <w:p w14:paraId="75FEA75D" w14:textId="77777777" w:rsidR="000B262E" w:rsidRDefault="000B262E" w:rsidP="000B262E">
      <w:pPr>
        <w:pStyle w:val="CommentText"/>
      </w:pPr>
    </w:p>
    <w:p w14:paraId="45677EE4" w14:textId="77777777" w:rsidR="000B262E" w:rsidRDefault="000B262E" w:rsidP="000B262E">
      <w:pPr>
        <w:pStyle w:val="CommentText"/>
      </w:pPr>
      <w:r>
        <w:t>7. Orders</w:t>
      </w:r>
    </w:p>
    <w:p w14:paraId="2E7BBE15" w14:textId="77777777" w:rsidR="000B262E" w:rsidRDefault="000B262E" w:rsidP="000B262E">
      <w:pPr>
        <w:pStyle w:val="CommentText"/>
      </w:pPr>
      <w:r>
        <w:t xml:space="preserve"> 7.1 ShowOrder</w:t>
      </w:r>
    </w:p>
    <w:p w14:paraId="5C37E985" w14:textId="77777777" w:rsidR="000B262E" w:rsidRDefault="000B262E" w:rsidP="000B262E">
      <w:pPr>
        <w:pStyle w:val="CommentText"/>
      </w:pPr>
      <w:r>
        <w:t xml:space="preserve"> 7.2 Edit orders</w:t>
      </w:r>
    </w:p>
    <w:p w14:paraId="68066E81" w14:textId="77777777" w:rsidR="000B262E" w:rsidRDefault="000B262E" w:rsidP="000B262E">
      <w:pPr>
        <w:pStyle w:val="CommentText"/>
      </w:pPr>
      <w:r>
        <w:t xml:space="preserve"> 7.3 Search orders</w:t>
      </w:r>
    </w:p>
    <w:p w14:paraId="59CA26E0" w14:textId="77777777" w:rsidR="000B262E" w:rsidRDefault="000B262E" w:rsidP="000B262E">
      <w:pPr>
        <w:pStyle w:val="CommentText"/>
      </w:pPr>
      <w:r>
        <w:t xml:space="preserve"> 7.4 Export Orders </w:t>
      </w:r>
    </w:p>
    <w:p w14:paraId="3B423B50" w14:textId="77777777" w:rsidR="000B262E" w:rsidRDefault="000B262E" w:rsidP="000B262E">
      <w:pPr>
        <w:pStyle w:val="CommentText"/>
      </w:pPr>
      <w:r>
        <w:t xml:space="preserve"> 7.5 Import Order Updates </w:t>
      </w:r>
    </w:p>
    <w:p w14:paraId="76EA4107" w14:textId="77777777" w:rsidR="000B262E" w:rsidRDefault="000B262E" w:rsidP="000B262E">
      <w:pPr>
        <w:pStyle w:val="CommentText"/>
      </w:pPr>
      <w:r>
        <w:t xml:space="preserve"> 7.6 Import ATM Residuals </w:t>
      </w:r>
    </w:p>
    <w:p w14:paraId="13CDA900" w14:textId="77777777" w:rsidR="000B262E" w:rsidRDefault="000B262E" w:rsidP="000B262E">
      <w:pPr>
        <w:pStyle w:val="CommentText"/>
      </w:pPr>
      <w:r>
        <w:t xml:space="preserve"> 7.7 View Disputes</w:t>
      </w:r>
    </w:p>
    <w:p w14:paraId="53D9176D" w14:textId="77777777" w:rsidR="000B262E" w:rsidRDefault="000B262E" w:rsidP="000B262E">
      <w:pPr>
        <w:pStyle w:val="CommentText"/>
      </w:pPr>
      <w:r>
        <w:t xml:space="preserve"> 7.8 Input disputes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6877297" w15:done="0"/>
  <w15:commentEx w15:paraId="6BD53ED3" w15:paraIdParent="16877297" w15:done="0"/>
  <w15:commentEx w15:paraId="7CF04133" w15:done="0"/>
  <w15:commentEx w15:paraId="7A0BC300" w15:done="0"/>
  <w15:commentEx w15:paraId="6A77964F" w15:paraIdParent="7A0BC300" w15:done="0"/>
  <w15:commentEx w15:paraId="53D9176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F31C46" w16cex:dateUtc="2023-04-26T07:43:00Z"/>
  <w16cex:commentExtensible w16cex:durableId="27F34159" w16cex:dateUtc="2023-04-26T10:21:00Z"/>
  <w16cex:commentExtensible w16cex:durableId="27F31C88" w16cex:dateUtc="2023-04-26T07:44:00Z"/>
  <w16cex:commentExtensible w16cex:durableId="27E14B34" w16cex:dateUtc="2023-04-12T09:52:00Z"/>
  <w16cex:commentExtensible w16cex:durableId="27E1F17A" w16cex:dateUtc="2023-04-13T07:11:00Z"/>
  <w16cex:commentExtensible w16cex:durableId="27E1E743" w16cex:dateUtc="2023-04-12T09: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6877297" w16cid:durableId="27F31C46"/>
  <w16cid:commentId w16cid:paraId="6BD53ED3" w16cid:durableId="27F34159"/>
  <w16cid:commentId w16cid:paraId="7CF04133" w16cid:durableId="27F31C88"/>
  <w16cid:commentId w16cid:paraId="7A0BC300" w16cid:durableId="27E14B34"/>
  <w16cid:commentId w16cid:paraId="6A77964F" w16cid:durableId="27E1F17A"/>
  <w16cid:commentId w16cid:paraId="53D9176D" w16cid:durableId="27E1E7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2F2CCE" w14:textId="77777777" w:rsidR="00270D60" w:rsidRDefault="00270D60" w:rsidP="00570B77">
      <w:pPr>
        <w:spacing w:after="0" w:line="240" w:lineRule="auto"/>
      </w:pPr>
      <w:r>
        <w:separator/>
      </w:r>
    </w:p>
  </w:endnote>
  <w:endnote w:type="continuationSeparator" w:id="0">
    <w:p w14:paraId="4F20C213" w14:textId="77777777" w:rsidR="00270D60" w:rsidRDefault="00270D60" w:rsidP="00570B77">
      <w:pPr>
        <w:spacing w:after="0" w:line="240" w:lineRule="auto"/>
      </w:pPr>
      <w:r>
        <w:continuationSeparator/>
      </w:r>
    </w:p>
  </w:endnote>
  <w:endnote w:type="continuationNotice" w:id="1">
    <w:p w14:paraId="53607981" w14:textId="77777777" w:rsidR="00270D60" w:rsidRDefault="00270D6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altName w:val="Open Sans"/>
    <w:panose1 w:val="020B0606030504020204"/>
    <w:charset w:val="00"/>
    <w:family w:val="swiss"/>
    <w:pitch w:val="variable"/>
    <w:sig w:usb0="E00002EF" w:usb1="4000205B" w:usb2="00000028"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aleway Black">
    <w:panose1 w:val="020B0A03030101060003"/>
    <w:charset w:val="00"/>
    <w:family w:val="swiss"/>
    <w:pitch w:val="variable"/>
    <w:sig w:usb0="A00002FF" w:usb1="5000205B" w:usb2="00000000" w:usb3="00000000" w:csb0="00000097" w:csb1="00000000"/>
  </w:font>
  <w:font w:name="Arial Unicode MS">
    <w:panose1 w:val="020B060402020202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C85948" w14:textId="77777777" w:rsidR="00AB70FF" w:rsidRDefault="00AB70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5CB7B" w14:textId="77777777" w:rsidR="00967179" w:rsidRPr="00E36CF5" w:rsidRDefault="00B16460">
    <w:pPr>
      <w:pStyle w:val="Confidentiality"/>
    </w:pPr>
    <w:r w:rsidRPr="00E36CF5">
      <w:t>Confidential and proprietary information of NCR.</w:t>
    </w:r>
    <w:r w:rsidRPr="00E36CF5">
      <w:br/>
      <w:t>Unauthorized use, reproduction and/or distribution is strictly prohibited.</w:t>
    </w:r>
  </w:p>
  <w:p w14:paraId="3F3BF637" w14:textId="77777777" w:rsidR="00967179" w:rsidRPr="001C5203" w:rsidRDefault="00B16460">
    <w:pPr>
      <w:pStyle w:val="Footer"/>
    </w:pPr>
    <w:r>
      <w:fldChar w:fldCharType="begin"/>
    </w:r>
    <w:r>
      <w:instrText xml:space="preserve"> PAGE   \* MERGEFORMAT </w:instrText>
    </w:r>
    <w:r>
      <w:fldChar w:fldCharType="separate"/>
    </w:r>
    <w:r>
      <w:t>16</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0C69A" w14:textId="77777777" w:rsidR="00967179" w:rsidRDefault="00B16460">
    <w:pPr>
      <w:pStyle w:val="Confidentiality"/>
    </w:pPr>
    <w:r w:rsidRPr="00717229">
      <w:t>Confidential and proprietary information of NCR.</w:t>
    </w:r>
    <w:r w:rsidRPr="00717229">
      <w:br/>
      <w:t>Unauthori</w:t>
    </w:r>
    <w:r>
      <w:t>z</w:t>
    </w:r>
    <w:r w:rsidRPr="00717229">
      <w:t>ed use, reproduction and/or distribution is strictly prohibited.</w:t>
    </w:r>
  </w:p>
  <w:p w14:paraId="28CFC89B" w14:textId="77777777" w:rsidR="00967179" w:rsidRDefault="0096717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2841E" w14:textId="77777777" w:rsidR="00967179" w:rsidRDefault="00B16460">
    <w:pPr>
      <w:pStyle w:val="Confidentiality"/>
    </w:pPr>
    <w:r w:rsidRPr="00717229">
      <w:t>Confidential and proprietary information of NCR.</w:t>
    </w:r>
    <w:r w:rsidRPr="00717229">
      <w:br/>
      <w:t>Unauthorised use, reproduction and/or distribution is strictly prohibited.</w:t>
    </w:r>
  </w:p>
  <w:p w14:paraId="628339B4" w14:textId="77777777" w:rsidR="00967179" w:rsidRPr="001C5203" w:rsidRDefault="00B16460">
    <w:pPr>
      <w:pStyle w:val="Footer"/>
    </w:pPr>
    <w:r>
      <w:rPr>
        <w:noProof/>
      </w:rPr>
      <w:drawing>
        <wp:anchor distT="0" distB="0" distL="114300" distR="114300" simplePos="0" relativeHeight="251658241" behindDoc="1" locked="0" layoutInCell="1" allowOverlap="1" wp14:anchorId="26B9460B" wp14:editId="2CC0CFCA">
          <wp:simplePos x="0" y="0"/>
          <wp:positionH relativeFrom="page">
            <wp:posOffset>5944235</wp:posOffset>
          </wp:positionH>
          <wp:positionV relativeFrom="page">
            <wp:posOffset>8230870</wp:posOffset>
          </wp:positionV>
          <wp:extent cx="914400" cy="91440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CR Brand Block Logo PNG.PNG"/>
                  <pic:cNvPicPr/>
                </pic:nvPicPr>
                <pic:blipFill>
                  <a:blip r:embed="rId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B0E344" w14:textId="77777777" w:rsidR="00270D60" w:rsidRDefault="00270D60" w:rsidP="00570B77">
      <w:pPr>
        <w:spacing w:after="0" w:line="240" w:lineRule="auto"/>
      </w:pPr>
      <w:r>
        <w:separator/>
      </w:r>
    </w:p>
  </w:footnote>
  <w:footnote w:type="continuationSeparator" w:id="0">
    <w:p w14:paraId="1E5DAAA8" w14:textId="77777777" w:rsidR="00270D60" w:rsidRDefault="00270D60" w:rsidP="00570B77">
      <w:pPr>
        <w:spacing w:after="0" w:line="240" w:lineRule="auto"/>
      </w:pPr>
      <w:r>
        <w:continuationSeparator/>
      </w:r>
    </w:p>
  </w:footnote>
  <w:footnote w:type="continuationNotice" w:id="1">
    <w:p w14:paraId="6B7143EC" w14:textId="77777777" w:rsidR="00270D60" w:rsidRDefault="00270D6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AC0C84" w14:textId="77777777" w:rsidR="00AB70FF" w:rsidRDefault="00AB70F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FCB25" w14:textId="2F9BF832" w:rsidR="00967179" w:rsidRDefault="00B16460">
    <w:pPr>
      <w:pStyle w:val="Header"/>
      <w:rPr>
        <w:noProof/>
      </w:rPr>
    </w:pPr>
    <w:r>
      <w:rPr>
        <w:noProof/>
      </w:rPr>
      <w:fldChar w:fldCharType="begin"/>
    </w:r>
    <w:r>
      <w:rPr>
        <w:noProof/>
      </w:rPr>
      <w:instrText xml:space="preserve"> STYLEREF  Brand  </w:instrText>
    </w:r>
    <w:r>
      <w:rPr>
        <w:noProof/>
      </w:rPr>
      <w:fldChar w:fldCharType="separate"/>
    </w:r>
    <w:r w:rsidR="00800DF5">
      <w:rPr>
        <w:noProof/>
      </w:rPr>
      <w:t>sCXBanking</w:t>
    </w:r>
    <w:r>
      <w:rPr>
        <w:noProof/>
      </w:rPr>
      <w:fldChar w:fldCharType="end"/>
    </w:r>
    <w:r>
      <w:rPr>
        <w:noProof/>
      </w:rPr>
      <w:t xml:space="preserve"> </w:t>
    </w:r>
    <w:r>
      <w:rPr>
        <w:noProof/>
      </w:rPr>
      <w:fldChar w:fldCharType="begin"/>
    </w:r>
    <w:r>
      <w:rPr>
        <w:noProof/>
      </w:rPr>
      <w:instrText xml:space="preserve"> STYLEREF  Product  </w:instrText>
    </w:r>
    <w:r>
      <w:rPr>
        <w:noProof/>
      </w:rPr>
      <w:fldChar w:fldCharType="separate"/>
    </w:r>
    <w:r w:rsidR="00800DF5">
      <w:rPr>
        <w:noProof/>
      </w:rPr>
      <w:t>OptiVLM Carrier Web 10.10</w:t>
    </w:r>
    <w:r>
      <w:rPr>
        <w:noProof/>
      </w:rPr>
      <w:fldChar w:fldCharType="end"/>
    </w:r>
    <w:r w:rsidRPr="00EF4761">
      <w:t xml:space="preserve">, </w:t>
    </w:r>
    <w:r w:rsidRPr="00DE5501">
      <w:rPr>
        <w:noProof/>
      </w:rPr>
      <w:fldChar w:fldCharType="begin"/>
    </w:r>
    <w:r w:rsidRPr="00DE5501">
      <w:rPr>
        <w:noProof/>
      </w:rPr>
      <w:instrText xml:space="preserve"> STYLEREF  Title </w:instrText>
    </w:r>
    <w:r w:rsidRPr="00DE5501">
      <w:rPr>
        <w:noProof/>
      </w:rPr>
      <w:fldChar w:fldCharType="separate"/>
    </w:r>
    <w:r w:rsidR="00800DF5">
      <w:rPr>
        <w:noProof/>
      </w:rPr>
      <w:t>User Reference Guide</w:t>
    </w:r>
    <w:r w:rsidRPr="00DE5501">
      <w:rPr>
        <w:noProof/>
      </w:rPr>
      <w:fldChar w:fldCharType="end"/>
    </w:r>
  </w:p>
  <w:p w14:paraId="6C328E04" w14:textId="020C7635" w:rsidR="00A50CD7" w:rsidRPr="008907B0" w:rsidRDefault="00DF7774" w:rsidP="00DF7774">
    <w:pPr>
      <w:pStyle w:val="Header"/>
    </w:pPr>
    <w:r>
      <w:rPr>
        <w:noProof/>
      </w:rPr>
      <w:fldChar w:fldCharType="begin"/>
    </w:r>
    <w:r>
      <w:rPr>
        <w:noProof/>
      </w:rPr>
      <w:instrText xml:space="preserve"> STYLEREF  "Chapter Title"  \* MERGEFORMAT </w:instrText>
    </w:r>
    <w:r>
      <w:rPr>
        <w:noProof/>
      </w:rPr>
      <w:fldChar w:fldCharType="separate"/>
    </w:r>
    <w:r w:rsidR="00800DF5">
      <w:rPr>
        <w:noProof/>
      </w:rPr>
      <w:t>Contents</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4D658" w14:textId="77777777" w:rsidR="00967179" w:rsidRDefault="00B16460">
    <w:pPr>
      <w:pStyle w:val="Header"/>
    </w:pPr>
    <w:r>
      <w:rPr>
        <w:noProof/>
      </w:rPr>
      <w:drawing>
        <wp:anchor distT="0" distB="0" distL="114300" distR="114300" simplePos="0" relativeHeight="251658240" behindDoc="1" locked="0" layoutInCell="1" allowOverlap="1" wp14:anchorId="508D220A" wp14:editId="515FA755">
          <wp:simplePos x="0" y="0"/>
          <wp:positionH relativeFrom="page">
            <wp:posOffset>5944235</wp:posOffset>
          </wp:positionH>
          <wp:positionV relativeFrom="page">
            <wp:posOffset>914400</wp:posOffset>
          </wp:positionV>
          <wp:extent cx="914400" cy="91440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CR Brand Block Logo PNG.PNG"/>
                  <pic:cNvPicPr/>
                </pic:nvPicPr>
                <pic:blipFill>
                  <a:blip r:embed="rId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D89EAD" w14:textId="10D7A0B2" w:rsidR="00967179" w:rsidRPr="00EF4761" w:rsidRDefault="00B16460">
    <w:pPr>
      <w:pStyle w:val="Header"/>
    </w:pPr>
    <w:r>
      <w:rPr>
        <w:noProof/>
      </w:rPr>
      <w:fldChar w:fldCharType="begin"/>
    </w:r>
    <w:r>
      <w:rPr>
        <w:noProof/>
      </w:rPr>
      <w:instrText xml:space="preserve"> STYLEREF  Brand  </w:instrText>
    </w:r>
    <w:r>
      <w:rPr>
        <w:noProof/>
      </w:rPr>
      <w:fldChar w:fldCharType="separate"/>
    </w:r>
    <w:r w:rsidR="00800DF5">
      <w:rPr>
        <w:noProof/>
      </w:rPr>
      <w:t>sCXBanking</w:t>
    </w:r>
    <w:r>
      <w:rPr>
        <w:noProof/>
      </w:rPr>
      <w:fldChar w:fldCharType="end"/>
    </w:r>
    <w:r>
      <w:rPr>
        <w:noProof/>
      </w:rPr>
      <w:t xml:space="preserve"> </w:t>
    </w:r>
    <w:r>
      <w:rPr>
        <w:noProof/>
      </w:rPr>
      <w:fldChar w:fldCharType="begin"/>
    </w:r>
    <w:r>
      <w:rPr>
        <w:noProof/>
      </w:rPr>
      <w:instrText xml:space="preserve"> STYLEREF  Product  </w:instrText>
    </w:r>
    <w:r>
      <w:rPr>
        <w:noProof/>
      </w:rPr>
      <w:fldChar w:fldCharType="separate"/>
    </w:r>
    <w:r w:rsidR="00800DF5">
      <w:rPr>
        <w:noProof/>
      </w:rPr>
      <w:t>OptiVLM Carrier Web 10.10</w:t>
    </w:r>
    <w:r>
      <w:rPr>
        <w:noProof/>
      </w:rPr>
      <w:fldChar w:fldCharType="end"/>
    </w:r>
    <w:r w:rsidRPr="00EF4761">
      <w:t xml:space="preserve">, </w:t>
    </w:r>
    <w:r w:rsidRPr="00DE5501">
      <w:rPr>
        <w:noProof/>
      </w:rPr>
      <w:fldChar w:fldCharType="begin"/>
    </w:r>
    <w:r w:rsidRPr="00DE5501">
      <w:rPr>
        <w:noProof/>
      </w:rPr>
      <w:instrText xml:space="preserve"> STYLEREF  Title </w:instrText>
    </w:r>
    <w:r w:rsidRPr="00DE5501">
      <w:rPr>
        <w:noProof/>
      </w:rPr>
      <w:fldChar w:fldCharType="separate"/>
    </w:r>
    <w:r w:rsidR="00800DF5">
      <w:rPr>
        <w:noProof/>
      </w:rPr>
      <w:t>User Reference Guide</w:t>
    </w:r>
    <w:r w:rsidRPr="00DE5501">
      <w:rPr>
        <w:noProof/>
      </w:rPr>
      <w:fldChar w:fldCharType="end"/>
    </w:r>
  </w:p>
  <w:p w14:paraId="4C4C5A9E" w14:textId="1EBE6C34" w:rsidR="00967179" w:rsidRPr="00EF4761" w:rsidRDefault="00B16460">
    <w:pPr>
      <w:pStyle w:val="Header"/>
      <w:pBdr>
        <w:bottom w:val="single" w:sz="24" w:space="5" w:color="54B948"/>
      </w:pBdr>
    </w:pPr>
    <w:r>
      <w:rPr>
        <w:noProof/>
      </w:rPr>
      <w:fldChar w:fldCharType="begin"/>
    </w:r>
    <w:r>
      <w:rPr>
        <w:noProof/>
      </w:rPr>
      <w:instrText xml:space="preserve"> STYLEREF  "Section Title"  \* MERGEFORMAT </w:instrText>
    </w:r>
    <w:r>
      <w:rPr>
        <w:noProof/>
      </w:rPr>
      <w:fldChar w:fldCharType="separate"/>
    </w:r>
    <w:r w:rsidR="00800DF5">
      <w:rPr>
        <w:noProof/>
      </w:rPr>
      <w:t>INTRODUCTION TO CARRIER WEB</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A34F94" w14:textId="77777777" w:rsidR="00967179" w:rsidRPr="003D020F" w:rsidRDefault="0096717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D74A5"/>
    <w:multiLevelType w:val="multilevel"/>
    <w:tmpl w:val="0002C1DE"/>
    <w:styleLink w:val="Warnings"/>
    <w:lvl w:ilvl="0">
      <w:start w:val="1"/>
      <w:numFmt w:val="bullet"/>
      <w:pStyle w:val="Warning"/>
      <w:lvlText w:val=""/>
      <w:lvlJc w:val="left"/>
      <w:pPr>
        <w:ind w:left="720" w:hanging="363"/>
      </w:pPr>
      <w:rPr>
        <w:rFonts w:ascii="Wingdings 3" w:hAnsi="Wingdings 3" w:hint="default"/>
        <w:color w:val="FF0000"/>
      </w:rPr>
    </w:lvl>
    <w:lvl w:ilvl="1">
      <w:start w:val="1"/>
      <w:numFmt w:val="bullet"/>
      <w:lvlRestart w:val="0"/>
      <w:pStyle w:val="Warning2"/>
      <w:lvlText w:val=""/>
      <w:lvlJc w:val="left"/>
      <w:pPr>
        <w:ind w:left="1077" w:hanging="720"/>
      </w:pPr>
      <w:rPr>
        <w:rFonts w:ascii="Wingdings 3" w:hAnsi="Wingdings 3" w:hint="default"/>
        <w:color w:val="FF0000"/>
      </w:rPr>
    </w:lvl>
    <w:lvl w:ilvl="2">
      <w:start w:val="1"/>
      <w:numFmt w:val="bullet"/>
      <w:lvlRestart w:val="0"/>
      <w:pStyle w:val="Warning3"/>
      <w:lvlText w:val=""/>
      <w:lvlJc w:val="left"/>
      <w:pPr>
        <w:ind w:left="1440" w:hanging="1083"/>
      </w:pPr>
      <w:rPr>
        <w:rFonts w:ascii="Wingdings 3" w:hAnsi="Wingdings 3" w:hint="default"/>
        <w:color w:val="FF0000"/>
      </w:rPr>
    </w:lvl>
    <w:lvl w:ilvl="3">
      <w:start w:val="1"/>
      <w:numFmt w:val="none"/>
      <w:lvlText w:val=""/>
      <w:lvlJc w:val="left"/>
      <w:pPr>
        <w:tabs>
          <w:tab w:val="num" w:pos="720"/>
        </w:tabs>
        <w:ind w:left="720" w:hanging="363"/>
      </w:pPr>
      <w:rPr>
        <w:rFonts w:hint="default"/>
      </w:rPr>
    </w:lvl>
    <w:lvl w:ilvl="4">
      <w:start w:val="1"/>
      <w:numFmt w:val="none"/>
      <w:lvlText w:val=""/>
      <w:lvlJc w:val="left"/>
      <w:pPr>
        <w:tabs>
          <w:tab w:val="num" w:pos="720"/>
        </w:tabs>
        <w:ind w:left="720" w:hanging="363"/>
      </w:pPr>
      <w:rPr>
        <w:rFonts w:hint="default"/>
      </w:rPr>
    </w:lvl>
    <w:lvl w:ilvl="5">
      <w:start w:val="1"/>
      <w:numFmt w:val="none"/>
      <w:lvlText w:val=""/>
      <w:lvlJc w:val="left"/>
      <w:pPr>
        <w:tabs>
          <w:tab w:val="num" w:pos="720"/>
        </w:tabs>
        <w:ind w:left="720" w:hanging="363"/>
      </w:pPr>
      <w:rPr>
        <w:rFonts w:hint="default"/>
      </w:rPr>
    </w:lvl>
    <w:lvl w:ilvl="6">
      <w:start w:val="1"/>
      <w:numFmt w:val="none"/>
      <w:lvlText w:val=""/>
      <w:lvlJc w:val="left"/>
      <w:pPr>
        <w:tabs>
          <w:tab w:val="num" w:pos="720"/>
        </w:tabs>
        <w:ind w:left="720" w:hanging="363"/>
      </w:pPr>
      <w:rPr>
        <w:rFonts w:hint="default"/>
      </w:rPr>
    </w:lvl>
    <w:lvl w:ilvl="7">
      <w:start w:val="1"/>
      <w:numFmt w:val="none"/>
      <w:lvlText w:val=""/>
      <w:lvlJc w:val="left"/>
      <w:pPr>
        <w:tabs>
          <w:tab w:val="num" w:pos="720"/>
        </w:tabs>
        <w:ind w:left="720" w:hanging="363"/>
      </w:pPr>
      <w:rPr>
        <w:rFonts w:hint="default"/>
      </w:rPr>
    </w:lvl>
    <w:lvl w:ilvl="8">
      <w:start w:val="1"/>
      <w:numFmt w:val="none"/>
      <w:lvlText w:val=""/>
      <w:lvlJc w:val="left"/>
      <w:pPr>
        <w:tabs>
          <w:tab w:val="num" w:pos="720"/>
        </w:tabs>
        <w:ind w:left="720" w:hanging="363"/>
      </w:pPr>
      <w:rPr>
        <w:rFonts w:hint="default"/>
      </w:rPr>
    </w:lvl>
  </w:abstractNum>
  <w:abstractNum w:abstractNumId="1" w15:restartNumberingAfterBreak="0">
    <w:nsid w:val="03184D41"/>
    <w:multiLevelType w:val="multilevel"/>
    <w:tmpl w:val="53E87238"/>
    <w:styleLink w:val="Captions"/>
    <w:lvl w:ilvl="0">
      <w:start w:val="1"/>
      <w:numFmt w:val="decimal"/>
      <w:pStyle w:val="FigureCaption"/>
      <w:suff w:val="nothing"/>
      <w:lvlText w:val="Figure %1: "/>
      <w:lvlJc w:val="left"/>
      <w:pPr>
        <w:ind w:left="1701" w:hanging="981"/>
      </w:pPr>
      <w:rPr>
        <w:rFonts w:hint="default"/>
      </w:rPr>
    </w:lvl>
    <w:lvl w:ilvl="1">
      <w:start w:val="1"/>
      <w:numFmt w:val="none"/>
      <w:lvlRestart w:val="0"/>
      <w:lvlText w:val=""/>
      <w:lvlJc w:val="left"/>
      <w:pPr>
        <w:ind w:left="1701" w:hanging="981"/>
      </w:pPr>
      <w:rPr>
        <w:rFonts w:hint="default"/>
      </w:rPr>
    </w:lvl>
    <w:lvl w:ilvl="2">
      <w:start w:val="1"/>
      <w:numFmt w:val="decimal"/>
      <w:lvlRestart w:val="0"/>
      <w:pStyle w:val="TableCaption"/>
      <w:suff w:val="nothing"/>
      <w:lvlText w:val="Table %3: "/>
      <w:lvlJc w:val="left"/>
      <w:pPr>
        <w:ind w:left="1701" w:hanging="981"/>
      </w:pPr>
      <w:rPr>
        <w:rFonts w:hint="default"/>
      </w:rPr>
    </w:lvl>
    <w:lvl w:ilvl="3">
      <w:start w:val="1"/>
      <w:numFmt w:val="none"/>
      <w:lvlText w:val=""/>
      <w:lvlJc w:val="left"/>
      <w:pPr>
        <w:tabs>
          <w:tab w:val="num" w:pos="720"/>
        </w:tabs>
        <w:ind w:left="1701" w:hanging="981"/>
      </w:pPr>
      <w:rPr>
        <w:rFonts w:hint="default"/>
      </w:rPr>
    </w:lvl>
    <w:lvl w:ilvl="4">
      <w:start w:val="1"/>
      <w:numFmt w:val="none"/>
      <w:lvlText w:val=""/>
      <w:lvlJc w:val="left"/>
      <w:pPr>
        <w:tabs>
          <w:tab w:val="num" w:pos="720"/>
        </w:tabs>
        <w:ind w:left="1701" w:hanging="981"/>
      </w:pPr>
      <w:rPr>
        <w:rFonts w:hint="default"/>
      </w:rPr>
    </w:lvl>
    <w:lvl w:ilvl="5">
      <w:start w:val="1"/>
      <w:numFmt w:val="none"/>
      <w:lvlText w:val=""/>
      <w:lvlJc w:val="left"/>
      <w:pPr>
        <w:tabs>
          <w:tab w:val="num" w:pos="720"/>
        </w:tabs>
        <w:ind w:left="1701" w:hanging="981"/>
      </w:pPr>
      <w:rPr>
        <w:rFonts w:hint="default"/>
      </w:rPr>
    </w:lvl>
    <w:lvl w:ilvl="6">
      <w:start w:val="1"/>
      <w:numFmt w:val="none"/>
      <w:lvlText w:val=""/>
      <w:lvlJc w:val="left"/>
      <w:pPr>
        <w:tabs>
          <w:tab w:val="num" w:pos="720"/>
        </w:tabs>
        <w:ind w:left="1701" w:hanging="981"/>
      </w:pPr>
      <w:rPr>
        <w:rFonts w:hint="default"/>
      </w:rPr>
    </w:lvl>
    <w:lvl w:ilvl="7">
      <w:start w:val="1"/>
      <w:numFmt w:val="none"/>
      <w:lvlText w:val=""/>
      <w:lvlJc w:val="left"/>
      <w:pPr>
        <w:tabs>
          <w:tab w:val="num" w:pos="720"/>
        </w:tabs>
        <w:ind w:left="1701" w:hanging="981"/>
      </w:pPr>
      <w:rPr>
        <w:rFonts w:hint="default"/>
      </w:rPr>
    </w:lvl>
    <w:lvl w:ilvl="8">
      <w:start w:val="1"/>
      <w:numFmt w:val="none"/>
      <w:lvlText w:val=""/>
      <w:lvlJc w:val="left"/>
      <w:pPr>
        <w:tabs>
          <w:tab w:val="num" w:pos="720"/>
        </w:tabs>
        <w:ind w:left="1701" w:hanging="981"/>
      </w:pPr>
      <w:rPr>
        <w:rFonts w:hint="default"/>
      </w:rPr>
    </w:lvl>
  </w:abstractNum>
  <w:abstractNum w:abstractNumId="2" w15:restartNumberingAfterBreak="0">
    <w:nsid w:val="0F002104"/>
    <w:multiLevelType w:val="multilevel"/>
    <w:tmpl w:val="E6DC2ED4"/>
    <w:styleLink w:val="Cautions"/>
    <w:lvl w:ilvl="0">
      <w:start w:val="1"/>
      <w:numFmt w:val="bullet"/>
      <w:pStyle w:val="Caution"/>
      <w:lvlText w:val=""/>
      <w:lvlJc w:val="left"/>
      <w:pPr>
        <w:ind w:left="720" w:hanging="363"/>
      </w:pPr>
      <w:rPr>
        <w:rFonts w:ascii="Wingdings 3" w:hAnsi="Wingdings 3" w:hint="default"/>
        <w:b/>
        <w:i w:val="0"/>
        <w:color w:val="FF0000"/>
      </w:rPr>
    </w:lvl>
    <w:lvl w:ilvl="1">
      <w:start w:val="1"/>
      <w:numFmt w:val="bullet"/>
      <w:pStyle w:val="Caution2"/>
      <w:lvlText w:val=""/>
      <w:lvlJc w:val="left"/>
      <w:pPr>
        <w:ind w:left="1077" w:hanging="720"/>
      </w:pPr>
      <w:rPr>
        <w:rFonts w:ascii="Wingdings 3" w:hAnsi="Wingdings 3" w:hint="default"/>
        <w:b/>
        <w:i w:val="0"/>
        <w:color w:val="FF0000"/>
      </w:rPr>
    </w:lvl>
    <w:lvl w:ilvl="2">
      <w:start w:val="1"/>
      <w:numFmt w:val="bullet"/>
      <w:pStyle w:val="Caution3"/>
      <w:lvlText w:val=""/>
      <w:lvlJc w:val="left"/>
      <w:pPr>
        <w:ind w:left="1440" w:hanging="1083"/>
      </w:pPr>
      <w:rPr>
        <w:rFonts w:ascii="Wingdings 3" w:hAnsi="Wingdings 3" w:hint="default"/>
        <w:b/>
        <w:i w:val="0"/>
        <w:color w:val="FF0000"/>
      </w:rPr>
    </w:lvl>
    <w:lvl w:ilvl="3">
      <w:start w:val="1"/>
      <w:numFmt w:val="none"/>
      <w:lvlText w:val=""/>
      <w:lvlJc w:val="left"/>
      <w:pPr>
        <w:ind w:left="720" w:hanging="363"/>
      </w:pPr>
      <w:rPr>
        <w:rFonts w:hint="default"/>
      </w:rPr>
    </w:lvl>
    <w:lvl w:ilvl="4">
      <w:start w:val="1"/>
      <w:numFmt w:val="none"/>
      <w:lvlText w:val=""/>
      <w:lvlJc w:val="left"/>
      <w:pPr>
        <w:ind w:left="720" w:hanging="363"/>
      </w:pPr>
      <w:rPr>
        <w:rFonts w:hint="default"/>
      </w:rPr>
    </w:lvl>
    <w:lvl w:ilvl="5">
      <w:start w:val="1"/>
      <w:numFmt w:val="none"/>
      <w:lvlText w:val=""/>
      <w:lvlJc w:val="left"/>
      <w:pPr>
        <w:ind w:left="720" w:hanging="363"/>
      </w:pPr>
      <w:rPr>
        <w:rFonts w:hint="default"/>
      </w:rPr>
    </w:lvl>
    <w:lvl w:ilvl="6">
      <w:start w:val="1"/>
      <w:numFmt w:val="none"/>
      <w:lvlText w:val=""/>
      <w:lvlJc w:val="left"/>
      <w:pPr>
        <w:ind w:left="720" w:hanging="363"/>
      </w:pPr>
      <w:rPr>
        <w:rFonts w:hint="default"/>
      </w:rPr>
    </w:lvl>
    <w:lvl w:ilvl="7">
      <w:start w:val="1"/>
      <w:numFmt w:val="none"/>
      <w:lvlText w:val=""/>
      <w:lvlJc w:val="left"/>
      <w:pPr>
        <w:ind w:left="720" w:hanging="363"/>
      </w:pPr>
      <w:rPr>
        <w:rFonts w:hint="default"/>
      </w:rPr>
    </w:lvl>
    <w:lvl w:ilvl="8">
      <w:start w:val="1"/>
      <w:numFmt w:val="none"/>
      <w:lvlText w:val=""/>
      <w:lvlJc w:val="left"/>
      <w:pPr>
        <w:ind w:left="720" w:hanging="363"/>
      </w:pPr>
      <w:rPr>
        <w:rFonts w:hint="default"/>
      </w:rPr>
    </w:lvl>
  </w:abstractNum>
  <w:abstractNum w:abstractNumId="3" w15:restartNumberingAfterBreak="0">
    <w:nsid w:val="138E5D90"/>
    <w:multiLevelType w:val="multilevel"/>
    <w:tmpl w:val="09D0C8FC"/>
    <w:styleLink w:val="TableBulletLists"/>
    <w:lvl w:ilvl="0">
      <w:start w:val="1"/>
      <w:numFmt w:val="bullet"/>
      <w:pStyle w:val="TableListBullet"/>
      <w:lvlText w:val="●"/>
      <w:lvlJc w:val="left"/>
      <w:pPr>
        <w:ind w:left="284" w:hanging="284"/>
      </w:pPr>
      <w:rPr>
        <w:rFonts w:ascii="Arial" w:hAnsi="Arial" w:hint="default"/>
        <w:b w:val="0"/>
        <w:i w:val="0"/>
        <w:sz w:val="20"/>
      </w:rPr>
    </w:lvl>
    <w:lvl w:ilvl="1">
      <w:start w:val="1"/>
      <w:numFmt w:val="bullet"/>
      <w:pStyle w:val="TableListBullet2"/>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4" w15:restartNumberingAfterBreak="0">
    <w:nsid w:val="1C3607B6"/>
    <w:multiLevelType w:val="multilevel"/>
    <w:tmpl w:val="53E87238"/>
    <w:numStyleLink w:val="Captions"/>
  </w:abstractNum>
  <w:abstractNum w:abstractNumId="5" w15:restartNumberingAfterBreak="0">
    <w:nsid w:val="1E500E63"/>
    <w:multiLevelType w:val="hybridMultilevel"/>
    <w:tmpl w:val="E94ED790"/>
    <w:lvl w:ilvl="0" w:tplc="7ABE5BFA">
      <w:start w:val="28"/>
      <w:numFmt w:val="bullet"/>
      <w:lvlText w:val="-"/>
      <w:lvlJc w:val="left"/>
      <w:pPr>
        <w:ind w:left="720" w:hanging="360"/>
      </w:pPr>
      <w:rPr>
        <w:rFonts w:ascii="Open Sans" w:eastAsiaTheme="minorEastAsia" w:hAnsi="Open Sans" w:cs="Open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AA2A18"/>
    <w:multiLevelType w:val="multilevel"/>
    <w:tmpl w:val="5964A964"/>
    <w:styleLink w:val="ChaptersandAppendices"/>
    <w:lvl w:ilvl="0">
      <w:start w:val="1"/>
      <w:numFmt w:val="decimal"/>
      <w:suff w:val="space"/>
      <w:lvlText w:val="Chapter %1:"/>
      <w:lvlJc w:val="left"/>
      <w:pPr>
        <w:ind w:left="0" w:firstLine="0"/>
      </w:pPr>
      <w:rPr>
        <w:rFonts w:hint="default"/>
      </w:rPr>
    </w:lvl>
    <w:lvl w:ilvl="1">
      <w:start w:val="1"/>
      <w:numFmt w:val="none"/>
      <w:lvlRestart w:val="0"/>
      <w:lvlText w:val=""/>
      <w:lvlJc w:val="left"/>
      <w:pPr>
        <w:ind w:left="0" w:firstLine="0"/>
      </w:pPr>
      <w:rPr>
        <w:rFonts w:hint="default"/>
      </w:rPr>
    </w:lvl>
    <w:lvl w:ilvl="2">
      <w:start w:val="1"/>
      <w:numFmt w:val="upperLetter"/>
      <w:lvlRestart w:val="0"/>
      <w:pStyle w:val="AppendixTitle"/>
      <w:suff w:val="space"/>
      <w:lvlText w:val="Appendix %3:"/>
      <w:lvlJc w:val="left"/>
      <w:pPr>
        <w:ind w:left="0" w:firstLine="0"/>
      </w:pPr>
      <w:rPr>
        <w:rFonts w:hint="default"/>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7" w15:restartNumberingAfterBreak="0">
    <w:nsid w:val="34282D7D"/>
    <w:multiLevelType w:val="multilevel"/>
    <w:tmpl w:val="2CD0B178"/>
    <w:styleLink w:val="NumberLists"/>
    <w:lvl w:ilvl="0">
      <w:start w:val="1"/>
      <w:numFmt w:val="decimal"/>
      <w:pStyle w:val="ListNumber"/>
      <w:lvlText w:val="%1."/>
      <w:lvlJc w:val="left"/>
      <w:pPr>
        <w:ind w:left="1077" w:hanging="357"/>
      </w:pPr>
      <w:rPr>
        <w:rFonts w:ascii="Open Sans" w:hAnsi="Open Sans" w:hint="default"/>
        <w:b w:val="0"/>
        <w:i w:val="0"/>
        <w:sz w:val="22"/>
      </w:rPr>
    </w:lvl>
    <w:lvl w:ilvl="1">
      <w:start w:val="1"/>
      <w:numFmt w:val="lowerLetter"/>
      <w:pStyle w:val="ListNumber2"/>
      <w:lvlText w:val="%2."/>
      <w:lvlJc w:val="left"/>
      <w:pPr>
        <w:ind w:left="1440" w:hanging="363"/>
      </w:pPr>
      <w:rPr>
        <w:rFonts w:ascii="Open Sans" w:hAnsi="Open Sans" w:hint="default"/>
        <w:b w:val="0"/>
        <w:i w:val="0"/>
        <w:sz w:val="22"/>
      </w:rPr>
    </w:lvl>
    <w:lvl w:ilvl="2">
      <w:start w:val="1"/>
      <w:numFmt w:val="lowerRoman"/>
      <w:pStyle w:val="ListNumber3"/>
      <w:lvlText w:val="%3."/>
      <w:lvlJc w:val="left"/>
      <w:pPr>
        <w:ind w:left="1797" w:hanging="357"/>
      </w:pPr>
      <w:rPr>
        <w:rFonts w:ascii="Open Sans" w:hAnsi="Open Sans" w:hint="default"/>
        <w:b w:val="0"/>
        <w:i w:val="0"/>
        <w:sz w:val="22"/>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51252C5D"/>
    <w:multiLevelType w:val="multilevel"/>
    <w:tmpl w:val="7F204F76"/>
    <w:styleLink w:val="TableNumberLists"/>
    <w:lvl w:ilvl="0">
      <w:start w:val="1"/>
      <w:numFmt w:val="decimal"/>
      <w:pStyle w:val="TableListNumber"/>
      <w:lvlText w:val="%1."/>
      <w:lvlJc w:val="left"/>
      <w:pPr>
        <w:ind w:left="284" w:hanging="284"/>
      </w:pPr>
      <w:rPr>
        <w:rFonts w:ascii="Open Sans" w:hAnsi="Open Sans" w:hint="default"/>
        <w:b w:val="0"/>
        <w:i w:val="0"/>
        <w:sz w:val="20"/>
      </w:rPr>
    </w:lvl>
    <w:lvl w:ilvl="1">
      <w:start w:val="1"/>
      <w:numFmt w:val="lowerLetter"/>
      <w:pStyle w:val="TableListNumber2"/>
      <w:lvlText w:val="%2."/>
      <w:lvlJc w:val="left"/>
      <w:pPr>
        <w:ind w:left="568" w:hanging="284"/>
      </w:pPr>
      <w:rPr>
        <w:rFonts w:ascii="Open Sans" w:hAnsi="Open Sans"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
      <w:lvlJc w:val="left"/>
      <w:pPr>
        <w:ind w:left="1988" w:hanging="284"/>
      </w:pPr>
      <w:rPr>
        <w:rFonts w:hint="default"/>
      </w:rPr>
    </w:lvl>
    <w:lvl w:ilvl="7">
      <w:start w:val="1"/>
      <w:numFmt w:val="none"/>
      <w:lvlText w:val=""/>
      <w:lvlJc w:val="left"/>
      <w:pPr>
        <w:ind w:left="2272" w:hanging="284"/>
      </w:pPr>
      <w:rPr>
        <w:rFonts w:hint="default"/>
      </w:rPr>
    </w:lvl>
    <w:lvl w:ilvl="8">
      <w:start w:val="1"/>
      <w:numFmt w:val="none"/>
      <w:lvlText w:val=""/>
      <w:lvlJc w:val="left"/>
      <w:pPr>
        <w:ind w:left="2556" w:hanging="284"/>
      </w:pPr>
      <w:rPr>
        <w:rFonts w:hint="default"/>
      </w:rPr>
    </w:lvl>
  </w:abstractNum>
  <w:abstractNum w:abstractNumId="9" w15:restartNumberingAfterBreak="0">
    <w:nsid w:val="51D40B1E"/>
    <w:multiLevelType w:val="multilevel"/>
    <w:tmpl w:val="1C8C91B8"/>
    <w:styleLink w:val="BulletLists"/>
    <w:lvl w:ilvl="0">
      <w:start w:val="1"/>
      <w:numFmt w:val="bullet"/>
      <w:pStyle w:val="ListBullet"/>
      <w:lvlText w:val="●"/>
      <w:lvlJc w:val="left"/>
      <w:pPr>
        <w:ind w:left="1077" w:hanging="357"/>
      </w:pPr>
      <w:rPr>
        <w:rFonts w:ascii="Arial" w:hAnsi="Arial" w:hint="default"/>
      </w:rPr>
    </w:lvl>
    <w:lvl w:ilvl="1">
      <w:start w:val="1"/>
      <w:numFmt w:val="bullet"/>
      <w:pStyle w:val="ListBullet2"/>
      <w:lvlText w:val="○"/>
      <w:lvlJc w:val="left"/>
      <w:pPr>
        <w:ind w:left="1440" w:hanging="363"/>
      </w:pPr>
      <w:rPr>
        <w:rFonts w:ascii="Arial" w:hAnsi="Arial" w:hint="default"/>
      </w:rPr>
    </w:lvl>
    <w:lvl w:ilvl="2">
      <w:start w:val="1"/>
      <w:numFmt w:val="bullet"/>
      <w:pStyle w:val="ListBullet3"/>
      <w:lvlText w:val="■"/>
      <w:lvlJc w:val="left"/>
      <w:pPr>
        <w:ind w:left="1797" w:hanging="357"/>
      </w:pPr>
      <w:rPr>
        <w:rFonts w:ascii="Arial" w:hAnsi="Arial" w:hint="default"/>
      </w:rPr>
    </w:lvl>
    <w:lvl w:ilvl="3">
      <w:start w:val="1"/>
      <w:numFmt w:val="none"/>
      <w:lvlText w:val=""/>
      <w:lvlJc w:val="left"/>
      <w:pPr>
        <w:ind w:left="2148" w:hanging="357"/>
      </w:pPr>
      <w:rPr>
        <w:rFonts w:hint="default"/>
      </w:rPr>
    </w:lvl>
    <w:lvl w:ilvl="4">
      <w:start w:val="1"/>
      <w:numFmt w:val="none"/>
      <w:lvlText w:val=""/>
      <w:lvlJc w:val="left"/>
      <w:pPr>
        <w:ind w:left="2505" w:hanging="357"/>
      </w:pPr>
      <w:rPr>
        <w:rFonts w:hint="default"/>
      </w:rPr>
    </w:lvl>
    <w:lvl w:ilvl="5">
      <w:start w:val="1"/>
      <w:numFmt w:val="none"/>
      <w:lvlText w:val=""/>
      <w:lvlJc w:val="left"/>
      <w:pPr>
        <w:ind w:left="2862" w:hanging="357"/>
      </w:pPr>
      <w:rPr>
        <w:rFonts w:hint="default"/>
      </w:rPr>
    </w:lvl>
    <w:lvl w:ilvl="6">
      <w:start w:val="1"/>
      <w:numFmt w:val="none"/>
      <w:lvlText w:val=""/>
      <w:lvlJc w:val="left"/>
      <w:pPr>
        <w:ind w:left="3219" w:hanging="357"/>
      </w:pPr>
      <w:rPr>
        <w:rFonts w:hint="default"/>
      </w:rPr>
    </w:lvl>
    <w:lvl w:ilvl="7">
      <w:start w:val="1"/>
      <w:numFmt w:val="none"/>
      <w:lvlText w:val=""/>
      <w:lvlJc w:val="left"/>
      <w:pPr>
        <w:ind w:left="3576" w:hanging="357"/>
      </w:pPr>
      <w:rPr>
        <w:rFonts w:hint="default"/>
      </w:rPr>
    </w:lvl>
    <w:lvl w:ilvl="8">
      <w:start w:val="1"/>
      <w:numFmt w:val="none"/>
      <w:lvlText w:val=""/>
      <w:lvlJc w:val="left"/>
      <w:pPr>
        <w:ind w:left="3933" w:hanging="357"/>
      </w:pPr>
      <w:rPr>
        <w:rFonts w:hint="default"/>
      </w:rPr>
    </w:lvl>
  </w:abstractNum>
  <w:abstractNum w:abstractNumId="10" w15:restartNumberingAfterBreak="0">
    <w:nsid w:val="65791914"/>
    <w:multiLevelType w:val="multilevel"/>
    <w:tmpl w:val="04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73E01D5A"/>
    <w:multiLevelType w:val="hybridMultilevel"/>
    <w:tmpl w:val="FFFFFFFF"/>
    <w:lvl w:ilvl="0" w:tplc="9AFC295C">
      <w:start w:val="1"/>
      <w:numFmt w:val="bullet"/>
      <w:lvlText w:val=""/>
      <w:lvlJc w:val="left"/>
      <w:pPr>
        <w:ind w:left="720" w:hanging="360"/>
      </w:pPr>
      <w:rPr>
        <w:rFonts w:ascii="Symbol" w:hAnsi="Symbol" w:hint="default"/>
      </w:rPr>
    </w:lvl>
    <w:lvl w:ilvl="1" w:tplc="1A126F72">
      <w:start w:val="1"/>
      <w:numFmt w:val="bullet"/>
      <w:lvlText w:val="o"/>
      <w:lvlJc w:val="left"/>
      <w:pPr>
        <w:ind w:left="1440" w:hanging="360"/>
      </w:pPr>
      <w:rPr>
        <w:rFonts w:ascii="Courier New" w:hAnsi="Courier New" w:hint="default"/>
      </w:rPr>
    </w:lvl>
    <w:lvl w:ilvl="2" w:tplc="021652E8">
      <w:start w:val="1"/>
      <w:numFmt w:val="bullet"/>
      <w:lvlText w:val=""/>
      <w:lvlJc w:val="left"/>
      <w:pPr>
        <w:ind w:left="2160" w:hanging="360"/>
      </w:pPr>
      <w:rPr>
        <w:rFonts w:ascii="Wingdings" w:hAnsi="Wingdings" w:hint="default"/>
      </w:rPr>
    </w:lvl>
    <w:lvl w:ilvl="3" w:tplc="1DB4EDF8">
      <w:start w:val="1"/>
      <w:numFmt w:val="bullet"/>
      <w:lvlText w:val=""/>
      <w:lvlJc w:val="left"/>
      <w:pPr>
        <w:ind w:left="2880" w:hanging="360"/>
      </w:pPr>
      <w:rPr>
        <w:rFonts w:ascii="Symbol" w:hAnsi="Symbol" w:hint="default"/>
      </w:rPr>
    </w:lvl>
    <w:lvl w:ilvl="4" w:tplc="01649CBE">
      <w:start w:val="1"/>
      <w:numFmt w:val="bullet"/>
      <w:lvlText w:val="o"/>
      <w:lvlJc w:val="left"/>
      <w:pPr>
        <w:ind w:left="3600" w:hanging="360"/>
      </w:pPr>
      <w:rPr>
        <w:rFonts w:ascii="Courier New" w:hAnsi="Courier New" w:hint="default"/>
      </w:rPr>
    </w:lvl>
    <w:lvl w:ilvl="5" w:tplc="CC3E20BE">
      <w:start w:val="1"/>
      <w:numFmt w:val="bullet"/>
      <w:lvlText w:val=""/>
      <w:lvlJc w:val="left"/>
      <w:pPr>
        <w:ind w:left="4320" w:hanging="360"/>
      </w:pPr>
      <w:rPr>
        <w:rFonts w:ascii="Wingdings" w:hAnsi="Wingdings" w:hint="default"/>
      </w:rPr>
    </w:lvl>
    <w:lvl w:ilvl="6" w:tplc="6BD8C2F6">
      <w:start w:val="1"/>
      <w:numFmt w:val="bullet"/>
      <w:lvlText w:val=""/>
      <w:lvlJc w:val="left"/>
      <w:pPr>
        <w:ind w:left="5040" w:hanging="360"/>
      </w:pPr>
      <w:rPr>
        <w:rFonts w:ascii="Symbol" w:hAnsi="Symbol" w:hint="default"/>
      </w:rPr>
    </w:lvl>
    <w:lvl w:ilvl="7" w:tplc="05C48A26">
      <w:start w:val="1"/>
      <w:numFmt w:val="bullet"/>
      <w:lvlText w:val="o"/>
      <w:lvlJc w:val="left"/>
      <w:pPr>
        <w:ind w:left="5760" w:hanging="360"/>
      </w:pPr>
      <w:rPr>
        <w:rFonts w:ascii="Courier New" w:hAnsi="Courier New" w:hint="default"/>
      </w:rPr>
    </w:lvl>
    <w:lvl w:ilvl="8" w:tplc="647AFF36">
      <w:start w:val="1"/>
      <w:numFmt w:val="bullet"/>
      <w:lvlText w:val=""/>
      <w:lvlJc w:val="left"/>
      <w:pPr>
        <w:ind w:left="6480" w:hanging="360"/>
      </w:pPr>
      <w:rPr>
        <w:rFonts w:ascii="Wingdings" w:hAnsi="Wingdings" w:hint="default"/>
      </w:rPr>
    </w:lvl>
  </w:abstractNum>
  <w:abstractNum w:abstractNumId="12" w15:restartNumberingAfterBreak="0">
    <w:nsid w:val="77037E76"/>
    <w:multiLevelType w:val="multilevel"/>
    <w:tmpl w:val="1C8C91B8"/>
    <w:numStyleLink w:val="BulletLists"/>
  </w:abstractNum>
  <w:abstractNum w:abstractNumId="13" w15:restartNumberingAfterBreak="0">
    <w:nsid w:val="7E060F8C"/>
    <w:multiLevelType w:val="multilevel"/>
    <w:tmpl w:val="8534C2DA"/>
    <w:styleLink w:val="Headings"/>
    <w:lvl w:ilvl="0">
      <w:start w:val="1"/>
      <w:numFmt w:val="none"/>
      <w:suff w:val="nothing"/>
      <w:lvlText w:val=""/>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16cid:durableId="1543588885">
    <w:abstractNumId w:val="9"/>
  </w:num>
  <w:num w:numId="2" w16cid:durableId="585840904">
    <w:abstractNumId w:val="1"/>
  </w:num>
  <w:num w:numId="3" w16cid:durableId="561869337">
    <w:abstractNumId w:val="2"/>
  </w:num>
  <w:num w:numId="4" w16cid:durableId="844630784">
    <w:abstractNumId w:val="6"/>
  </w:num>
  <w:num w:numId="5" w16cid:durableId="1005136292">
    <w:abstractNumId w:val="10"/>
  </w:num>
  <w:num w:numId="6" w16cid:durableId="1846819026">
    <w:abstractNumId w:val="13"/>
  </w:num>
  <w:num w:numId="7" w16cid:durableId="592904466">
    <w:abstractNumId w:val="12"/>
  </w:num>
  <w:num w:numId="8" w16cid:durableId="718289091">
    <w:abstractNumId w:val="12"/>
  </w:num>
  <w:num w:numId="9" w16cid:durableId="8147480">
    <w:abstractNumId w:val="7"/>
  </w:num>
  <w:num w:numId="10" w16cid:durableId="1111053597">
    <w:abstractNumId w:val="10"/>
  </w:num>
  <w:num w:numId="11" w16cid:durableId="627586916">
    <w:abstractNumId w:val="7"/>
  </w:num>
  <w:num w:numId="12" w16cid:durableId="422651159">
    <w:abstractNumId w:val="3"/>
  </w:num>
  <w:num w:numId="13" w16cid:durableId="579675798">
    <w:abstractNumId w:val="4"/>
  </w:num>
  <w:num w:numId="14" w16cid:durableId="1983730895">
    <w:abstractNumId w:val="3"/>
  </w:num>
  <w:num w:numId="15" w16cid:durableId="795417734">
    <w:abstractNumId w:val="8"/>
  </w:num>
  <w:num w:numId="16" w16cid:durableId="513807214">
    <w:abstractNumId w:val="0"/>
  </w:num>
  <w:num w:numId="17" w16cid:durableId="1806658744">
    <w:abstractNumId w:val="5"/>
  </w:num>
  <w:num w:numId="18" w16cid:durableId="1497259840">
    <w:abstractNumId w:val="11"/>
  </w:num>
  <w:numIdMacAtCleanup w:val="1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umar, Deepak">
    <w15:presenceInfo w15:providerId="AD" w15:userId="S::dk185219@ncr.com::28a9ce9c-3830-439d-bbe6-661b24dc3847"/>
  </w15:person>
  <w15:person w15:author="Moses, Robinson">
    <w15:presenceInfo w15:providerId="None" w15:userId="Moses, Robinson"/>
  </w15:person>
  <w15:person w15:author="Pinnu, Sainath">
    <w15:presenceInfo w15:providerId="AD" w15:userId="S::sp185524@ncr.com::698c1215-778b-483e-864e-956cf1a4b18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rI0MjQzNrU0NjAxNTZT0lEKTi0uzszPAymwrAUAMsQFSiwAAAA="/>
  </w:docVars>
  <w:rsids>
    <w:rsidRoot w:val="00570B77"/>
    <w:rsid w:val="00001B9D"/>
    <w:rsid w:val="00005379"/>
    <w:rsid w:val="000061BC"/>
    <w:rsid w:val="000117A2"/>
    <w:rsid w:val="00014BBC"/>
    <w:rsid w:val="0001648D"/>
    <w:rsid w:val="000306AE"/>
    <w:rsid w:val="00030ABC"/>
    <w:rsid w:val="0003377D"/>
    <w:rsid w:val="000409DF"/>
    <w:rsid w:val="00041023"/>
    <w:rsid w:val="00041C35"/>
    <w:rsid w:val="00041E67"/>
    <w:rsid w:val="00044042"/>
    <w:rsid w:val="00044F73"/>
    <w:rsid w:val="00050CAA"/>
    <w:rsid w:val="000511DF"/>
    <w:rsid w:val="00054AF1"/>
    <w:rsid w:val="000551F3"/>
    <w:rsid w:val="00056F17"/>
    <w:rsid w:val="0006437A"/>
    <w:rsid w:val="00064D3F"/>
    <w:rsid w:val="000661BC"/>
    <w:rsid w:val="000714D0"/>
    <w:rsid w:val="000733D8"/>
    <w:rsid w:val="000747C0"/>
    <w:rsid w:val="00080F48"/>
    <w:rsid w:val="000839B7"/>
    <w:rsid w:val="00083DB6"/>
    <w:rsid w:val="000861A6"/>
    <w:rsid w:val="000940DF"/>
    <w:rsid w:val="00094809"/>
    <w:rsid w:val="00095DE2"/>
    <w:rsid w:val="00096900"/>
    <w:rsid w:val="000A015C"/>
    <w:rsid w:val="000A08A4"/>
    <w:rsid w:val="000A3A54"/>
    <w:rsid w:val="000B08B0"/>
    <w:rsid w:val="000B20B9"/>
    <w:rsid w:val="000B262E"/>
    <w:rsid w:val="000C5953"/>
    <w:rsid w:val="000C6698"/>
    <w:rsid w:val="000D086A"/>
    <w:rsid w:val="000D0E46"/>
    <w:rsid w:val="000E055E"/>
    <w:rsid w:val="000E46F4"/>
    <w:rsid w:val="000F18DB"/>
    <w:rsid w:val="000F1CA3"/>
    <w:rsid w:val="000F5172"/>
    <w:rsid w:val="000F66D3"/>
    <w:rsid w:val="000F6918"/>
    <w:rsid w:val="000F6CB4"/>
    <w:rsid w:val="00101E5B"/>
    <w:rsid w:val="00102294"/>
    <w:rsid w:val="001139DC"/>
    <w:rsid w:val="00113B46"/>
    <w:rsid w:val="001213FC"/>
    <w:rsid w:val="00121470"/>
    <w:rsid w:val="001234B9"/>
    <w:rsid w:val="00123C7B"/>
    <w:rsid w:val="001251EC"/>
    <w:rsid w:val="00130CC7"/>
    <w:rsid w:val="00132C37"/>
    <w:rsid w:val="00133B57"/>
    <w:rsid w:val="0014696D"/>
    <w:rsid w:val="00154FC8"/>
    <w:rsid w:val="00156F77"/>
    <w:rsid w:val="001601CB"/>
    <w:rsid w:val="00160D57"/>
    <w:rsid w:val="00162077"/>
    <w:rsid w:val="00163BE9"/>
    <w:rsid w:val="001656C0"/>
    <w:rsid w:val="001705A3"/>
    <w:rsid w:val="00171596"/>
    <w:rsid w:val="0017699B"/>
    <w:rsid w:val="00176E1B"/>
    <w:rsid w:val="001838C3"/>
    <w:rsid w:val="00183A13"/>
    <w:rsid w:val="00187F59"/>
    <w:rsid w:val="0019703C"/>
    <w:rsid w:val="00197245"/>
    <w:rsid w:val="001A0F2F"/>
    <w:rsid w:val="001A2C97"/>
    <w:rsid w:val="001A75C8"/>
    <w:rsid w:val="001B492C"/>
    <w:rsid w:val="001B6F80"/>
    <w:rsid w:val="001C22C3"/>
    <w:rsid w:val="001E3545"/>
    <w:rsid w:val="001E6BBE"/>
    <w:rsid w:val="001F2080"/>
    <w:rsid w:val="001F3649"/>
    <w:rsid w:val="00200EFA"/>
    <w:rsid w:val="0020114A"/>
    <w:rsid w:val="0020490E"/>
    <w:rsid w:val="0020747F"/>
    <w:rsid w:val="002078BA"/>
    <w:rsid w:val="002142F7"/>
    <w:rsid w:val="00217B46"/>
    <w:rsid w:val="0022190A"/>
    <w:rsid w:val="00221F72"/>
    <w:rsid w:val="0022382E"/>
    <w:rsid w:val="002257CB"/>
    <w:rsid w:val="00226604"/>
    <w:rsid w:val="00230157"/>
    <w:rsid w:val="0023087B"/>
    <w:rsid w:val="00231B1D"/>
    <w:rsid w:val="002430B4"/>
    <w:rsid w:val="00244F12"/>
    <w:rsid w:val="00245C80"/>
    <w:rsid w:val="00251294"/>
    <w:rsid w:val="002519AE"/>
    <w:rsid w:val="00252598"/>
    <w:rsid w:val="00252916"/>
    <w:rsid w:val="00263167"/>
    <w:rsid w:val="00264027"/>
    <w:rsid w:val="002656C9"/>
    <w:rsid w:val="00266E62"/>
    <w:rsid w:val="00270D60"/>
    <w:rsid w:val="0028353C"/>
    <w:rsid w:val="002841CB"/>
    <w:rsid w:val="00291FBA"/>
    <w:rsid w:val="002A069C"/>
    <w:rsid w:val="002A28B2"/>
    <w:rsid w:val="002A40D2"/>
    <w:rsid w:val="002B14CE"/>
    <w:rsid w:val="002B6B00"/>
    <w:rsid w:val="002C0E46"/>
    <w:rsid w:val="002C3565"/>
    <w:rsid w:val="002C6742"/>
    <w:rsid w:val="002D13EA"/>
    <w:rsid w:val="002D301F"/>
    <w:rsid w:val="002D5C25"/>
    <w:rsid w:val="002E338A"/>
    <w:rsid w:val="002E4FF0"/>
    <w:rsid w:val="002E5F8C"/>
    <w:rsid w:val="002F12AB"/>
    <w:rsid w:val="002F2804"/>
    <w:rsid w:val="002F3359"/>
    <w:rsid w:val="003005B9"/>
    <w:rsid w:val="00301BA8"/>
    <w:rsid w:val="00302491"/>
    <w:rsid w:val="0030354C"/>
    <w:rsid w:val="0030677B"/>
    <w:rsid w:val="0031590A"/>
    <w:rsid w:val="00317C85"/>
    <w:rsid w:val="00321DFF"/>
    <w:rsid w:val="00323C31"/>
    <w:rsid w:val="00326CC1"/>
    <w:rsid w:val="003270F1"/>
    <w:rsid w:val="00327AF2"/>
    <w:rsid w:val="00331511"/>
    <w:rsid w:val="00336C7E"/>
    <w:rsid w:val="00343CB9"/>
    <w:rsid w:val="003454CA"/>
    <w:rsid w:val="00351772"/>
    <w:rsid w:val="00351852"/>
    <w:rsid w:val="00351D9F"/>
    <w:rsid w:val="00352396"/>
    <w:rsid w:val="00353D63"/>
    <w:rsid w:val="00363AD9"/>
    <w:rsid w:val="003703F3"/>
    <w:rsid w:val="003713D5"/>
    <w:rsid w:val="0037163A"/>
    <w:rsid w:val="0037307F"/>
    <w:rsid w:val="003801DD"/>
    <w:rsid w:val="00382FF6"/>
    <w:rsid w:val="00386AC6"/>
    <w:rsid w:val="00387B27"/>
    <w:rsid w:val="0039283A"/>
    <w:rsid w:val="00394CEB"/>
    <w:rsid w:val="003A2052"/>
    <w:rsid w:val="003B0F3B"/>
    <w:rsid w:val="003B40DC"/>
    <w:rsid w:val="003C03CF"/>
    <w:rsid w:val="003C0EFA"/>
    <w:rsid w:val="003D462C"/>
    <w:rsid w:val="003E021A"/>
    <w:rsid w:val="003E4BB4"/>
    <w:rsid w:val="003E7780"/>
    <w:rsid w:val="003F13A0"/>
    <w:rsid w:val="003F1B01"/>
    <w:rsid w:val="003F69ED"/>
    <w:rsid w:val="00401C48"/>
    <w:rsid w:val="004109B5"/>
    <w:rsid w:val="00411D64"/>
    <w:rsid w:val="00412D6F"/>
    <w:rsid w:val="004131F7"/>
    <w:rsid w:val="0042734B"/>
    <w:rsid w:val="004349B8"/>
    <w:rsid w:val="004350C3"/>
    <w:rsid w:val="004354C2"/>
    <w:rsid w:val="004361B4"/>
    <w:rsid w:val="00441554"/>
    <w:rsid w:val="00444F48"/>
    <w:rsid w:val="004460DC"/>
    <w:rsid w:val="00447ECA"/>
    <w:rsid w:val="00452F07"/>
    <w:rsid w:val="00454A9C"/>
    <w:rsid w:val="00455FD3"/>
    <w:rsid w:val="00457A2E"/>
    <w:rsid w:val="00460D82"/>
    <w:rsid w:val="0046196C"/>
    <w:rsid w:val="00470162"/>
    <w:rsid w:val="00471FF6"/>
    <w:rsid w:val="004741D8"/>
    <w:rsid w:val="004771A2"/>
    <w:rsid w:val="00483A78"/>
    <w:rsid w:val="004879C3"/>
    <w:rsid w:val="00497245"/>
    <w:rsid w:val="004A1403"/>
    <w:rsid w:val="004A714D"/>
    <w:rsid w:val="004C1B75"/>
    <w:rsid w:val="004C4D60"/>
    <w:rsid w:val="004C7233"/>
    <w:rsid w:val="004D3F15"/>
    <w:rsid w:val="004D5877"/>
    <w:rsid w:val="004E0C6D"/>
    <w:rsid w:val="004E2F08"/>
    <w:rsid w:val="004E629E"/>
    <w:rsid w:val="0050500E"/>
    <w:rsid w:val="00513A42"/>
    <w:rsid w:val="00515C5A"/>
    <w:rsid w:val="00517271"/>
    <w:rsid w:val="00521E4F"/>
    <w:rsid w:val="00537904"/>
    <w:rsid w:val="00551D5A"/>
    <w:rsid w:val="0055370D"/>
    <w:rsid w:val="00554A93"/>
    <w:rsid w:val="00557037"/>
    <w:rsid w:val="00557789"/>
    <w:rsid w:val="00561353"/>
    <w:rsid w:val="00564784"/>
    <w:rsid w:val="005668CF"/>
    <w:rsid w:val="005700ED"/>
    <w:rsid w:val="00570B77"/>
    <w:rsid w:val="00577EF7"/>
    <w:rsid w:val="005834C5"/>
    <w:rsid w:val="005868A3"/>
    <w:rsid w:val="00592CF1"/>
    <w:rsid w:val="00592F37"/>
    <w:rsid w:val="005932DA"/>
    <w:rsid w:val="00594132"/>
    <w:rsid w:val="0059455B"/>
    <w:rsid w:val="005A070D"/>
    <w:rsid w:val="005A28CB"/>
    <w:rsid w:val="005A2ED8"/>
    <w:rsid w:val="005A5456"/>
    <w:rsid w:val="005B0B00"/>
    <w:rsid w:val="005B360B"/>
    <w:rsid w:val="005B3CE2"/>
    <w:rsid w:val="005B4BD5"/>
    <w:rsid w:val="005B6104"/>
    <w:rsid w:val="005C07F2"/>
    <w:rsid w:val="005C74A2"/>
    <w:rsid w:val="005C76BF"/>
    <w:rsid w:val="005D0A14"/>
    <w:rsid w:val="005D5BAB"/>
    <w:rsid w:val="005D79CF"/>
    <w:rsid w:val="005D7C5F"/>
    <w:rsid w:val="005F3373"/>
    <w:rsid w:val="005F5235"/>
    <w:rsid w:val="00605230"/>
    <w:rsid w:val="006063D2"/>
    <w:rsid w:val="00613603"/>
    <w:rsid w:val="00616387"/>
    <w:rsid w:val="006172EC"/>
    <w:rsid w:val="00622A02"/>
    <w:rsid w:val="00623666"/>
    <w:rsid w:val="006346AA"/>
    <w:rsid w:val="00640310"/>
    <w:rsid w:val="00646D6D"/>
    <w:rsid w:val="006605E8"/>
    <w:rsid w:val="006621A0"/>
    <w:rsid w:val="00663F78"/>
    <w:rsid w:val="00665431"/>
    <w:rsid w:val="00676039"/>
    <w:rsid w:val="00677DEF"/>
    <w:rsid w:val="00680EC9"/>
    <w:rsid w:val="006810FB"/>
    <w:rsid w:val="00682455"/>
    <w:rsid w:val="00691205"/>
    <w:rsid w:val="00691211"/>
    <w:rsid w:val="0069538C"/>
    <w:rsid w:val="00697CE0"/>
    <w:rsid w:val="006A6045"/>
    <w:rsid w:val="006A7A76"/>
    <w:rsid w:val="006C0D1E"/>
    <w:rsid w:val="006C14B7"/>
    <w:rsid w:val="006C640C"/>
    <w:rsid w:val="006C68A9"/>
    <w:rsid w:val="006D70D2"/>
    <w:rsid w:val="006D7FC9"/>
    <w:rsid w:val="006E3193"/>
    <w:rsid w:val="006E5EF6"/>
    <w:rsid w:val="006E6127"/>
    <w:rsid w:val="006F00F6"/>
    <w:rsid w:val="006F4DF8"/>
    <w:rsid w:val="00700A7A"/>
    <w:rsid w:val="0071283A"/>
    <w:rsid w:val="007137F5"/>
    <w:rsid w:val="00714B2D"/>
    <w:rsid w:val="0072214D"/>
    <w:rsid w:val="007226BC"/>
    <w:rsid w:val="007228EA"/>
    <w:rsid w:val="00727932"/>
    <w:rsid w:val="00731E8C"/>
    <w:rsid w:val="00737E3C"/>
    <w:rsid w:val="007404A5"/>
    <w:rsid w:val="0074191A"/>
    <w:rsid w:val="00745233"/>
    <w:rsid w:val="0074644F"/>
    <w:rsid w:val="007547A5"/>
    <w:rsid w:val="00756335"/>
    <w:rsid w:val="00760B73"/>
    <w:rsid w:val="007641E3"/>
    <w:rsid w:val="00767B6F"/>
    <w:rsid w:val="00770A52"/>
    <w:rsid w:val="00770AB0"/>
    <w:rsid w:val="00771CD4"/>
    <w:rsid w:val="0077334E"/>
    <w:rsid w:val="007742DB"/>
    <w:rsid w:val="0078664A"/>
    <w:rsid w:val="00793437"/>
    <w:rsid w:val="00793A5D"/>
    <w:rsid w:val="007A0DEB"/>
    <w:rsid w:val="007A2DD7"/>
    <w:rsid w:val="007A53A1"/>
    <w:rsid w:val="007B6DA0"/>
    <w:rsid w:val="007B73BD"/>
    <w:rsid w:val="007B7C9F"/>
    <w:rsid w:val="007C3D71"/>
    <w:rsid w:val="007C454D"/>
    <w:rsid w:val="007C661C"/>
    <w:rsid w:val="007C6D64"/>
    <w:rsid w:val="007C73D8"/>
    <w:rsid w:val="007C7ECD"/>
    <w:rsid w:val="007D1110"/>
    <w:rsid w:val="007D4492"/>
    <w:rsid w:val="007D7973"/>
    <w:rsid w:val="007E5090"/>
    <w:rsid w:val="007F5BB3"/>
    <w:rsid w:val="007F6895"/>
    <w:rsid w:val="00800DF5"/>
    <w:rsid w:val="008027AD"/>
    <w:rsid w:val="00806E63"/>
    <w:rsid w:val="00810FB9"/>
    <w:rsid w:val="00811022"/>
    <w:rsid w:val="00811D5B"/>
    <w:rsid w:val="008126C0"/>
    <w:rsid w:val="00813B33"/>
    <w:rsid w:val="00815166"/>
    <w:rsid w:val="008210FC"/>
    <w:rsid w:val="008246AE"/>
    <w:rsid w:val="008276D4"/>
    <w:rsid w:val="008306CA"/>
    <w:rsid w:val="0083327C"/>
    <w:rsid w:val="00834FB5"/>
    <w:rsid w:val="00837497"/>
    <w:rsid w:val="00845FF6"/>
    <w:rsid w:val="008473A9"/>
    <w:rsid w:val="008639D5"/>
    <w:rsid w:val="0087359D"/>
    <w:rsid w:val="00891C59"/>
    <w:rsid w:val="008A3FAF"/>
    <w:rsid w:val="008A5FD8"/>
    <w:rsid w:val="008B1A9B"/>
    <w:rsid w:val="008B64CC"/>
    <w:rsid w:val="008B6CF5"/>
    <w:rsid w:val="008C247F"/>
    <w:rsid w:val="008C506A"/>
    <w:rsid w:val="008C6243"/>
    <w:rsid w:val="008D1F66"/>
    <w:rsid w:val="008D3707"/>
    <w:rsid w:val="008D3C5D"/>
    <w:rsid w:val="008D51F3"/>
    <w:rsid w:val="008E08B3"/>
    <w:rsid w:val="008E6217"/>
    <w:rsid w:val="008F0547"/>
    <w:rsid w:val="008F1AB5"/>
    <w:rsid w:val="00902BEE"/>
    <w:rsid w:val="00905B9B"/>
    <w:rsid w:val="00912AD5"/>
    <w:rsid w:val="00913B6E"/>
    <w:rsid w:val="009357E2"/>
    <w:rsid w:val="00935F39"/>
    <w:rsid w:val="00941060"/>
    <w:rsid w:val="00942607"/>
    <w:rsid w:val="00944B0B"/>
    <w:rsid w:val="00950521"/>
    <w:rsid w:val="00950EB7"/>
    <w:rsid w:val="009556C7"/>
    <w:rsid w:val="009567A4"/>
    <w:rsid w:val="009617A5"/>
    <w:rsid w:val="00964EF7"/>
    <w:rsid w:val="009651EF"/>
    <w:rsid w:val="00967179"/>
    <w:rsid w:val="00971C28"/>
    <w:rsid w:val="009745AD"/>
    <w:rsid w:val="0098109B"/>
    <w:rsid w:val="00982CD9"/>
    <w:rsid w:val="00983C59"/>
    <w:rsid w:val="00986C0D"/>
    <w:rsid w:val="00995ACC"/>
    <w:rsid w:val="00995EA1"/>
    <w:rsid w:val="00996A21"/>
    <w:rsid w:val="0099792E"/>
    <w:rsid w:val="009A2E04"/>
    <w:rsid w:val="009A317E"/>
    <w:rsid w:val="009A48BC"/>
    <w:rsid w:val="009B2564"/>
    <w:rsid w:val="009B4168"/>
    <w:rsid w:val="009B700A"/>
    <w:rsid w:val="009C068F"/>
    <w:rsid w:val="009D2489"/>
    <w:rsid w:val="009D4845"/>
    <w:rsid w:val="009E446B"/>
    <w:rsid w:val="009E4DE5"/>
    <w:rsid w:val="009F1CEC"/>
    <w:rsid w:val="009F3A68"/>
    <w:rsid w:val="009F4058"/>
    <w:rsid w:val="00A14DB5"/>
    <w:rsid w:val="00A14F71"/>
    <w:rsid w:val="00A1765A"/>
    <w:rsid w:val="00A2704B"/>
    <w:rsid w:val="00A305B5"/>
    <w:rsid w:val="00A37044"/>
    <w:rsid w:val="00A43855"/>
    <w:rsid w:val="00A44F87"/>
    <w:rsid w:val="00A50430"/>
    <w:rsid w:val="00A50CD7"/>
    <w:rsid w:val="00A518F0"/>
    <w:rsid w:val="00A57CA5"/>
    <w:rsid w:val="00A74AC8"/>
    <w:rsid w:val="00A75E9D"/>
    <w:rsid w:val="00A77244"/>
    <w:rsid w:val="00A77A60"/>
    <w:rsid w:val="00A77C61"/>
    <w:rsid w:val="00A77E43"/>
    <w:rsid w:val="00A81EE4"/>
    <w:rsid w:val="00A8337A"/>
    <w:rsid w:val="00A87EB1"/>
    <w:rsid w:val="00A94FDF"/>
    <w:rsid w:val="00A96E2A"/>
    <w:rsid w:val="00AA4350"/>
    <w:rsid w:val="00AA5700"/>
    <w:rsid w:val="00AA6459"/>
    <w:rsid w:val="00AA726D"/>
    <w:rsid w:val="00AB5C10"/>
    <w:rsid w:val="00AB70FF"/>
    <w:rsid w:val="00AC4920"/>
    <w:rsid w:val="00AC68AC"/>
    <w:rsid w:val="00AD67C4"/>
    <w:rsid w:val="00AE2D48"/>
    <w:rsid w:val="00AE689E"/>
    <w:rsid w:val="00AF30FA"/>
    <w:rsid w:val="00AF61A8"/>
    <w:rsid w:val="00AF6E76"/>
    <w:rsid w:val="00AF7F5B"/>
    <w:rsid w:val="00B000B8"/>
    <w:rsid w:val="00B011FB"/>
    <w:rsid w:val="00B021EB"/>
    <w:rsid w:val="00B029DB"/>
    <w:rsid w:val="00B03C14"/>
    <w:rsid w:val="00B04771"/>
    <w:rsid w:val="00B0577F"/>
    <w:rsid w:val="00B13311"/>
    <w:rsid w:val="00B16460"/>
    <w:rsid w:val="00B21EB2"/>
    <w:rsid w:val="00B23EBF"/>
    <w:rsid w:val="00B241B5"/>
    <w:rsid w:val="00B270C3"/>
    <w:rsid w:val="00B32C1D"/>
    <w:rsid w:val="00B32F70"/>
    <w:rsid w:val="00B35078"/>
    <w:rsid w:val="00B36E31"/>
    <w:rsid w:val="00B41C21"/>
    <w:rsid w:val="00B52CE2"/>
    <w:rsid w:val="00B61842"/>
    <w:rsid w:val="00B63D1F"/>
    <w:rsid w:val="00B66C52"/>
    <w:rsid w:val="00B720D8"/>
    <w:rsid w:val="00B7214D"/>
    <w:rsid w:val="00B73450"/>
    <w:rsid w:val="00B7780F"/>
    <w:rsid w:val="00B86D44"/>
    <w:rsid w:val="00B879FD"/>
    <w:rsid w:val="00B926F5"/>
    <w:rsid w:val="00B955CE"/>
    <w:rsid w:val="00BA1AC5"/>
    <w:rsid w:val="00BA252F"/>
    <w:rsid w:val="00BB7524"/>
    <w:rsid w:val="00BB7E89"/>
    <w:rsid w:val="00BC0F55"/>
    <w:rsid w:val="00BC64C2"/>
    <w:rsid w:val="00BC6E67"/>
    <w:rsid w:val="00BC75B3"/>
    <w:rsid w:val="00BE2D59"/>
    <w:rsid w:val="00BE7629"/>
    <w:rsid w:val="00BF2D7B"/>
    <w:rsid w:val="00BF7454"/>
    <w:rsid w:val="00C03151"/>
    <w:rsid w:val="00C04970"/>
    <w:rsid w:val="00C0604D"/>
    <w:rsid w:val="00C125DA"/>
    <w:rsid w:val="00C202C4"/>
    <w:rsid w:val="00C31358"/>
    <w:rsid w:val="00C3630C"/>
    <w:rsid w:val="00C46DC9"/>
    <w:rsid w:val="00C51D5F"/>
    <w:rsid w:val="00C529EC"/>
    <w:rsid w:val="00C53C72"/>
    <w:rsid w:val="00C748F0"/>
    <w:rsid w:val="00C75E7D"/>
    <w:rsid w:val="00C771BE"/>
    <w:rsid w:val="00C8104A"/>
    <w:rsid w:val="00C8108B"/>
    <w:rsid w:val="00C81549"/>
    <w:rsid w:val="00C81D93"/>
    <w:rsid w:val="00C900EB"/>
    <w:rsid w:val="00C95E68"/>
    <w:rsid w:val="00C9621D"/>
    <w:rsid w:val="00C969A5"/>
    <w:rsid w:val="00C97071"/>
    <w:rsid w:val="00CA5FCD"/>
    <w:rsid w:val="00CB79C0"/>
    <w:rsid w:val="00CD0F94"/>
    <w:rsid w:val="00CD27D6"/>
    <w:rsid w:val="00CD5508"/>
    <w:rsid w:val="00CE0C6A"/>
    <w:rsid w:val="00CE1F3D"/>
    <w:rsid w:val="00CE304B"/>
    <w:rsid w:val="00CE6D45"/>
    <w:rsid w:val="00CF002B"/>
    <w:rsid w:val="00CF11FF"/>
    <w:rsid w:val="00CF2438"/>
    <w:rsid w:val="00CF6772"/>
    <w:rsid w:val="00CF7CDB"/>
    <w:rsid w:val="00D021D2"/>
    <w:rsid w:val="00D125A8"/>
    <w:rsid w:val="00D12BF8"/>
    <w:rsid w:val="00D1389B"/>
    <w:rsid w:val="00D22BBA"/>
    <w:rsid w:val="00D23F0F"/>
    <w:rsid w:val="00D256A2"/>
    <w:rsid w:val="00D3317E"/>
    <w:rsid w:val="00D35460"/>
    <w:rsid w:val="00D43FA3"/>
    <w:rsid w:val="00D4658A"/>
    <w:rsid w:val="00D52068"/>
    <w:rsid w:val="00D57E7E"/>
    <w:rsid w:val="00D6160E"/>
    <w:rsid w:val="00D666A3"/>
    <w:rsid w:val="00D6758F"/>
    <w:rsid w:val="00D73FFA"/>
    <w:rsid w:val="00D745E1"/>
    <w:rsid w:val="00D8502F"/>
    <w:rsid w:val="00D85A97"/>
    <w:rsid w:val="00D911DA"/>
    <w:rsid w:val="00D94754"/>
    <w:rsid w:val="00D958BE"/>
    <w:rsid w:val="00D95DB5"/>
    <w:rsid w:val="00DA0925"/>
    <w:rsid w:val="00DA5A31"/>
    <w:rsid w:val="00DA6177"/>
    <w:rsid w:val="00DA6A51"/>
    <w:rsid w:val="00DB0012"/>
    <w:rsid w:val="00DB4653"/>
    <w:rsid w:val="00DC06D0"/>
    <w:rsid w:val="00DC17A3"/>
    <w:rsid w:val="00DC281F"/>
    <w:rsid w:val="00DC36D5"/>
    <w:rsid w:val="00DC4FBF"/>
    <w:rsid w:val="00DC6221"/>
    <w:rsid w:val="00DC7987"/>
    <w:rsid w:val="00DD2AC8"/>
    <w:rsid w:val="00DD6059"/>
    <w:rsid w:val="00DD7021"/>
    <w:rsid w:val="00DE11A6"/>
    <w:rsid w:val="00DE2589"/>
    <w:rsid w:val="00DE4A4A"/>
    <w:rsid w:val="00DE4F79"/>
    <w:rsid w:val="00DE7D66"/>
    <w:rsid w:val="00DF4F7B"/>
    <w:rsid w:val="00DF6547"/>
    <w:rsid w:val="00DF7774"/>
    <w:rsid w:val="00E07CA7"/>
    <w:rsid w:val="00E10DBD"/>
    <w:rsid w:val="00E17ED8"/>
    <w:rsid w:val="00E21E76"/>
    <w:rsid w:val="00E22D11"/>
    <w:rsid w:val="00E22DB3"/>
    <w:rsid w:val="00E32E09"/>
    <w:rsid w:val="00E36CF5"/>
    <w:rsid w:val="00E371FC"/>
    <w:rsid w:val="00E4331C"/>
    <w:rsid w:val="00E45568"/>
    <w:rsid w:val="00E530F6"/>
    <w:rsid w:val="00E548D8"/>
    <w:rsid w:val="00E5502A"/>
    <w:rsid w:val="00E55A83"/>
    <w:rsid w:val="00E56F5B"/>
    <w:rsid w:val="00E57B88"/>
    <w:rsid w:val="00E60D10"/>
    <w:rsid w:val="00E700C9"/>
    <w:rsid w:val="00E75150"/>
    <w:rsid w:val="00E85FD7"/>
    <w:rsid w:val="00E913AC"/>
    <w:rsid w:val="00E95327"/>
    <w:rsid w:val="00E95788"/>
    <w:rsid w:val="00E95970"/>
    <w:rsid w:val="00E975C6"/>
    <w:rsid w:val="00EA2AE7"/>
    <w:rsid w:val="00EA2C0C"/>
    <w:rsid w:val="00EA47DA"/>
    <w:rsid w:val="00EA712D"/>
    <w:rsid w:val="00EB061E"/>
    <w:rsid w:val="00EB330B"/>
    <w:rsid w:val="00ED1EA5"/>
    <w:rsid w:val="00ED2E4F"/>
    <w:rsid w:val="00ED3FA2"/>
    <w:rsid w:val="00ED7E94"/>
    <w:rsid w:val="00EE016F"/>
    <w:rsid w:val="00EE1EB6"/>
    <w:rsid w:val="00EE4792"/>
    <w:rsid w:val="00EE6A0B"/>
    <w:rsid w:val="00EF1D97"/>
    <w:rsid w:val="00EF2BFA"/>
    <w:rsid w:val="00F05EA4"/>
    <w:rsid w:val="00F06D19"/>
    <w:rsid w:val="00F07C86"/>
    <w:rsid w:val="00F11271"/>
    <w:rsid w:val="00F11C28"/>
    <w:rsid w:val="00F143C0"/>
    <w:rsid w:val="00F15C77"/>
    <w:rsid w:val="00F23357"/>
    <w:rsid w:val="00F2495E"/>
    <w:rsid w:val="00F269D0"/>
    <w:rsid w:val="00F27BE5"/>
    <w:rsid w:val="00F30DD0"/>
    <w:rsid w:val="00F30ED1"/>
    <w:rsid w:val="00F30FD9"/>
    <w:rsid w:val="00F34E4E"/>
    <w:rsid w:val="00F444CB"/>
    <w:rsid w:val="00F47000"/>
    <w:rsid w:val="00F5075C"/>
    <w:rsid w:val="00F62BA3"/>
    <w:rsid w:val="00F727C8"/>
    <w:rsid w:val="00F72AC6"/>
    <w:rsid w:val="00F72D97"/>
    <w:rsid w:val="00F73BCE"/>
    <w:rsid w:val="00F81FA4"/>
    <w:rsid w:val="00F8736D"/>
    <w:rsid w:val="00F93877"/>
    <w:rsid w:val="00FA0A4C"/>
    <w:rsid w:val="00FA3342"/>
    <w:rsid w:val="00FA62D9"/>
    <w:rsid w:val="00FC35B2"/>
    <w:rsid w:val="00FC4700"/>
    <w:rsid w:val="00FC6CCF"/>
    <w:rsid w:val="00FD1BB8"/>
    <w:rsid w:val="00FD21D0"/>
    <w:rsid w:val="00FD39F9"/>
    <w:rsid w:val="00FD6D29"/>
    <w:rsid w:val="00FD7B71"/>
    <w:rsid w:val="00FE094E"/>
    <w:rsid w:val="00FE4A1F"/>
    <w:rsid w:val="00FE54C7"/>
    <w:rsid w:val="00FE5D89"/>
    <w:rsid w:val="00FE7A78"/>
    <w:rsid w:val="00FF4322"/>
    <w:rsid w:val="00FF6855"/>
    <w:rsid w:val="00FF71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7508F6"/>
  <w15:chartTrackingRefBased/>
  <w15:docId w15:val="{E331BF0A-D593-4947-96CD-65D99749D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4" w:unhideWhenUsed="1" w:qFormat="1"/>
    <w:lsdException w:name="List Number" w:semiHidden="1" w:uiPriority="4"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9" w:unhideWhenUsed="1" w:qFormat="1"/>
    <w:lsdException w:name="List Bullet 3" w:semiHidden="1" w:unhideWhenUsed="1"/>
    <w:lsdException w:name="List Bullet 4" w:semiHidden="1" w:unhideWhenUsed="1"/>
    <w:lsdException w:name="List Bullet 5" w:semiHidden="1" w:unhideWhenUsed="1"/>
    <w:lsdException w:name="List Number 2" w:semiHidden="1" w:uiPriority="9"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iPriority="4" w:unhideWhenUsed="1" w:qFormat="1"/>
    <w:lsdException w:name="List Continue 2" w:semiHidden="1" w:uiPriority="9" w:unhideWhenUsed="1" w:qFormat="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9"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0B77"/>
    <w:rPr>
      <w:rFonts w:ascii="Open Sans" w:eastAsia="MS Mincho" w:hAnsi="Open Sans" w:cs="Times New Roman"/>
    </w:rPr>
  </w:style>
  <w:style w:type="paragraph" w:styleId="Heading1">
    <w:name w:val="heading 1"/>
    <w:aliases w:val="Section Title"/>
    <w:next w:val="BodyText"/>
    <w:link w:val="Heading1Char"/>
    <w:uiPriority w:val="9"/>
    <w:qFormat/>
    <w:rsid w:val="00DC4FBF"/>
    <w:pPr>
      <w:keepNext/>
      <w:pageBreakBefore/>
      <w:numPr>
        <w:numId w:val="5"/>
      </w:numPr>
      <w:suppressAutoHyphens/>
      <w:spacing w:after="120" w:line="240" w:lineRule="auto"/>
      <w:outlineLvl w:val="0"/>
    </w:pPr>
    <w:rPr>
      <w:rFonts w:ascii="Open Sans" w:eastAsia="Times New Roman" w:hAnsi="Open Sans" w:cs="Times New Roman"/>
      <w:b/>
      <w:color w:val="54B948"/>
      <w:sz w:val="36"/>
      <w:szCs w:val="36"/>
      <w:lang w:val="en-GB"/>
    </w:rPr>
  </w:style>
  <w:style w:type="paragraph" w:styleId="Heading2">
    <w:name w:val="heading 2"/>
    <w:basedOn w:val="Heading1"/>
    <w:next w:val="BodyText"/>
    <w:link w:val="Heading2Char"/>
    <w:uiPriority w:val="9"/>
    <w:unhideWhenUsed/>
    <w:qFormat/>
    <w:rsid w:val="00113B46"/>
    <w:pPr>
      <w:pageBreakBefore w:val="0"/>
      <w:numPr>
        <w:ilvl w:val="1"/>
      </w:numPr>
      <w:spacing w:before="120"/>
      <w:outlineLvl w:val="1"/>
    </w:pPr>
    <w:rPr>
      <w:color w:val="000000" w:themeColor="text1"/>
      <w:sz w:val="34"/>
      <w:szCs w:val="28"/>
    </w:rPr>
  </w:style>
  <w:style w:type="paragraph" w:styleId="Heading3">
    <w:name w:val="heading 3"/>
    <w:basedOn w:val="Heading2"/>
    <w:next w:val="BodyText"/>
    <w:link w:val="Heading3Char"/>
    <w:uiPriority w:val="9"/>
    <w:unhideWhenUsed/>
    <w:qFormat/>
    <w:rsid w:val="00DC4FBF"/>
    <w:pPr>
      <w:numPr>
        <w:ilvl w:val="2"/>
      </w:numPr>
      <w:outlineLvl w:val="2"/>
    </w:pPr>
    <w:rPr>
      <w:rFonts w:cs="Calibri"/>
      <w:sz w:val="28"/>
      <w:szCs w:val="24"/>
    </w:rPr>
  </w:style>
  <w:style w:type="paragraph" w:styleId="Heading4">
    <w:name w:val="heading 4"/>
    <w:basedOn w:val="Heading3"/>
    <w:next w:val="BodyText"/>
    <w:link w:val="Heading4Char"/>
    <w:uiPriority w:val="9"/>
    <w:unhideWhenUsed/>
    <w:qFormat/>
    <w:rsid w:val="00DC4FBF"/>
    <w:pPr>
      <w:numPr>
        <w:ilvl w:val="3"/>
      </w:numPr>
      <w:outlineLvl w:val="3"/>
    </w:pPr>
    <w:rPr>
      <w:sz w:val="24"/>
    </w:rPr>
  </w:style>
  <w:style w:type="paragraph" w:styleId="Heading5">
    <w:name w:val="heading 5"/>
    <w:basedOn w:val="Heading4"/>
    <w:next w:val="BodyText"/>
    <w:link w:val="Heading5Char"/>
    <w:uiPriority w:val="9"/>
    <w:unhideWhenUsed/>
    <w:qFormat/>
    <w:rsid w:val="00DC4FBF"/>
    <w:pPr>
      <w:numPr>
        <w:ilvl w:val="4"/>
      </w:numPr>
      <w:outlineLvl w:val="4"/>
    </w:pPr>
    <w:rPr>
      <w:sz w:val="22"/>
    </w:rPr>
  </w:style>
  <w:style w:type="paragraph" w:styleId="Heading6">
    <w:name w:val="heading 6"/>
    <w:basedOn w:val="Heading5"/>
    <w:next w:val="BodyText"/>
    <w:link w:val="Heading6Char"/>
    <w:uiPriority w:val="9"/>
    <w:unhideWhenUsed/>
    <w:qFormat/>
    <w:rsid w:val="00DC4FBF"/>
    <w:pPr>
      <w:numPr>
        <w:ilvl w:val="5"/>
      </w:numPr>
      <w:outlineLvl w:val="5"/>
    </w:pPr>
    <w:rPr>
      <w:i/>
      <w:szCs w:val="20"/>
    </w:rPr>
  </w:style>
  <w:style w:type="paragraph" w:styleId="Heading7">
    <w:name w:val="heading 7"/>
    <w:basedOn w:val="Normal"/>
    <w:next w:val="Normal"/>
    <w:link w:val="Heading7Char"/>
    <w:uiPriority w:val="9"/>
    <w:unhideWhenUsed/>
    <w:qFormat/>
    <w:rsid w:val="00DC4FBF"/>
    <w:pPr>
      <w:keepNext/>
      <w:keepLines/>
      <w:numPr>
        <w:ilvl w:val="6"/>
        <w:numId w:val="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DC4FBF"/>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DC4FBF"/>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ppendixTitle">
    <w:name w:val="Appendix Title"/>
    <w:next w:val="BodyText"/>
    <w:qFormat/>
    <w:rsid w:val="00DC4FBF"/>
    <w:pPr>
      <w:keepNext/>
      <w:pageBreakBefore/>
      <w:numPr>
        <w:ilvl w:val="2"/>
        <w:numId w:val="4"/>
      </w:numPr>
      <w:suppressAutoHyphens/>
      <w:spacing w:after="120" w:line="240" w:lineRule="auto"/>
      <w:outlineLvl w:val="0"/>
    </w:pPr>
    <w:rPr>
      <w:rFonts w:ascii="Open Sans" w:eastAsia="Times New Roman" w:hAnsi="Open Sans" w:cs="Times New Roman"/>
      <w:b/>
      <w:color w:val="54B948"/>
      <w:sz w:val="36"/>
      <w:szCs w:val="36"/>
      <w:lang w:val="en-GB"/>
    </w:rPr>
  </w:style>
  <w:style w:type="paragraph" w:styleId="BodyText">
    <w:name w:val="Body Text"/>
    <w:link w:val="BodyTextChar"/>
    <w:qFormat/>
    <w:rsid w:val="00DC4FBF"/>
    <w:pPr>
      <w:suppressAutoHyphens/>
      <w:spacing w:before="120" w:after="120" w:line="240" w:lineRule="auto"/>
      <w:ind w:left="720"/>
    </w:pPr>
    <w:rPr>
      <w:rFonts w:ascii="Open Sans" w:eastAsia="Times New Roman" w:hAnsi="Open Sans" w:cs="Times New Roman"/>
      <w:szCs w:val="20"/>
      <w:lang w:val="en-GB"/>
    </w:rPr>
  </w:style>
  <w:style w:type="character" w:customStyle="1" w:styleId="BodyTextChar">
    <w:name w:val="Body Text Char"/>
    <w:basedOn w:val="DefaultParagraphFont"/>
    <w:link w:val="BodyText"/>
    <w:rsid w:val="00DC4FBF"/>
    <w:rPr>
      <w:rFonts w:ascii="Open Sans" w:eastAsia="Times New Roman" w:hAnsi="Open Sans" w:cs="Times New Roman"/>
      <w:szCs w:val="20"/>
      <w:lang w:val="en-GB"/>
    </w:rPr>
  </w:style>
  <w:style w:type="paragraph" w:styleId="BalloonText">
    <w:name w:val="Balloon Text"/>
    <w:basedOn w:val="Normal"/>
    <w:link w:val="BalloonTextChar"/>
    <w:uiPriority w:val="99"/>
    <w:unhideWhenUsed/>
    <w:rsid w:val="00DC4FBF"/>
    <w:rPr>
      <w:rFonts w:ascii="Segoe UI" w:hAnsi="Segoe UI" w:cs="Segoe UI"/>
      <w:sz w:val="18"/>
      <w:szCs w:val="18"/>
    </w:rPr>
  </w:style>
  <w:style w:type="character" w:customStyle="1" w:styleId="BalloonTextChar">
    <w:name w:val="Balloon Text Char"/>
    <w:basedOn w:val="DefaultParagraphFont"/>
    <w:link w:val="BalloonText"/>
    <w:uiPriority w:val="99"/>
    <w:rsid w:val="00DC4FBF"/>
    <w:rPr>
      <w:rFonts w:ascii="Segoe UI" w:eastAsia="MS Mincho" w:hAnsi="Segoe UI" w:cs="Segoe UI"/>
      <w:sz w:val="18"/>
      <w:szCs w:val="18"/>
    </w:rPr>
  </w:style>
  <w:style w:type="paragraph" w:styleId="BodyText2">
    <w:name w:val="Body Text 2"/>
    <w:basedOn w:val="BodyText"/>
    <w:link w:val="BodyText2Char"/>
    <w:uiPriority w:val="9"/>
    <w:rsid w:val="00DC4FBF"/>
    <w:pPr>
      <w:ind w:left="1077"/>
    </w:pPr>
  </w:style>
  <w:style w:type="character" w:customStyle="1" w:styleId="BodyText2Char">
    <w:name w:val="Body Text 2 Char"/>
    <w:basedOn w:val="DefaultParagraphFont"/>
    <w:link w:val="BodyText2"/>
    <w:uiPriority w:val="9"/>
    <w:rsid w:val="00DC4FBF"/>
    <w:rPr>
      <w:rFonts w:ascii="Open Sans" w:eastAsia="Times New Roman" w:hAnsi="Open Sans" w:cs="Times New Roman"/>
      <w:szCs w:val="20"/>
      <w:lang w:val="en-GB"/>
    </w:rPr>
  </w:style>
  <w:style w:type="character" w:customStyle="1" w:styleId="Bold">
    <w:name w:val="Bold"/>
    <w:uiPriority w:val="4"/>
    <w:qFormat/>
    <w:rsid w:val="00DC4FBF"/>
    <w:rPr>
      <w:b/>
    </w:rPr>
  </w:style>
  <w:style w:type="character" w:customStyle="1" w:styleId="BoldItalic">
    <w:name w:val="Bold Italic"/>
    <w:uiPriority w:val="4"/>
    <w:qFormat/>
    <w:rsid w:val="00DC4FBF"/>
    <w:rPr>
      <w:b/>
      <w:i/>
    </w:rPr>
  </w:style>
  <w:style w:type="paragraph" w:customStyle="1" w:styleId="Brand">
    <w:name w:val="Brand"/>
    <w:next w:val="Normal"/>
    <w:rsid w:val="00DC4FBF"/>
    <w:pPr>
      <w:suppressAutoHyphens/>
      <w:spacing w:before="2400" w:after="120" w:line="240" w:lineRule="auto"/>
      <w:ind w:left="357" w:right="357"/>
      <w:contextualSpacing/>
      <w:outlineLvl w:val="0"/>
    </w:pPr>
    <w:rPr>
      <w:rFonts w:ascii="Raleway Black" w:eastAsia="Times New Roman" w:hAnsi="Raleway Black" w:cs="Times New Roman"/>
      <w:sz w:val="56"/>
      <w:szCs w:val="60"/>
      <w:lang w:val="en-GB"/>
    </w:rPr>
  </w:style>
  <w:style w:type="numbering" w:customStyle="1" w:styleId="BulletLists">
    <w:name w:val="Bullet Lists"/>
    <w:uiPriority w:val="99"/>
    <w:rsid w:val="00DC4FBF"/>
    <w:pPr>
      <w:numPr>
        <w:numId w:val="1"/>
      </w:numPr>
    </w:pPr>
  </w:style>
  <w:style w:type="numbering" w:customStyle="1" w:styleId="Captions">
    <w:name w:val="Captions"/>
    <w:uiPriority w:val="99"/>
    <w:rsid w:val="00DC4FBF"/>
    <w:pPr>
      <w:numPr>
        <w:numId w:val="2"/>
      </w:numPr>
    </w:pPr>
  </w:style>
  <w:style w:type="paragraph" w:customStyle="1" w:styleId="Caution">
    <w:name w:val="Caution"/>
    <w:basedOn w:val="BodyText"/>
    <w:next w:val="BodyText"/>
    <w:uiPriority w:val="9"/>
    <w:qFormat/>
    <w:rsid w:val="00DC4FBF"/>
    <w:pPr>
      <w:numPr>
        <w:numId w:val="3"/>
      </w:numPr>
      <w:shd w:val="clear" w:color="auto" w:fill="FFF2CC" w:themeFill="accent4" w:themeFillTint="33"/>
      <w:tabs>
        <w:tab w:val="left" w:pos="720"/>
        <w:tab w:val="left" w:pos="1440"/>
      </w:tabs>
    </w:pPr>
  </w:style>
  <w:style w:type="paragraph" w:customStyle="1" w:styleId="Caution2">
    <w:name w:val="Caution 2"/>
    <w:basedOn w:val="Caution"/>
    <w:next w:val="BodyText2"/>
    <w:uiPriority w:val="9"/>
    <w:qFormat/>
    <w:rsid w:val="00DC4FBF"/>
    <w:pPr>
      <w:numPr>
        <w:ilvl w:val="1"/>
      </w:numPr>
      <w:tabs>
        <w:tab w:val="clear" w:pos="720"/>
        <w:tab w:val="clear" w:pos="1440"/>
        <w:tab w:val="left" w:pos="1077"/>
        <w:tab w:val="left" w:pos="1797"/>
      </w:tabs>
    </w:pPr>
  </w:style>
  <w:style w:type="paragraph" w:customStyle="1" w:styleId="Caution3">
    <w:name w:val="Caution 3"/>
    <w:basedOn w:val="Caution2"/>
    <w:next w:val="Normal"/>
    <w:uiPriority w:val="9"/>
    <w:rsid w:val="00DC4FBF"/>
    <w:pPr>
      <w:numPr>
        <w:ilvl w:val="2"/>
      </w:numPr>
      <w:tabs>
        <w:tab w:val="clear" w:pos="1077"/>
        <w:tab w:val="left" w:pos="1440"/>
        <w:tab w:val="left" w:pos="2155"/>
      </w:tabs>
    </w:pPr>
  </w:style>
  <w:style w:type="numbering" w:customStyle="1" w:styleId="Cautions">
    <w:name w:val="Cautions"/>
    <w:uiPriority w:val="99"/>
    <w:rsid w:val="00DC4FBF"/>
    <w:pPr>
      <w:numPr>
        <w:numId w:val="3"/>
      </w:numPr>
    </w:pPr>
  </w:style>
  <w:style w:type="paragraph" w:customStyle="1" w:styleId="ChapterTitle">
    <w:name w:val="Chapter Title"/>
    <w:next w:val="BodyText"/>
    <w:qFormat/>
    <w:rsid w:val="00DC281F"/>
    <w:pPr>
      <w:keepNext/>
      <w:pageBreakBefore/>
      <w:suppressAutoHyphens/>
      <w:spacing w:after="120" w:line="240" w:lineRule="auto"/>
      <w:outlineLvl w:val="0"/>
    </w:pPr>
    <w:rPr>
      <w:rFonts w:ascii="Open Sans" w:eastAsia="Times New Roman" w:hAnsi="Open Sans" w:cs="Times New Roman"/>
      <w:b/>
      <w:color w:val="54B948"/>
      <w:sz w:val="36"/>
      <w:szCs w:val="36"/>
      <w:lang w:val="en-GB"/>
    </w:rPr>
  </w:style>
  <w:style w:type="numbering" w:customStyle="1" w:styleId="ChaptersandAppendices">
    <w:name w:val="Chapters and Appendices"/>
    <w:uiPriority w:val="99"/>
    <w:rsid w:val="00DC4FBF"/>
    <w:pPr>
      <w:numPr>
        <w:numId w:val="4"/>
      </w:numPr>
    </w:pPr>
  </w:style>
  <w:style w:type="character" w:customStyle="1" w:styleId="Code">
    <w:name w:val="Code"/>
    <w:uiPriority w:val="9"/>
    <w:rsid w:val="00DC4FBF"/>
    <w:rPr>
      <w:rFonts w:ascii="Courier New" w:hAnsi="Courier New"/>
      <w:bdr w:val="none" w:sz="0" w:space="0" w:color="auto"/>
      <w:shd w:val="clear" w:color="auto" w:fill="F2F2F2" w:themeFill="background1" w:themeFillShade="F2"/>
    </w:rPr>
  </w:style>
  <w:style w:type="paragraph" w:customStyle="1" w:styleId="CodeBody">
    <w:name w:val="Code Body"/>
    <w:basedOn w:val="BodyText"/>
    <w:uiPriority w:val="4"/>
    <w:qFormat/>
    <w:rsid w:val="00DC4FBF"/>
    <w:pPr>
      <w:shd w:val="clear" w:color="auto" w:fill="F2F2F2" w:themeFill="background1" w:themeFillShade="F2"/>
      <w:spacing w:before="0"/>
      <w:contextualSpacing/>
    </w:pPr>
    <w:rPr>
      <w:rFonts w:ascii="Courier New" w:hAnsi="Courier New"/>
    </w:rPr>
  </w:style>
  <w:style w:type="paragraph" w:customStyle="1" w:styleId="CodeBody2">
    <w:name w:val="Code Body 2"/>
    <w:basedOn w:val="CodeBody"/>
    <w:uiPriority w:val="4"/>
    <w:rsid w:val="00DC4FBF"/>
    <w:pPr>
      <w:ind w:left="1077"/>
    </w:pPr>
  </w:style>
  <w:style w:type="paragraph" w:customStyle="1" w:styleId="CodeBody3">
    <w:name w:val="Code Body 3"/>
    <w:basedOn w:val="CodeBody2"/>
    <w:uiPriority w:val="4"/>
    <w:rsid w:val="00DC4FBF"/>
    <w:pPr>
      <w:ind w:left="1440"/>
    </w:pPr>
  </w:style>
  <w:style w:type="character" w:styleId="CommentReference">
    <w:name w:val="annotation reference"/>
    <w:basedOn w:val="DefaultParagraphFont"/>
    <w:uiPriority w:val="99"/>
    <w:unhideWhenUsed/>
    <w:rsid w:val="00DC4FBF"/>
    <w:rPr>
      <w:sz w:val="16"/>
      <w:szCs w:val="16"/>
    </w:rPr>
  </w:style>
  <w:style w:type="paragraph" w:styleId="CommentText">
    <w:name w:val="annotation text"/>
    <w:basedOn w:val="Normal"/>
    <w:link w:val="CommentTextChar"/>
    <w:uiPriority w:val="99"/>
    <w:unhideWhenUsed/>
    <w:rsid w:val="00DC4FBF"/>
    <w:rPr>
      <w:sz w:val="20"/>
    </w:rPr>
  </w:style>
  <w:style w:type="character" w:customStyle="1" w:styleId="CommentTextChar">
    <w:name w:val="Comment Text Char"/>
    <w:basedOn w:val="DefaultParagraphFont"/>
    <w:link w:val="CommentText"/>
    <w:uiPriority w:val="99"/>
    <w:rsid w:val="00DC4FBF"/>
    <w:rPr>
      <w:rFonts w:ascii="Open Sans" w:eastAsia="MS Mincho" w:hAnsi="Open Sans" w:cs="Times New Roman"/>
      <w:sz w:val="20"/>
      <w:szCs w:val="20"/>
    </w:rPr>
  </w:style>
  <w:style w:type="paragraph" w:styleId="CommentSubject">
    <w:name w:val="annotation subject"/>
    <w:basedOn w:val="CommentText"/>
    <w:next w:val="CommentText"/>
    <w:link w:val="CommentSubjectChar"/>
    <w:uiPriority w:val="99"/>
    <w:unhideWhenUsed/>
    <w:rsid w:val="00DC4FBF"/>
    <w:rPr>
      <w:b/>
      <w:bCs/>
    </w:rPr>
  </w:style>
  <w:style w:type="character" w:customStyle="1" w:styleId="CommentSubjectChar">
    <w:name w:val="Comment Subject Char"/>
    <w:basedOn w:val="CommentTextChar"/>
    <w:link w:val="CommentSubject"/>
    <w:uiPriority w:val="99"/>
    <w:rsid w:val="00DC4FBF"/>
    <w:rPr>
      <w:rFonts w:ascii="Open Sans" w:eastAsia="MS Mincho" w:hAnsi="Open Sans" w:cs="Times New Roman"/>
      <w:b/>
      <w:bCs/>
      <w:sz w:val="20"/>
      <w:szCs w:val="20"/>
    </w:rPr>
  </w:style>
  <w:style w:type="paragraph" w:styleId="Footer">
    <w:name w:val="footer"/>
    <w:basedOn w:val="BodyText"/>
    <w:link w:val="FooterChar"/>
    <w:uiPriority w:val="99"/>
    <w:unhideWhenUsed/>
    <w:rsid w:val="00DC4FBF"/>
    <w:pPr>
      <w:spacing w:before="0" w:after="0"/>
      <w:ind w:left="0"/>
      <w:jc w:val="right"/>
    </w:pPr>
    <w:rPr>
      <w:sz w:val="18"/>
    </w:rPr>
  </w:style>
  <w:style w:type="character" w:customStyle="1" w:styleId="FooterChar">
    <w:name w:val="Footer Char"/>
    <w:basedOn w:val="DefaultParagraphFont"/>
    <w:link w:val="Footer"/>
    <w:uiPriority w:val="99"/>
    <w:rsid w:val="00DC4FBF"/>
    <w:rPr>
      <w:rFonts w:ascii="Open Sans" w:eastAsia="Times New Roman" w:hAnsi="Open Sans" w:cs="Times New Roman"/>
      <w:sz w:val="18"/>
      <w:szCs w:val="20"/>
      <w:lang w:val="en-GB"/>
    </w:rPr>
  </w:style>
  <w:style w:type="paragraph" w:customStyle="1" w:styleId="Confidentiality">
    <w:name w:val="Confidentiality"/>
    <w:basedOn w:val="Footer"/>
    <w:rsid w:val="00DC4FBF"/>
    <w:pPr>
      <w:jc w:val="center"/>
    </w:pPr>
    <w:rPr>
      <w:sz w:val="16"/>
      <w:szCs w:val="16"/>
    </w:rPr>
  </w:style>
  <w:style w:type="paragraph" w:styleId="Date">
    <w:name w:val="Date"/>
    <w:basedOn w:val="BodyText"/>
    <w:next w:val="Normal"/>
    <w:link w:val="DateChar"/>
    <w:uiPriority w:val="99"/>
    <w:unhideWhenUsed/>
    <w:rsid w:val="00DC4FBF"/>
    <w:pPr>
      <w:spacing w:before="0" w:after="0"/>
      <w:ind w:left="357" w:right="357"/>
    </w:pPr>
  </w:style>
  <w:style w:type="character" w:customStyle="1" w:styleId="DateChar">
    <w:name w:val="Date Char"/>
    <w:basedOn w:val="DefaultParagraphFont"/>
    <w:link w:val="Date"/>
    <w:uiPriority w:val="99"/>
    <w:rsid w:val="00DC4FBF"/>
    <w:rPr>
      <w:rFonts w:ascii="Open Sans" w:eastAsia="Times New Roman" w:hAnsi="Open Sans" w:cs="Times New Roman"/>
      <w:szCs w:val="20"/>
      <w:lang w:val="en-GB"/>
    </w:rPr>
  </w:style>
  <w:style w:type="paragraph" w:customStyle="1" w:styleId="DocInfo">
    <w:name w:val="Doc Info"/>
    <w:basedOn w:val="BodyText"/>
    <w:rsid w:val="00DC4FBF"/>
    <w:pPr>
      <w:spacing w:before="6000" w:after="0"/>
      <w:ind w:left="357" w:right="357"/>
      <w:contextualSpacing/>
    </w:pPr>
  </w:style>
  <w:style w:type="paragraph" w:customStyle="1" w:styleId="FigureCaption">
    <w:name w:val="Figure Caption"/>
    <w:basedOn w:val="BodyText"/>
    <w:next w:val="BodyText"/>
    <w:qFormat/>
    <w:rsid w:val="00DC4FBF"/>
    <w:pPr>
      <w:keepNext/>
      <w:numPr>
        <w:numId w:val="13"/>
      </w:numPr>
      <w:spacing w:before="240"/>
    </w:pPr>
    <w:rPr>
      <w:i/>
      <w:iCs/>
      <w:sz w:val="20"/>
      <w:szCs w:val="18"/>
    </w:rPr>
  </w:style>
  <w:style w:type="character" w:styleId="FollowedHyperlink">
    <w:name w:val="FollowedHyperlink"/>
    <w:basedOn w:val="DefaultParagraphFont"/>
    <w:uiPriority w:val="99"/>
    <w:rsid w:val="00DC4FBF"/>
    <w:rPr>
      <w:color w:val="0000FF"/>
      <w:u w:val="single"/>
    </w:rPr>
  </w:style>
  <w:style w:type="character" w:styleId="FootnoteReference">
    <w:name w:val="footnote reference"/>
    <w:basedOn w:val="DefaultParagraphFont"/>
    <w:uiPriority w:val="99"/>
    <w:unhideWhenUsed/>
    <w:rsid w:val="00DC4FBF"/>
    <w:rPr>
      <w:vertAlign w:val="superscript"/>
    </w:rPr>
  </w:style>
  <w:style w:type="paragraph" w:styleId="FootnoteText">
    <w:name w:val="footnote text"/>
    <w:basedOn w:val="BodyText"/>
    <w:link w:val="FootnoteTextChar"/>
    <w:uiPriority w:val="99"/>
    <w:unhideWhenUsed/>
    <w:rsid w:val="00DC4FBF"/>
    <w:pPr>
      <w:spacing w:before="0" w:after="0"/>
      <w:ind w:left="0"/>
    </w:pPr>
    <w:rPr>
      <w:sz w:val="16"/>
    </w:rPr>
  </w:style>
  <w:style w:type="character" w:customStyle="1" w:styleId="FootnoteTextChar">
    <w:name w:val="Footnote Text Char"/>
    <w:basedOn w:val="DefaultParagraphFont"/>
    <w:link w:val="FootnoteText"/>
    <w:uiPriority w:val="99"/>
    <w:rsid w:val="00DC4FBF"/>
    <w:rPr>
      <w:rFonts w:ascii="Open Sans" w:eastAsia="Times New Roman" w:hAnsi="Open Sans" w:cs="Times New Roman"/>
      <w:sz w:val="16"/>
      <w:szCs w:val="20"/>
      <w:lang w:val="en-GB"/>
    </w:rPr>
  </w:style>
  <w:style w:type="paragraph" w:customStyle="1" w:styleId="GlossaryDescription">
    <w:name w:val="Glossary Description"/>
    <w:basedOn w:val="BodyText"/>
    <w:uiPriority w:val="4"/>
    <w:qFormat/>
    <w:rsid w:val="00DC4FBF"/>
    <w:pPr>
      <w:spacing w:before="0"/>
      <w:ind w:left="1077"/>
    </w:pPr>
  </w:style>
  <w:style w:type="paragraph" w:customStyle="1" w:styleId="GlossaryHeading">
    <w:name w:val="Glossary Heading"/>
    <w:basedOn w:val="BodyText"/>
    <w:next w:val="Normal"/>
    <w:uiPriority w:val="4"/>
    <w:qFormat/>
    <w:rsid w:val="00DC4FBF"/>
    <w:pPr>
      <w:keepNext/>
      <w:pBdr>
        <w:top w:val="single" w:sz="4" w:space="1" w:color="auto"/>
      </w:pBdr>
      <w:spacing w:after="0"/>
      <w:ind w:left="0"/>
    </w:pPr>
    <w:rPr>
      <w:b/>
      <w:sz w:val="24"/>
    </w:rPr>
  </w:style>
  <w:style w:type="paragraph" w:customStyle="1" w:styleId="GlossaryTerm">
    <w:name w:val="Glossary Term"/>
    <w:basedOn w:val="BodyText"/>
    <w:next w:val="GlossaryDescription"/>
    <w:uiPriority w:val="4"/>
    <w:qFormat/>
    <w:rsid w:val="00DC4FBF"/>
    <w:pPr>
      <w:keepNext/>
      <w:spacing w:before="0" w:after="0"/>
    </w:pPr>
    <w:rPr>
      <w:b/>
    </w:rPr>
  </w:style>
  <w:style w:type="paragraph" w:styleId="Header">
    <w:name w:val="header"/>
    <w:basedOn w:val="BodyText"/>
    <w:link w:val="HeaderChar"/>
    <w:uiPriority w:val="99"/>
    <w:unhideWhenUsed/>
    <w:rsid w:val="00DC4FBF"/>
    <w:pPr>
      <w:spacing w:before="60" w:after="60"/>
      <w:ind w:left="0"/>
      <w:jc w:val="right"/>
    </w:pPr>
    <w:rPr>
      <w:sz w:val="18"/>
      <w:szCs w:val="16"/>
    </w:rPr>
  </w:style>
  <w:style w:type="character" w:customStyle="1" w:styleId="HeaderChar">
    <w:name w:val="Header Char"/>
    <w:basedOn w:val="DefaultParagraphFont"/>
    <w:link w:val="Header"/>
    <w:uiPriority w:val="99"/>
    <w:rsid w:val="00DC4FBF"/>
    <w:rPr>
      <w:rFonts w:ascii="Open Sans" w:eastAsia="Times New Roman" w:hAnsi="Open Sans" w:cs="Times New Roman"/>
      <w:sz w:val="18"/>
      <w:szCs w:val="16"/>
      <w:lang w:val="en-GB"/>
    </w:rPr>
  </w:style>
  <w:style w:type="paragraph" w:customStyle="1" w:styleId="Header1">
    <w:name w:val="Header 1"/>
    <w:basedOn w:val="Header"/>
    <w:rsid w:val="00DC4FBF"/>
  </w:style>
  <w:style w:type="character" w:customStyle="1" w:styleId="Heading1Char">
    <w:name w:val="Heading 1 Char"/>
    <w:aliases w:val="Section Title Char"/>
    <w:basedOn w:val="DefaultParagraphFont"/>
    <w:link w:val="Heading1"/>
    <w:uiPriority w:val="9"/>
    <w:rsid w:val="00DC4FBF"/>
    <w:rPr>
      <w:rFonts w:ascii="Open Sans" w:eastAsia="Times New Roman" w:hAnsi="Open Sans" w:cs="Times New Roman"/>
      <w:b/>
      <w:color w:val="54B948"/>
      <w:sz w:val="36"/>
      <w:szCs w:val="36"/>
      <w:lang w:val="en-GB"/>
    </w:rPr>
  </w:style>
  <w:style w:type="character" w:customStyle="1" w:styleId="Heading2Char">
    <w:name w:val="Heading 2 Char"/>
    <w:basedOn w:val="DefaultParagraphFont"/>
    <w:link w:val="Heading2"/>
    <w:uiPriority w:val="9"/>
    <w:rsid w:val="00113B46"/>
    <w:rPr>
      <w:rFonts w:ascii="Open Sans" w:eastAsia="Times New Roman" w:hAnsi="Open Sans" w:cs="Times New Roman"/>
      <w:b/>
      <w:color w:val="000000" w:themeColor="text1"/>
      <w:sz w:val="34"/>
      <w:szCs w:val="28"/>
      <w:lang w:val="en-GB"/>
    </w:rPr>
  </w:style>
  <w:style w:type="character" w:customStyle="1" w:styleId="Heading3Char">
    <w:name w:val="Heading 3 Char"/>
    <w:basedOn w:val="DefaultParagraphFont"/>
    <w:link w:val="Heading3"/>
    <w:uiPriority w:val="9"/>
    <w:rsid w:val="00DC4FBF"/>
    <w:rPr>
      <w:rFonts w:ascii="Open Sans" w:eastAsia="Times New Roman" w:hAnsi="Open Sans" w:cs="Calibri"/>
      <w:b/>
      <w:sz w:val="28"/>
      <w:szCs w:val="24"/>
      <w:lang w:val="en-GB"/>
    </w:rPr>
  </w:style>
  <w:style w:type="character" w:customStyle="1" w:styleId="Heading4Char">
    <w:name w:val="Heading 4 Char"/>
    <w:basedOn w:val="DefaultParagraphFont"/>
    <w:link w:val="Heading4"/>
    <w:uiPriority w:val="9"/>
    <w:rsid w:val="00DC4FBF"/>
    <w:rPr>
      <w:rFonts w:ascii="Open Sans" w:eastAsia="Times New Roman" w:hAnsi="Open Sans" w:cs="Calibri"/>
      <w:b/>
      <w:sz w:val="24"/>
      <w:szCs w:val="24"/>
      <w:lang w:val="en-GB"/>
    </w:rPr>
  </w:style>
  <w:style w:type="character" w:customStyle="1" w:styleId="Heading5Char">
    <w:name w:val="Heading 5 Char"/>
    <w:basedOn w:val="DefaultParagraphFont"/>
    <w:link w:val="Heading5"/>
    <w:uiPriority w:val="9"/>
    <w:rsid w:val="00DC4FBF"/>
    <w:rPr>
      <w:rFonts w:ascii="Open Sans" w:eastAsia="Times New Roman" w:hAnsi="Open Sans" w:cs="Calibri"/>
      <w:b/>
      <w:szCs w:val="24"/>
      <w:lang w:val="en-GB"/>
    </w:rPr>
  </w:style>
  <w:style w:type="character" w:customStyle="1" w:styleId="Heading6Char">
    <w:name w:val="Heading 6 Char"/>
    <w:basedOn w:val="DefaultParagraphFont"/>
    <w:link w:val="Heading6"/>
    <w:uiPriority w:val="9"/>
    <w:rsid w:val="00DC4FBF"/>
    <w:rPr>
      <w:rFonts w:ascii="Open Sans" w:eastAsia="Times New Roman" w:hAnsi="Open Sans" w:cs="Calibri"/>
      <w:b/>
      <w:i/>
      <w:szCs w:val="20"/>
      <w:lang w:val="en-GB"/>
    </w:rPr>
  </w:style>
  <w:style w:type="character" w:customStyle="1" w:styleId="Heading7Char">
    <w:name w:val="Heading 7 Char"/>
    <w:basedOn w:val="DefaultParagraphFont"/>
    <w:link w:val="Heading7"/>
    <w:uiPriority w:val="9"/>
    <w:rsid w:val="00DC4FB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DC4FB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DC4FBF"/>
    <w:rPr>
      <w:rFonts w:asciiTheme="majorHAnsi" w:eastAsiaTheme="majorEastAsia" w:hAnsiTheme="majorHAnsi" w:cstheme="majorBidi"/>
      <w:i/>
      <w:iCs/>
      <w:color w:val="272727" w:themeColor="text1" w:themeTint="D8"/>
      <w:sz w:val="21"/>
      <w:szCs w:val="21"/>
    </w:rPr>
  </w:style>
  <w:style w:type="numbering" w:customStyle="1" w:styleId="Headings">
    <w:name w:val="Headings"/>
    <w:uiPriority w:val="99"/>
    <w:rsid w:val="00DC4FBF"/>
    <w:pPr>
      <w:numPr>
        <w:numId w:val="6"/>
      </w:numPr>
    </w:pPr>
  </w:style>
  <w:style w:type="character" w:styleId="Hyperlink">
    <w:name w:val="Hyperlink"/>
    <w:basedOn w:val="DefaultParagraphFont"/>
    <w:uiPriority w:val="99"/>
    <w:rsid w:val="00DC4FBF"/>
    <w:rPr>
      <w:color w:val="0000FF"/>
      <w:u w:val="single"/>
    </w:rPr>
  </w:style>
  <w:style w:type="paragraph" w:styleId="Index1">
    <w:name w:val="index 1"/>
    <w:basedOn w:val="BodyText"/>
    <w:autoRedefine/>
    <w:uiPriority w:val="99"/>
    <w:unhideWhenUsed/>
    <w:rsid w:val="00DC4FBF"/>
    <w:pPr>
      <w:tabs>
        <w:tab w:val="right" w:leader="dot" w:pos="4649"/>
      </w:tabs>
      <w:spacing w:before="60" w:after="60"/>
      <w:ind w:left="901" w:right="284" w:hanging="181"/>
    </w:pPr>
    <w:rPr>
      <w:sz w:val="18"/>
    </w:rPr>
  </w:style>
  <w:style w:type="paragraph" w:styleId="Index2">
    <w:name w:val="index 2"/>
    <w:basedOn w:val="Index1"/>
    <w:autoRedefine/>
    <w:uiPriority w:val="99"/>
    <w:unhideWhenUsed/>
    <w:rsid w:val="00DC4FBF"/>
    <w:pPr>
      <w:ind w:left="1258"/>
    </w:pPr>
  </w:style>
  <w:style w:type="character" w:customStyle="1" w:styleId="Italic">
    <w:name w:val="Italic"/>
    <w:uiPriority w:val="4"/>
    <w:qFormat/>
    <w:rsid w:val="00DC4FBF"/>
    <w:rPr>
      <w:i/>
    </w:rPr>
  </w:style>
  <w:style w:type="paragraph" w:customStyle="1" w:styleId="Legal">
    <w:name w:val="Legal"/>
    <w:basedOn w:val="BodyText"/>
    <w:rsid w:val="00DC4FBF"/>
    <w:pPr>
      <w:spacing w:before="60" w:after="60"/>
    </w:pPr>
    <w:rPr>
      <w:sz w:val="18"/>
    </w:rPr>
  </w:style>
  <w:style w:type="paragraph" w:styleId="ListBullet">
    <w:name w:val="List Bullet"/>
    <w:basedOn w:val="BodyText"/>
    <w:uiPriority w:val="4"/>
    <w:qFormat/>
    <w:rsid w:val="00DC4FBF"/>
    <w:pPr>
      <w:numPr>
        <w:numId w:val="8"/>
      </w:numPr>
    </w:pPr>
  </w:style>
  <w:style w:type="paragraph" w:styleId="ListBullet2">
    <w:name w:val="List Bullet 2"/>
    <w:basedOn w:val="ListBullet"/>
    <w:uiPriority w:val="9"/>
    <w:qFormat/>
    <w:rsid w:val="00DC4FBF"/>
    <w:pPr>
      <w:numPr>
        <w:ilvl w:val="1"/>
      </w:numPr>
    </w:pPr>
  </w:style>
  <w:style w:type="paragraph" w:styleId="ListBullet3">
    <w:name w:val="List Bullet 3"/>
    <w:basedOn w:val="ListBullet2"/>
    <w:uiPriority w:val="99"/>
    <w:unhideWhenUsed/>
    <w:rsid w:val="00DC4FBF"/>
    <w:pPr>
      <w:numPr>
        <w:ilvl w:val="2"/>
      </w:numPr>
    </w:pPr>
  </w:style>
  <w:style w:type="paragraph" w:styleId="ListContinue">
    <w:name w:val="List Continue"/>
    <w:basedOn w:val="BodyText"/>
    <w:uiPriority w:val="4"/>
    <w:unhideWhenUsed/>
    <w:qFormat/>
    <w:rsid w:val="00DC4FBF"/>
    <w:pPr>
      <w:ind w:left="1077"/>
    </w:pPr>
  </w:style>
  <w:style w:type="paragraph" w:styleId="ListContinue2">
    <w:name w:val="List Continue 2"/>
    <w:basedOn w:val="ListContinue"/>
    <w:uiPriority w:val="9"/>
    <w:unhideWhenUsed/>
    <w:qFormat/>
    <w:rsid w:val="00DC4FBF"/>
    <w:pPr>
      <w:ind w:left="1440"/>
    </w:pPr>
  </w:style>
  <w:style w:type="paragraph" w:styleId="ListContinue3">
    <w:name w:val="List Continue 3"/>
    <w:basedOn w:val="ListContinue2"/>
    <w:uiPriority w:val="99"/>
    <w:unhideWhenUsed/>
    <w:rsid w:val="00DC4FBF"/>
    <w:pPr>
      <w:ind w:left="1797"/>
    </w:pPr>
  </w:style>
  <w:style w:type="paragraph" w:styleId="ListNumber">
    <w:name w:val="List Number"/>
    <w:basedOn w:val="BodyText"/>
    <w:uiPriority w:val="4"/>
    <w:unhideWhenUsed/>
    <w:qFormat/>
    <w:rsid w:val="00DC4FBF"/>
    <w:pPr>
      <w:numPr>
        <w:numId w:val="11"/>
      </w:numPr>
    </w:pPr>
  </w:style>
  <w:style w:type="paragraph" w:styleId="ListNumber2">
    <w:name w:val="List Number 2"/>
    <w:basedOn w:val="ListNumber"/>
    <w:uiPriority w:val="9"/>
    <w:unhideWhenUsed/>
    <w:qFormat/>
    <w:rsid w:val="00DC4FBF"/>
    <w:pPr>
      <w:numPr>
        <w:ilvl w:val="1"/>
      </w:numPr>
    </w:pPr>
  </w:style>
  <w:style w:type="paragraph" w:styleId="ListNumber3">
    <w:name w:val="List Number 3"/>
    <w:basedOn w:val="ListNumber2"/>
    <w:uiPriority w:val="99"/>
    <w:unhideWhenUsed/>
    <w:rsid w:val="00DC4FBF"/>
    <w:pPr>
      <w:numPr>
        <w:ilvl w:val="2"/>
      </w:numPr>
    </w:pPr>
  </w:style>
  <w:style w:type="paragraph" w:customStyle="1" w:styleId="NoTOCHeading1">
    <w:name w:val="NoTOC Heading 1"/>
    <w:basedOn w:val="Heading1"/>
    <w:next w:val="BodyText"/>
    <w:rsid w:val="00DC4FBF"/>
    <w:pPr>
      <w:ind w:left="181" w:hanging="181"/>
    </w:pPr>
  </w:style>
  <w:style w:type="paragraph" w:customStyle="1" w:styleId="LOTHeading">
    <w:name w:val="LOT Heading"/>
    <w:basedOn w:val="NoTOCHeading1"/>
    <w:next w:val="BodyText"/>
    <w:rsid w:val="00DC4FBF"/>
    <w:pPr>
      <w:pageBreakBefore w:val="0"/>
      <w:outlineLvl w:val="1"/>
    </w:pPr>
    <w:rPr>
      <w:sz w:val="32"/>
    </w:rPr>
  </w:style>
  <w:style w:type="paragraph" w:customStyle="1" w:styleId="Note">
    <w:name w:val="Note"/>
    <w:basedOn w:val="BodyText"/>
    <w:next w:val="BodyText"/>
    <w:uiPriority w:val="9"/>
    <w:qFormat/>
    <w:rsid w:val="00DC4FBF"/>
    <w:pPr>
      <w:shd w:val="clear" w:color="auto" w:fill="E2EFD9" w:themeFill="accent6" w:themeFillTint="33"/>
      <w:ind w:left="1571" w:hanging="851"/>
    </w:pPr>
  </w:style>
  <w:style w:type="paragraph" w:customStyle="1" w:styleId="Note2">
    <w:name w:val="Note 2"/>
    <w:basedOn w:val="Note"/>
    <w:next w:val="BodyText2"/>
    <w:uiPriority w:val="9"/>
    <w:qFormat/>
    <w:rsid w:val="00DC4FBF"/>
    <w:pPr>
      <w:ind w:left="1928"/>
    </w:pPr>
  </w:style>
  <w:style w:type="paragraph" w:customStyle="1" w:styleId="Note3">
    <w:name w:val="Note 3"/>
    <w:basedOn w:val="Note2"/>
    <w:next w:val="Normal"/>
    <w:uiPriority w:val="9"/>
    <w:rsid w:val="00DC4FBF"/>
    <w:pPr>
      <w:ind w:left="2291"/>
    </w:pPr>
  </w:style>
  <w:style w:type="paragraph" w:customStyle="1" w:styleId="NoTOCHeading2">
    <w:name w:val="NoTOC Heading 2"/>
    <w:basedOn w:val="Heading2"/>
    <w:next w:val="BodyText"/>
    <w:rsid w:val="00DC4FBF"/>
  </w:style>
  <w:style w:type="paragraph" w:customStyle="1" w:styleId="NoTOCHeading3">
    <w:name w:val="NoTOC Heading 3"/>
    <w:basedOn w:val="Heading3"/>
    <w:next w:val="BodyText"/>
    <w:rsid w:val="00DC4FBF"/>
  </w:style>
  <w:style w:type="paragraph" w:customStyle="1" w:styleId="NoTOCHeading4">
    <w:name w:val="NoTOC Heading 4"/>
    <w:basedOn w:val="Heading4"/>
    <w:next w:val="BodyText"/>
    <w:rsid w:val="00DC4FBF"/>
  </w:style>
  <w:style w:type="numbering" w:customStyle="1" w:styleId="NumberLists">
    <w:name w:val="Number Lists"/>
    <w:uiPriority w:val="99"/>
    <w:rsid w:val="00DC4FBF"/>
    <w:pPr>
      <w:numPr>
        <w:numId w:val="9"/>
      </w:numPr>
    </w:pPr>
  </w:style>
  <w:style w:type="paragraph" w:customStyle="1" w:styleId="Product">
    <w:name w:val="Product"/>
    <w:next w:val="Title"/>
    <w:link w:val="ProductChar"/>
    <w:rsid w:val="00DC4FBF"/>
    <w:pPr>
      <w:suppressAutoHyphens/>
      <w:spacing w:after="120" w:line="240" w:lineRule="auto"/>
      <w:ind w:left="357" w:right="357"/>
      <w:contextualSpacing/>
      <w:outlineLvl w:val="1"/>
    </w:pPr>
    <w:rPr>
      <w:rFonts w:ascii="Raleway Black" w:eastAsia="Times New Roman" w:hAnsi="Raleway Black" w:cs="Times New Roman"/>
      <w:sz w:val="48"/>
      <w:szCs w:val="60"/>
      <w:lang w:val="en-GB"/>
    </w:rPr>
  </w:style>
  <w:style w:type="character" w:customStyle="1" w:styleId="ProductChar">
    <w:name w:val="Product Char"/>
    <w:basedOn w:val="DefaultParagraphFont"/>
    <w:link w:val="Product"/>
    <w:rsid w:val="00DC4FBF"/>
    <w:rPr>
      <w:rFonts w:ascii="Raleway Black" w:eastAsia="Times New Roman" w:hAnsi="Raleway Black" w:cs="Times New Roman"/>
      <w:sz w:val="48"/>
      <w:szCs w:val="60"/>
      <w:lang w:val="en-GB"/>
    </w:rPr>
  </w:style>
  <w:style w:type="paragraph" w:styleId="Title">
    <w:name w:val="Title"/>
    <w:aliases w:val="DocTitle"/>
    <w:next w:val="DocInfo"/>
    <w:link w:val="TitleChar"/>
    <w:uiPriority w:val="10"/>
    <w:rsid w:val="00DC4FBF"/>
    <w:pPr>
      <w:pBdr>
        <w:bottom w:val="single" w:sz="48" w:space="10" w:color="54B948"/>
      </w:pBdr>
      <w:suppressAutoHyphens/>
      <w:spacing w:after="120" w:line="240" w:lineRule="auto"/>
      <w:ind w:left="357" w:right="357"/>
      <w:contextualSpacing/>
      <w:outlineLvl w:val="2"/>
    </w:pPr>
    <w:rPr>
      <w:rFonts w:ascii="Open Sans" w:eastAsiaTheme="majorEastAsia" w:hAnsi="Open Sans" w:cstheme="majorBidi"/>
      <w:b/>
      <w:sz w:val="48"/>
      <w:szCs w:val="56"/>
      <w:lang w:val="en-GB"/>
    </w:rPr>
  </w:style>
  <w:style w:type="character" w:customStyle="1" w:styleId="TitleChar">
    <w:name w:val="Title Char"/>
    <w:aliases w:val="DocTitle Char"/>
    <w:basedOn w:val="DefaultParagraphFont"/>
    <w:link w:val="Title"/>
    <w:uiPriority w:val="10"/>
    <w:rsid w:val="00DC4FBF"/>
    <w:rPr>
      <w:rFonts w:ascii="Open Sans" w:eastAsiaTheme="majorEastAsia" w:hAnsi="Open Sans" w:cstheme="majorBidi"/>
      <w:b/>
      <w:sz w:val="48"/>
      <w:szCs w:val="56"/>
      <w:lang w:val="en-GB"/>
    </w:rPr>
  </w:style>
  <w:style w:type="paragraph" w:customStyle="1" w:styleId="TableBody">
    <w:name w:val="Table Body"/>
    <w:basedOn w:val="BodyText"/>
    <w:qFormat/>
    <w:rsid w:val="00DC4FBF"/>
    <w:pPr>
      <w:spacing w:before="60" w:after="60"/>
      <w:ind w:left="0"/>
    </w:pPr>
    <w:rPr>
      <w:sz w:val="20"/>
    </w:rPr>
  </w:style>
  <w:style w:type="numbering" w:customStyle="1" w:styleId="TableBulletLists">
    <w:name w:val="Table Bullet Lists"/>
    <w:uiPriority w:val="99"/>
    <w:rsid w:val="00DC4FBF"/>
    <w:pPr>
      <w:numPr>
        <w:numId w:val="12"/>
      </w:numPr>
    </w:pPr>
  </w:style>
  <w:style w:type="paragraph" w:customStyle="1" w:styleId="TableCaption">
    <w:name w:val="Table Caption"/>
    <w:basedOn w:val="BodyText"/>
    <w:next w:val="BodyText"/>
    <w:uiPriority w:val="4"/>
    <w:qFormat/>
    <w:rsid w:val="00DC4FBF"/>
    <w:pPr>
      <w:keepNext/>
      <w:numPr>
        <w:ilvl w:val="2"/>
        <w:numId w:val="13"/>
      </w:numPr>
      <w:tabs>
        <w:tab w:val="left" w:pos="1440"/>
      </w:tabs>
      <w:spacing w:before="240"/>
    </w:pPr>
    <w:rPr>
      <w:i/>
      <w:sz w:val="20"/>
    </w:rPr>
  </w:style>
  <w:style w:type="paragraph" w:customStyle="1" w:styleId="TableCaution">
    <w:name w:val="Table Caution"/>
    <w:basedOn w:val="TableBody"/>
    <w:next w:val="TableBody"/>
    <w:uiPriority w:val="4"/>
    <w:qFormat/>
    <w:rsid w:val="00DC4FBF"/>
    <w:pPr>
      <w:shd w:val="clear" w:color="auto" w:fill="FFF2CC" w:themeFill="accent4" w:themeFillTint="33"/>
      <w:tabs>
        <w:tab w:val="left" w:pos="1077"/>
      </w:tabs>
      <w:ind w:left="284" w:hanging="284"/>
    </w:pPr>
  </w:style>
  <w:style w:type="paragraph" w:customStyle="1" w:styleId="TableCodeBody">
    <w:name w:val="Table Code Body"/>
    <w:basedOn w:val="TableBody"/>
    <w:uiPriority w:val="9"/>
    <w:qFormat/>
    <w:rsid w:val="00DC4FBF"/>
    <w:pPr>
      <w:shd w:val="clear" w:color="auto" w:fill="F2F2F2" w:themeFill="background1" w:themeFillShade="F2"/>
    </w:pPr>
    <w:rPr>
      <w:rFonts w:ascii="Courier New" w:eastAsiaTheme="minorHAnsi" w:hAnsi="Courier New"/>
    </w:rPr>
  </w:style>
  <w:style w:type="table" w:styleId="TableGrid">
    <w:name w:val="Table Grid"/>
    <w:basedOn w:val="TableNormal"/>
    <w:uiPriority w:val="59"/>
    <w:rsid w:val="00DC4FBF"/>
    <w:pPr>
      <w:suppressAutoHyphens/>
      <w:spacing w:after="0" w:line="240" w:lineRule="auto"/>
    </w:pPr>
    <w:rPr>
      <w:rFonts w:ascii="Open Sans" w:eastAsia="MS Mincho" w:hAnsi="Open Sans" w:cs="Times New Roman"/>
      <w:sz w:val="20"/>
      <w:szCs w:val="20"/>
    </w:rPr>
    <w:tblPr>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trPr>
    <w:tcPr>
      <w:shd w:val="clear" w:color="auto" w:fill="auto"/>
    </w:tcPr>
  </w:style>
  <w:style w:type="paragraph" w:customStyle="1" w:styleId="TableHeading">
    <w:name w:val="Table Heading"/>
    <w:basedOn w:val="BodyText"/>
    <w:qFormat/>
    <w:rsid w:val="00DC4FBF"/>
    <w:pPr>
      <w:spacing w:before="60" w:after="60"/>
      <w:ind w:left="0"/>
    </w:pPr>
    <w:rPr>
      <w:b/>
      <w:color w:val="FFFFFF" w:themeColor="background1"/>
      <w:sz w:val="20"/>
      <w:szCs w:val="22"/>
    </w:rPr>
  </w:style>
  <w:style w:type="table" w:customStyle="1" w:styleId="TableHeadingLeft">
    <w:name w:val="Table Heading Left"/>
    <w:basedOn w:val="TableGrid"/>
    <w:uiPriority w:val="99"/>
    <w:rsid w:val="00DC4FBF"/>
    <w:tblPr/>
    <w:tcPr>
      <w:shd w:val="clear" w:color="auto" w:fill="auto"/>
    </w:tcPr>
    <w:tblStylePr w:type="firstCol">
      <w:rPr>
        <w:rFonts w:ascii="Segoe UI" w:hAnsi="Segoe UI"/>
        <w:color w:val="FFFFFF" w:themeColor="background1"/>
        <w:sz w:val="20"/>
      </w:rPr>
      <w:tblPr/>
      <w:tcPr>
        <w:shd w:val="clear" w:color="auto" w:fill="54B948"/>
      </w:tcPr>
    </w:tblStylePr>
  </w:style>
  <w:style w:type="table" w:customStyle="1" w:styleId="TableHeadingTop">
    <w:name w:val="Table Heading Top"/>
    <w:basedOn w:val="TableGrid"/>
    <w:uiPriority w:val="99"/>
    <w:rsid w:val="00DC4FBF"/>
    <w:tblPr/>
    <w:tcPr>
      <w:shd w:val="clear" w:color="auto" w:fill="auto"/>
    </w:tcPr>
    <w:tblStylePr w:type="firstRow">
      <w:rPr>
        <w:rFonts w:ascii="Segoe UI" w:hAnsi="Segoe UI"/>
        <w:b w:val="0"/>
        <w:color w:val="FFFFFF" w:themeColor="background1"/>
        <w:sz w:val="20"/>
      </w:rPr>
      <w:tblPr/>
      <w:trPr>
        <w:tblHeader/>
      </w:trPr>
      <w:tcPr>
        <w:shd w:val="clear" w:color="auto" w:fill="54B948"/>
      </w:tcPr>
    </w:tblStylePr>
  </w:style>
  <w:style w:type="table" w:customStyle="1" w:styleId="TableHeadingTopLeft">
    <w:name w:val="Table Heading Top+Left"/>
    <w:basedOn w:val="TableGrid"/>
    <w:uiPriority w:val="99"/>
    <w:rsid w:val="00DC4FBF"/>
    <w:tblPr/>
    <w:tcPr>
      <w:shd w:val="clear" w:color="auto" w:fill="auto"/>
    </w:tcPr>
    <w:tblStylePr w:type="firstRow">
      <w:rPr>
        <w:rFonts w:ascii="Segoe UI" w:hAnsi="Segoe UI"/>
        <w:color w:val="FFFFFF" w:themeColor="background1"/>
        <w:sz w:val="20"/>
      </w:rPr>
      <w:tblPr/>
      <w:tcPr>
        <w:shd w:val="clear" w:color="auto" w:fill="54B948"/>
      </w:tcPr>
    </w:tblStylePr>
    <w:tblStylePr w:type="firstCol">
      <w:rPr>
        <w:rFonts w:ascii="Segoe UI" w:hAnsi="Segoe UI"/>
        <w:color w:val="FFFFFF" w:themeColor="background1"/>
        <w:sz w:val="20"/>
      </w:rPr>
      <w:tblPr/>
      <w:tcPr>
        <w:shd w:val="clear" w:color="auto" w:fill="54B948"/>
      </w:tcPr>
    </w:tblStylePr>
  </w:style>
  <w:style w:type="paragraph" w:customStyle="1" w:styleId="TableListBullet">
    <w:name w:val="Table List Bullet"/>
    <w:basedOn w:val="TableBody"/>
    <w:uiPriority w:val="9"/>
    <w:qFormat/>
    <w:rsid w:val="00DC4FBF"/>
    <w:pPr>
      <w:numPr>
        <w:numId w:val="14"/>
      </w:numPr>
    </w:pPr>
  </w:style>
  <w:style w:type="paragraph" w:customStyle="1" w:styleId="TableListBullet2">
    <w:name w:val="Table List Bullet 2"/>
    <w:basedOn w:val="TableListBullet"/>
    <w:uiPriority w:val="9"/>
    <w:rsid w:val="00DC4FBF"/>
    <w:pPr>
      <w:numPr>
        <w:ilvl w:val="1"/>
      </w:numPr>
    </w:pPr>
  </w:style>
  <w:style w:type="paragraph" w:customStyle="1" w:styleId="TableListContinue">
    <w:name w:val="Table List Continue"/>
    <w:basedOn w:val="TableBody"/>
    <w:uiPriority w:val="9"/>
    <w:qFormat/>
    <w:rsid w:val="00DC4FBF"/>
    <w:pPr>
      <w:ind w:left="284"/>
    </w:pPr>
  </w:style>
  <w:style w:type="paragraph" w:customStyle="1" w:styleId="TableListContinue2">
    <w:name w:val="Table List Continue 2"/>
    <w:basedOn w:val="TableListContinue"/>
    <w:uiPriority w:val="9"/>
    <w:rsid w:val="00DC4FBF"/>
    <w:pPr>
      <w:ind w:left="567"/>
    </w:pPr>
  </w:style>
  <w:style w:type="paragraph" w:customStyle="1" w:styleId="TableListNumber">
    <w:name w:val="Table List Number"/>
    <w:basedOn w:val="TableBody"/>
    <w:uiPriority w:val="9"/>
    <w:qFormat/>
    <w:rsid w:val="00DC4FBF"/>
    <w:pPr>
      <w:numPr>
        <w:numId w:val="15"/>
      </w:numPr>
    </w:pPr>
  </w:style>
  <w:style w:type="paragraph" w:customStyle="1" w:styleId="TableListNumber2">
    <w:name w:val="Table List Number 2"/>
    <w:basedOn w:val="TableListNumber"/>
    <w:uiPriority w:val="9"/>
    <w:rsid w:val="00DC4FBF"/>
    <w:pPr>
      <w:keepNext/>
      <w:numPr>
        <w:ilvl w:val="1"/>
      </w:numPr>
    </w:pPr>
  </w:style>
  <w:style w:type="table" w:customStyle="1" w:styleId="TableNoLines">
    <w:name w:val="Table NoLines"/>
    <w:basedOn w:val="TableGrid"/>
    <w:uiPriority w:val="99"/>
    <w:rsid w:val="00DC4FBF"/>
    <w:tblPr>
      <w:tblBorders>
        <w:top w:val="none" w:sz="0" w:space="0" w:color="auto"/>
        <w:left w:val="none" w:sz="0" w:space="0" w:color="auto"/>
        <w:bottom w:val="none" w:sz="0" w:space="0" w:color="auto"/>
        <w:right w:val="none" w:sz="0" w:space="0" w:color="auto"/>
        <w:insideH w:val="none" w:sz="0" w:space="0" w:color="auto"/>
        <w:insideV w:val="none" w:sz="0" w:space="0" w:color="auto"/>
      </w:tblBorders>
    </w:tblPr>
    <w:tcPr>
      <w:shd w:val="clear" w:color="auto" w:fill="auto"/>
    </w:tcPr>
  </w:style>
  <w:style w:type="paragraph" w:customStyle="1" w:styleId="TableNote">
    <w:name w:val="Table Note"/>
    <w:basedOn w:val="TableBody"/>
    <w:next w:val="TableBody"/>
    <w:uiPriority w:val="9"/>
    <w:qFormat/>
    <w:rsid w:val="00DC4FBF"/>
    <w:pPr>
      <w:shd w:val="clear" w:color="auto" w:fill="E2EFD9" w:themeFill="accent6" w:themeFillTint="33"/>
      <w:tabs>
        <w:tab w:val="left" w:pos="720"/>
      </w:tabs>
      <w:ind w:left="284" w:hanging="284"/>
    </w:pPr>
  </w:style>
  <w:style w:type="numbering" w:customStyle="1" w:styleId="TableNumberLists">
    <w:name w:val="Table Number Lists"/>
    <w:uiPriority w:val="99"/>
    <w:rsid w:val="00DC4FBF"/>
    <w:pPr>
      <w:numPr>
        <w:numId w:val="15"/>
      </w:numPr>
    </w:pPr>
  </w:style>
  <w:style w:type="paragraph" w:styleId="TableofFigures">
    <w:name w:val="table of figures"/>
    <w:basedOn w:val="BodyText"/>
    <w:next w:val="BodyText"/>
    <w:uiPriority w:val="99"/>
    <w:unhideWhenUsed/>
    <w:rsid w:val="00DC4FBF"/>
    <w:pPr>
      <w:tabs>
        <w:tab w:val="right" w:leader="dot" w:pos="10081"/>
      </w:tabs>
      <w:spacing w:before="60" w:after="60"/>
      <w:ind w:left="901" w:hanging="181"/>
    </w:pPr>
    <w:rPr>
      <w:sz w:val="20"/>
    </w:rPr>
  </w:style>
  <w:style w:type="paragraph" w:customStyle="1" w:styleId="TableWarning">
    <w:name w:val="Table Warning"/>
    <w:basedOn w:val="TableBody"/>
    <w:next w:val="TableBody"/>
    <w:uiPriority w:val="9"/>
    <w:qFormat/>
    <w:rsid w:val="00DC4FBF"/>
    <w:pPr>
      <w:shd w:val="clear" w:color="auto" w:fill="FBE4D5" w:themeFill="accent2" w:themeFillTint="33"/>
      <w:tabs>
        <w:tab w:val="left" w:pos="1077"/>
      </w:tabs>
      <w:ind w:left="284" w:hanging="284"/>
    </w:pPr>
  </w:style>
  <w:style w:type="paragraph" w:styleId="TOC1">
    <w:name w:val="toc 1"/>
    <w:basedOn w:val="BodyText"/>
    <w:next w:val="BodyText"/>
    <w:autoRedefine/>
    <w:uiPriority w:val="39"/>
    <w:unhideWhenUsed/>
    <w:rsid w:val="006A7A76"/>
    <w:pPr>
      <w:tabs>
        <w:tab w:val="right" w:leader="dot" w:pos="10081"/>
      </w:tabs>
      <w:spacing w:after="0"/>
    </w:pPr>
    <w:rPr>
      <w:b/>
      <w:szCs w:val="28"/>
    </w:rPr>
  </w:style>
  <w:style w:type="paragraph" w:styleId="TOC2">
    <w:name w:val="toc 2"/>
    <w:basedOn w:val="TOC1"/>
    <w:next w:val="BodyText"/>
    <w:autoRedefine/>
    <w:uiPriority w:val="39"/>
    <w:unhideWhenUsed/>
    <w:rsid w:val="00DC4FBF"/>
    <w:pPr>
      <w:spacing w:before="60" w:after="60"/>
      <w:ind w:left="1258" w:hanging="181"/>
    </w:pPr>
    <w:rPr>
      <w:rFonts w:cs="Open Sans"/>
      <w:b w:val="0"/>
      <w:sz w:val="20"/>
    </w:rPr>
  </w:style>
  <w:style w:type="paragraph" w:styleId="TOC3">
    <w:name w:val="toc 3"/>
    <w:basedOn w:val="TOC2"/>
    <w:next w:val="BodyText"/>
    <w:autoRedefine/>
    <w:uiPriority w:val="39"/>
    <w:unhideWhenUsed/>
    <w:rsid w:val="00DC4FBF"/>
    <w:pPr>
      <w:ind w:left="1621"/>
    </w:pPr>
  </w:style>
  <w:style w:type="character" w:styleId="UnresolvedMention">
    <w:name w:val="Unresolved Mention"/>
    <w:basedOn w:val="DefaultParagraphFont"/>
    <w:uiPriority w:val="99"/>
    <w:unhideWhenUsed/>
    <w:rsid w:val="00DC4FBF"/>
    <w:rPr>
      <w:color w:val="605E5C"/>
      <w:shd w:val="clear" w:color="auto" w:fill="E1DFDD"/>
    </w:rPr>
  </w:style>
  <w:style w:type="paragraph" w:customStyle="1" w:styleId="Warning">
    <w:name w:val="Warning"/>
    <w:basedOn w:val="BodyText"/>
    <w:next w:val="BodyText"/>
    <w:uiPriority w:val="9"/>
    <w:qFormat/>
    <w:rsid w:val="00DC4FBF"/>
    <w:pPr>
      <w:numPr>
        <w:numId w:val="16"/>
      </w:numPr>
      <w:shd w:val="clear" w:color="auto" w:fill="FBE4D5" w:themeFill="accent2" w:themeFillTint="33"/>
      <w:tabs>
        <w:tab w:val="left" w:pos="720"/>
        <w:tab w:val="left" w:pos="1440"/>
      </w:tabs>
    </w:pPr>
  </w:style>
  <w:style w:type="paragraph" w:customStyle="1" w:styleId="Warning2">
    <w:name w:val="Warning 2"/>
    <w:basedOn w:val="Warning"/>
    <w:next w:val="BodyText2"/>
    <w:uiPriority w:val="9"/>
    <w:qFormat/>
    <w:rsid w:val="00DC4FBF"/>
    <w:pPr>
      <w:numPr>
        <w:ilvl w:val="1"/>
      </w:numPr>
      <w:tabs>
        <w:tab w:val="clear" w:pos="720"/>
        <w:tab w:val="clear" w:pos="1440"/>
        <w:tab w:val="left" w:pos="1077"/>
        <w:tab w:val="left" w:pos="1797"/>
      </w:tabs>
      <w:suppressAutoHyphens w:val="0"/>
    </w:pPr>
  </w:style>
  <w:style w:type="paragraph" w:customStyle="1" w:styleId="Warning3">
    <w:name w:val="Warning 3"/>
    <w:basedOn w:val="Warning2"/>
    <w:next w:val="Normal"/>
    <w:uiPriority w:val="9"/>
    <w:rsid w:val="00DC4FBF"/>
    <w:pPr>
      <w:numPr>
        <w:ilvl w:val="2"/>
      </w:numPr>
      <w:tabs>
        <w:tab w:val="clear" w:pos="1077"/>
        <w:tab w:val="clear" w:pos="1797"/>
        <w:tab w:val="left" w:pos="1440"/>
        <w:tab w:val="left" w:pos="2155"/>
      </w:tabs>
    </w:pPr>
  </w:style>
  <w:style w:type="numbering" w:customStyle="1" w:styleId="Warnings">
    <w:name w:val="Warnings"/>
    <w:uiPriority w:val="99"/>
    <w:rsid w:val="00DC4FBF"/>
    <w:pPr>
      <w:numPr>
        <w:numId w:val="16"/>
      </w:numPr>
    </w:pPr>
  </w:style>
  <w:style w:type="paragraph" w:styleId="Revision">
    <w:name w:val="Revision"/>
    <w:hidden/>
    <w:uiPriority w:val="99"/>
    <w:semiHidden/>
    <w:rsid w:val="00570B77"/>
    <w:pPr>
      <w:spacing w:after="0" w:line="240" w:lineRule="auto"/>
    </w:pPr>
    <w:rPr>
      <w:rFonts w:ascii="Open Sans" w:eastAsia="Times New Roman" w:hAnsi="Open Sans" w:cs="Times New Roman"/>
      <w:lang w:val="en-GB"/>
    </w:rPr>
  </w:style>
  <w:style w:type="paragraph" w:styleId="TOC4">
    <w:name w:val="toc 4"/>
    <w:hidden/>
    <w:uiPriority w:val="39"/>
    <w:rsid w:val="00570B77"/>
    <w:pPr>
      <w:spacing w:after="0"/>
      <w:ind w:left="745" w:right="15" w:hanging="10"/>
    </w:pPr>
    <w:rPr>
      <w:rFonts w:ascii="Calibri" w:eastAsia="Calibri" w:hAnsi="Calibri" w:cs="Calibri"/>
      <w:color w:val="000000"/>
      <w:sz w:val="16"/>
    </w:rPr>
  </w:style>
  <w:style w:type="table" w:customStyle="1" w:styleId="TableGrid1">
    <w:name w:val="Table Grid1"/>
    <w:rsid w:val="00570B77"/>
    <w:pPr>
      <w:spacing w:after="0" w:line="240" w:lineRule="auto"/>
    </w:pPr>
    <w:rPr>
      <w:rFonts w:eastAsiaTheme="minorEastAsia"/>
    </w:rPr>
    <w:tblPr>
      <w:tblCellMar>
        <w:top w:w="0" w:type="dxa"/>
        <w:left w:w="0" w:type="dxa"/>
        <w:bottom w:w="0" w:type="dxa"/>
        <w:right w:w="0" w:type="dxa"/>
      </w:tblCellMar>
    </w:tblPr>
  </w:style>
  <w:style w:type="paragraph" w:customStyle="1" w:styleId="TableCellText">
    <w:name w:val="Table Cell Text"/>
    <w:basedOn w:val="Normal"/>
    <w:rsid w:val="00570B77"/>
    <w:pPr>
      <w:suppressAutoHyphens/>
      <w:spacing w:before="60" w:after="60" w:line="252" w:lineRule="auto"/>
    </w:pPr>
    <w:rPr>
      <w:rFonts w:eastAsia="Times New Roman" w:cs="Arial"/>
      <w:sz w:val="16"/>
      <w:szCs w:val="20"/>
      <w:lang w:bidi="en-US"/>
    </w:rPr>
  </w:style>
  <w:style w:type="paragraph" w:customStyle="1" w:styleId="TableHeader">
    <w:name w:val="Table Header"/>
    <w:basedOn w:val="Normal"/>
    <w:next w:val="Normal"/>
    <w:rsid w:val="00570B77"/>
    <w:pPr>
      <w:suppressAutoHyphens/>
      <w:spacing w:before="60" w:after="60" w:line="240" w:lineRule="auto"/>
      <w:jc w:val="center"/>
    </w:pPr>
    <w:rPr>
      <w:rFonts w:eastAsia="Times New Roman" w:cs="Arial"/>
      <w:sz w:val="20"/>
      <w:szCs w:val="20"/>
      <w:lang w:bidi="en-US"/>
    </w:rPr>
  </w:style>
  <w:style w:type="paragraph" w:customStyle="1" w:styleId="CellTextChar">
    <w:name w:val="Cell Text Char"/>
    <w:basedOn w:val="Normal"/>
    <w:rsid w:val="00570B77"/>
    <w:pPr>
      <w:suppressAutoHyphens/>
      <w:spacing w:before="60" w:after="60" w:line="252" w:lineRule="auto"/>
    </w:pPr>
    <w:rPr>
      <w:rFonts w:eastAsia="Times New Roman" w:cs="Arial"/>
      <w:sz w:val="16"/>
      <w:szCs w:val="20"/>
      <w:lang w:bidi="en-US"/>
    </w:rPr>
  </w:style>
  <w:style w:type="paragraph" w:styleId="ListParagraph">
    <w:name w:val="List Paragraph"/>
    <w:basedOn w:val="Normal"/>
    <w:uiPriority w:val="34"/>
    <w:qFormat/>
    <w:rsid w:val="00570B77"/>
    <w:pPr>
      <w:ind w:left="720"/>
      <w:contextualSpacing/>
    </w:pPr>
    <w:rPr>
      <w:rFonts w:asciiTheme="minorHAnsi" w:eastAsiaTheme="minorHAnsi" w:hAnsiTheme="minorHAnsi" w:cstheme="minorBidi"/>
    </w:rPr>
  </w:style>
  <w:style w:type="paragraph" w:styleId="Caption">
    <w:name w:val="caption"/>
    <w:basedOn w:val="Normal"/>
    <w:next w:val="Normal"/>
    <w:uiPriority w:val="35"/>
    <w:qFormat/>
    <w:rsid w:val="00570B77"/>
    <w:pPr>
      <w:spacing w:after="200" w:line="240" w:lineRule="auto"/>
    </w:pPr>
    <w:rPr>
      <w:i/>
      <w:iCs/>
      <w:color w:val="44546A" w:themeColor="text2"/>
      <w:sz w:val="18"/>
      <w:szCs w:val="18"/>
    </w:rPr>
  </w:style>
  <w:style w:type="paragraph" w:customStyle="1" w:styleId="Standard">
    <w:name w:val="Standard"/>
    <w:rsid w:val="00570B77"/>
    <w:pPr>
      <w:widowControl w:val="0"/>
      <w:suppressAutoHyphens/>
      <w:spacing w:after="0" w:line="240" w:lineRule="auto"/>
      <w:textAlignment w:val="baseline"/>
    </w:pPr>
    <w:rPr>
      <w:rFonts w:ascii="Times New Roman" w:eastAsia="Arial Unicode MS" w:hAnsi="Times New Roman" w:cs="Times New Roman"/>
      <w:kern w:val="1"/>
      <w:sz w:val="20"/>
      <w:szCs w:val="24"/>
      <w:lang w:eastAsia="ar-SA"/>
    </w:rPr>
  </w:style>
  <w:style w:type="paragraph" w:customStyle="1" w:styleId="Default">
    <w:name w:val="Default"/>
    <w:rsid w:val="00570B77"/>
    <w:pPr>
      <w:autoSpaceDE w:val="0"/>
      <w:autoSpaceDN w:val="0"/>
      <w:adjustRightInd w:val="0"/>
      <w:spacing w:after="0" w:line="240" w:lineRule="auto"/>
    </w:pPr>
    <w:rPr>
      <w:rFonts w:ascii="Open Sans" w:eastAsiaTheme="minorEastAsia" w:hAnsi="Open Sans" w:cs="Open Sans"/>
      <w:color w:val="000000"/>
      <w:sz w:val="24"/>
      <w:szCs w:val="24"/>
    </w:rPr>
  </w:style>
  <w:style w:type="paragraph" w:styleId="TOC5">
    <w:name w:val="toc 5"/>
    <w:basedOn w:val="Normal"/>
    <w:next w:val="Normal"/>
    <w:autoRedefine/>
    <w:uiPriority w:val="39"/>
    <w:rsid w:val="00570B77"/>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rsid w:val="00570B77"/>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rsid w:val="00570B77"/>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rsid w:val="00570B77"/>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rsid w:val="00570B77"/>
    <w:pPr>
      <w:spacing w:after="100"/>
      <w:ind w:left="1760"/>
    </w:pPr>
    <w:rPr>
      <w:rFonts w:asciiTheme="minorHAnsi" w:eastAsiaTheme="minorEastAsia" w:hAnsiTheme="minorHAnsi" w:cstheme="minorBidi"/>
    </w:rPr>
  </w:style>
  <w:style w:type="character" w:customStyle="1" w:styleId="normaltextrun">
    <w:name w:val="normaltextrun"/>
    <w:basedOn w:val="DefaultParagraphFont"/>
    <w:rsid w:val="001A75C8"/>
  </w:style>
  <w:style w:type="character" w:customStyle="1" w:styleId="eop">
    <w:name w:val="eop"/>
    <w:basedOn w:val="DefaultParagraphFont"/>
    <w:rsid w:val="001A75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5.png"/><Relationship Id="rId42" Type="http://schemas.openxmlformats.org/officeDocument/2006/relationships/image" Target="media/image18.png"/><Relationship Id="rId63" Type="http://schemas.openxmlformats.org/officeDocument/2006/relationships/image" Target="media/image37.png"/><Relationship Id="rId84" Type="http://schemas.openxmlformats.org/officeDocument/2006/relationships/image" Target="media/image58.png"/><Relationship Id="rId138" Type="http://schemas.openxmlformats.org/officeDocument/2006/relationships/image" Target="media/image112.png"/><Relationship Id="rId159" Type="http://schemas.openxmlformats.org/officeDocument/2006/relationships/oleObject" Target="embeddings/oleObject12.bin"/><Relationship Id="rId107" Type="http://schemas.openxmlformats.org/officeDocument/2006/relationships/image" Target="media/image81.png"/><Relationship Id="rId11" Type="http://schemas.microsoft.com/office/2018/08/relationships/commentsExtensible" Target="commentsExtensible.xml"/><Relationship Id="rId32" Type="http://schemas.openxmlformats.org/officeDocument/2006/relationships/image" Target="media/image13.png"/><Relationship Id="rId53" Type="http://schemas.openxmlformats.org/officeDocument/2006/relationships/image" Target="media/image28.png"/><Relationship Id="rId74" Type="http://schemas.openxmlformats.org/officeDocument/2006/relationships/image" Target="media/image48.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31.png"/><Relationship Id="rId22" Type="http://schemas.openxmlformats.org/officeDocument/2006/relationships/image" Target="media/image6.png"/><Relationship Id="rId43" Type="http://schemas.openxmlformats.org/officeDocument/2006/relationships/oleObject" Target="embeddings/oleObject9.bin"/><Relationship Id="rId64" Type="http://schemas.openxmlformats.org/officeDocument/2006/relationships/image" Target="media/image38.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59.png"/><Relationship Id="rId150" Type="http://schemas.openxmlformats.org/officeDocument/2006/relationships/image" Target="media/image124.png"/><Relationship Id="rId12" Type="http://schemas.openxmlformats.org/officeDocument/2006/relationships/header" Target="header1.xml"/><Relationship Id="rId33" Type="http://schemas.openxmlformats.org/officeDocument/2006/relationships/oleObject" Target="embeddings/oleObject4.bin"/><Relationship Id="rId108" Type="http://schemas.openxmlformats.org/officeDocument/2006/relationships/image" Target="media/image82.png"/><Relationship Id="rId129" Type="http://schemas.openxmlformats.org/officeDocument/2006/relationships/image" Target="media/image103.png"/><Relationship Id="rId54" Type="http://schemas.openxmlformats.org/officeDocument/2006/relationships/image" Target="media/image29.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image" Target="media/image114.emf"/><Relationship Id="rId145" Type="http://schemas.openxmlformats.org/officeDocument/2006/relationships/image" Target="media/image119.png"/><Relationship Id="rId161" Type="http://schemas.openxmlformats.org/officeDocument/2006/relationships/image" Target="media/image132.png"/><Relationship Id="rId16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1.png"/><Relationship Id="rId49" Type="http://schemas.openxmlformats.org/officeDocument/2006/relationships/image" Target="media/image24.pn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19.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image" Target="media/image104.png"/><Relationship Id="rId135" Type="http://schemas.openxmlformats.org/officeDocument/2006/relationships/image" Target="media/image109.png"/><Relationship Id="rId151" Type="http://schemas.openxmlformats.org/officeDocument/2006/relationships/image" Target="media/image125.png"/><Relationship Id="rId156" Type="http://schemas.openxmlformats.org/officeDocument/2006/relationships/image" Target="media/image129.png"/><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oleObject" Target="embeddings/oleObject7.bin"/><Relationship Id="rId109" Type="http://schemas.openxmlformats.org/officeDocument/2006/relationships/image" Target="media/image83.png"/><Relationship Id="rId34" Type="http://schemas.openxmlformats.org/officeDocument/2006/relationships/image" Target="media/image14.png"/><Relationship Id="rId50" Type="http://schemas.openxmlformats.org/officeDocument/2006/relationships/image" Target="media/image25.png"/><Relationship Id="rId55" Type="http://schemas.openxmlformats.org/officeDocument/2006/relationships/image" Target="media/image30.jp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image" Target="media/image120.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5.emf"/><Relationship Id="rId92" Type="http://schemas.openxmlformats.org/officeDocument/2006/relationships/image" Target="media/image66.png"/><Relationship Id="rId162" Type="http://schemas.openxmlformats.org/officeDocument/2006/relationships/oleObject" Target="embeddings/oleObject13.bin"/><Relationship Id="rId2" Type="http://schemas.openxmlformats.org/officeDocument/2006/relationships/numbering" Target="numbering.xml"/><Relationship Id="rId29" Type="http://schemas.openxmlformats.org/officeDocument/2006/relationships/oleObject" Target="embeddings/oleObject2.bin"/><Relationship Id="rId24" Type="http://schemas.openxmlformats.org/officeDocument/2006/relationships/image" Target="media/image8.png"/><Relationship Id="rId40" Type="http://schemas.openxmlformats.org/officeDocument/2006/relationships/image" Target="media/image17.png"/><Relationship Id="rId45" Type="http://schemas.openxmlformats.org/officeDocument/2006/relationships/image" Target="media/image20.jp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emf"/><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oleObject" Target="embeddings/oleObject11.bin"/><Relationship Id="rId61" Type="http://schemas.openxmlformats.org/officeDocument/2006/relationships/image" Target="media/image35.png"/><Relationship Id="rId82" Type="http://schemas.openxmlformats.org/officeDocument/2006/relationships/image" Target="media/image56.png"/><Relationship Id="rId152" Type="http://schemas.openxmlformats.org/officeDocument/2006/relationships/image" Target="media/image126.png"/><Relationship Id="rId19" Type="http://schemas.openxmlformats.org/officeDocument/2006/relationships/image" Target="media/image3.png"/><Relationship Id="rId14" Type="http://schemas.openxmlformats.org/officeDocument/2006/relationships/footer" Target="footer1.xml"/><Relationship Id="rId30" Type="http://schemas.openxmlformats.org/officeDocument/2006/relationships/image" Target="media/image12.png"/><Relationship Id="rId35" Type="http://schemas.openxmlformats.org/officeDocument/2006/relationships/oleObject" Target="embeddings/oleObject5.bin"/><Relationship Id="rId56" Type="http://schemas.openxmlformats.org/officeDocument/2006/relationships/image" Target="media/image23.jpe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emf"/><Relationship Id="rId126" Type="http://schemas.openxmlformats.org/officeDocument/2006/relationships/image" Target="media/image100.png"/><Relationship Id="rId147" Type="http://schemas.openxmlformats.org/officeDocument/2006/relationships/image" Target="media/image121.png"/><Relationship Id="rId168" Type="http://schemas.microsoft.com/office/2011/relationships/people" Target="people.xml"/><Relationship Id="rId8" Type="http://schemas.openxmlformats.org/officeDocument/2006/relationships/comments" Target="comments.xml"/><Relationship Id="rId51" Type="http://schemas.openxmlformats.org/officeDocument/2006/relationships/image" Target="media/image26.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emf"/><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3.emf"/><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1.png"/><Relationship Id="rId67" Type="http://schemas.openxmlformats.org/officeDocument/2006/relationships/image" Target="media/image41.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0.png"/><Relationship Id="rId20" Type="http://schemas.openxmlformats.org/officeDocument/2006/relationships/image" Target="media/image4.jpg"/><Relationship Id="rId41" Type="http://schemas.openxmlformats.org/officeDocument/2006/relationships/oleObject" Target="embeddings/oleObject8.bin"/><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emf"/><Relationship Id="rId132" Type="http://schemas.openxmlformats.org/officeDocument/2006/relationships/image" Target="media/image106.png"/><Relationship Id="rId153" Type="http://schemas.openxmlformats.org/officeDocument/2006/relationships/image" Target="media/image127.png"/><Relationship Id="rId15" Type="http://schemas.openxmlformats.org/officeDocument/2006/relationships/footer" Target="footer2.xml"/><Relationship Id="rId36" Type="http://schemas.openxmlformats.org/officeDocument/2006/relationships/image" Target="media/image15.png"/><Relationship Id="rId57" Type="http://schemas.openxmlformats.org/officeDocument/2006/relationships/image" Target="media/image31.emf"/><Relationship Id="rId106" Type="http://schemas.openxmlformats.org/officeDocument/2006/relationships/image" Target="media/image80.png"/><Relationship Id="rId127" Type="http://schemas.openxmlformats.org/officeDocument/2006/relationships/image" Target="media/image101.png"/><Relationship Id="rId10" Type="http://schemas.microsoft.com/office/2016/09/relationships/commentsIds" Target="commentsIds.xml"/><Relationship Id="rId31" Type="http://schemas.openxmlformats.org/officeDocument/2006/relationships/oleObject" Target="embeddings/oleObject3.bin"/><Relationship Id="rId52" Type="http://schemas.openxmlformats.org/officeDocument/2006/relationships/image" Target="media/image27.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emf"/><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header" Target="header4.xml"/><Relationship Id="rId169"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26" Type="http://schemas.openxmlformats.org/officeDocument/2006/relationships/image" Target="media/image10.png"/><Relationship Id="rId47" Type="http://schemas.openxmlformats.org/officeDocument/2006/relationships/image" Target="media/image22.png"/><Relationship Id="rId68" Type="http://schemas.openxmlformats.org/officeDocument/2006/relationships/image" Target="media/image42.emf"/><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oleObject" Target="embeddings/oleObject10.bin"/><Relationship Id="rId16" Type="http://schemas.openxmlformats.org/officeDocument/2006/relationships/header" Target="header3.xml"/><Relationship Id="rId37" Type="http://schemas.openxmlformats.org/officeDocument/2006/relationships/oleObject" Target="embeddings/oleObject6.bin"/><Relationship Id="rId58" Type="http://schemas.openxmlformats.org/officeDocument/2006/relationships/image" Target="media/image32.png"/><Relationship Id="rId79" Type="http://schemas.openxmlformats.org/officeDocument/2006/relationships/image" Target="media/image53.png"/><Relationship Id="rId102" Type="http://schemas.openxmlformats.org/officeDocument/2006/relationships/image" Target="media/image76.emf"/><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4.png"/><Relationship Id="rId165" Type="http://schemas.openxmlformats.org/officeDocument/2006/relationships/header" Target="header5.xml"/><Relationship Id="rId27" Type="http://schemas.openxmlformats.org/officeDocument/2006/relationships/oleObject" Target="embeddings/oleObject1.bin"/><Relationship Id="rId48" Type="http://schemas.openxmlformats.org/officeDocument/2006/relationships/image" Target="media/image23.png"/><Relationship Id="rId69" Type="http://schemas.openxmlformats.org/officeDocument/2006/relationships/image" Target="media/image43.png"/><Relationship Id="rId113" Type="http://schemas.openxmlformats.org/officeDocument/2006/relationships/image" Target="media/image87.png"/><Relationship Id="rId134" Type="http://schemas.openxmlformats.org/officeDocument/2006/relationships/image" Target="media/image108.emf"/><Relationship Id="rId80" Type="http://schemas.openxmlformats.org/officeDocument/2006/relationships/image" Target="media/image54.png"/><Relationship Id="rId155" Type="http://schemas.openxmlformats.org/officeDocument/2006/relationships/image" Target="media/image128.png"/><Relationship Id="rId17" Type="http://schemas.openxmlformats.org/officeDocument/2006/relationships/footer" Target="footer3.xml"/><Relationship Id="rId38" Type="http://schemas.openxmlformats.org/officeDocument/2006/relationships/image" Target="media/image16.png"/><Relationship Id="rId59" Type="http://schemas.openxmlformats.org/officeDocument/2006/relationships/image" Target="media/image33.png"/><Relationship Id="rId103" Type="http://schemas.openxmlformats.org/officeDocument/2006/relationships/image" Target="media/image77.png"/><Relationship Id="rId124" Type="http://schemas.openxmlformats.org/officeDocument/2006/relationships/image" Target="media/image98.png"/></Relationships>
</file>

<file path=word/_rels/footer4.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7B2EC89-4532-4234-8886-87E45EDDE2AE}">
  <we:reference id="b0eba5bc-49a1-4b95-b1bc-34c477329aad" version="1.0.0.0" store="EXCatalog" storeType="EXCatalog"/>
  <we:alternateReferences>
    <we:reference id="WA200002866" version="1.0.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EBBF02-B821-44A5-8041-836F9B0D2F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TotalTime>
  <Pages>120</Pages>
  <Words>14508</Words>
  <Characters>82700</Characters>
  <Application>Microsoft Office Word</Application>
  <DocSecurity>0</DocSecurity>
  <Lines>689</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97014</CharactersWithSpaces>
  <SharedDoc>false</SharedDoc>
  <HLinks>
    <vt:vector size="816" baseType="variant">
      <vt:variant>
        <vt:i4>6226003</vt:i4>
      </vt:variant>
      <vt:variant>
        <vt:i4>1140</vt:i4>
      </vt:variant>
      <vt:variant>
        <vt:i4>0</vt:i4>
      </vt:variant>
      <vt:variant>
        <vt:i4>5</vt:i4>
      </vt:variant>
      <vt:variant>
        <vt:lpwstr/>
      </vt:variant>
      <vt:variant>
        <vt:lpwstr>_Mobile_CarrierWeb</vt:lpwstr>
      </vt:variant>
      <vt:variant>
        <vt:i4>6226003</vt:i4>
      </vt:variant>
      <vt:variant>
        <vt:i4>1122</vt:i4>
      </vt:variant>
      <vt:variant>
        <vt:i4>0</vt:i4>
      </vt:variant>
      <vt:variant>
        <vt:i4>5</vt:i4>
      </vt:variant>
      <vt:variant>
        <vt:lpwstr/>
      </vt:variant>
      <vt:variant>
        <vt:lpwstr>_Mobile_CarrierWeb</vt:lpwstr>
      </vt:variant>
      <vt:variant>
        <vt:i4>6226003</vt:i4>
      </vt:variant>
      <vt:variant>
        <vt:i4>1104</vt:i4>
      </vt:variant>
      <vt:variant>
        <vt:i4>0</vt:i4>
      </vt:variant>
      <vt:variant>
        <vt:i4>5</vt:i4>
      </vt:variant>
      <vt:variant>
        <vt:lpwstr/>
      </vt:variant>
      <vt:variant>
        <vt:lpwstr>_Mobile_CarrierWeb</vt:lpwstr>
      </vt:variant>
      <vt:variant>
        <vt:i4>6226003</vt:i4>
      </vt:variant>
      <vt:variant>
        <vt:i4>1086</vt:i4>
      </vt:variant>
      <vt:variant>
        <vt:i4>0</vt:i4>
      </vt:variant>
      <vt:variant>
        <vt:i4>5</vt:i4>
      </vt:variant>
      <vt:variant>
        <vt:lpwstr/>
      </vt:variant>
      <vt:variant>
        <vt:lpwstr>_Mobile_CarrierWeb</vt:lpwstr>
      </vt:variant>
      <vt:variant>
        <vt:i4>5636179</vt:i4>
      </vt:variant>
      <vt:variant>
        <vt:i4>1065</vt:i4>
      </vt:variant>
      <vt:variant>
        <vt:i4>0</vt:i4>
      </vt:variant>
      <vt:variant>
        <vt:i4>5</vt:i4>
      </vt:variant>
      <vt:variant>
        <vt:lpwstr/>
      </vt:variant>
      <vt:variant>
        <vt:lpwstr>_SETTINGS_1</vt:lpwstr>
      </vt:variant>
      <vt:variant>
        <vt:i4>5636179</vt:i4>
      </vt:variant>
      <vt:variant>
        <vt:i4>1059</vt:i4>
      </vt:variant>
      <vt:variant>
        <vt:i4>0</vt:i4>
      </vt:variant>
      <vt:variant>
        <vt:i4>5</vt:i4>
      </vt:variant>
      <vt:variant>
        <vt:lpwstr/>
      </vt:variant>
      <vt:variant>
        <vt:lpwstr>_SETTINGS_1</vt:lpwstr>
      </vt:variant>
      <vt:variant>
        <vt:i4>5636179</vt:i4>
      </vt:variant>
      <vt:variant>
        <vt:i4>1050</vt:i4>
      </vt:variant>
      <vt:variant>
        <vt:i4>0</vt:i4>
      </vt:variant>
      <vt:variant>
        <vt:i4>5</vt:i4>
      </vt:variant>
      <vt:variant>
        <vt:lpwstr/>
      </vt:variant>
      <vt:variant>
        <vt:lpwstr>_SETTINGS_1</vt:lpwstr>
      </vt:variant>
      <vt:variant>
        <vt:i4>5636179</vt:i4>
      </vt:variant>
      <vt:variant>
        <vt:i4>1041</vt:i4>
      </vt:variant>
      <vt:variant>
        <vt:i4>0</vt:i4>
      </vt:variant>
      <vt:variant>
        <vt:i4>5</vt:i4>
      </vt:variant>
      <vt:variant>
        <vt:lpwstr/>
      </vt:variant>
      <vt:variant>
        <vt:lpwstr>_SETTINGS_1</vt:lpwstr>
      </vt:variant>
      <vt:variant>
        <vt:i4>5636179</vt:i4>
      </vt:variant>
      <vt:variant>
        <vt:i4>1032</vt:i4>
      </vt:variant>
      <vt:variant>
        <vt:i4>0</vt:i4>
      </vt:variant>
      <vt:variant>
        <vt:i4>5</vt:i4>
      </vt:variant>
      <vt:variant>
        <vt:lpwstr/>
      </vt:variant>
      <vt:variant>
        <vt:lpwstr>_SETTINGS_1</vt:lpwstr>
      </vt:variant>
      <vt:variant>
        <vt:i4>5636179</vt:i4>
      </vt:variant>
      <vt:variant>
        <vt:i4>1026</vt:i4>
      </vt:variant>
      <vt:variant>
        <vt:i4>0</vt:i4>
      </vt:variant>
      <vt:variant>
        <vt:i4>5</vt:i4>
      </vt:variant>
      <vt:variant>
        <vt:lpwstr/>
      </vt:variant>
      <vt:variant>
        <vt:lpwstr>_SETTINGS_1</vt:lpwstr>
      </vt:variant>
      <vt:variant>
        <vt:i4>5636179</vt:i4>
      </vt:variant>
      <vt:variant>
        <vt:i4>1020</vt:i4>
      </vt:variant>
      <vt:variant>
        <vt:i4>0</vt:i4>
      </vt:variant>
      <vt:variant>
        <vt:i4>5</vt:i4>
      </vt:variant>
      <vt:variant>
        <vt:lpwstr/>
      </vt:variant>
      <vt:variant>
        <vt:lpwstr>_SETTINGS_1</vt:lpwstr>
      </vt:variant>
      <vt:variant>
        <vt:i4>5636179</vt:i4>
      </vt:variant>
      <vt:variant>
        <vt:i4>1014</vt:i4>
      </vt:variant>
      <vt:variant>
        <vt:i4>0</vt:i4>
      </vt:variant>
      <vt:variant>
        <vt:i4>5</vt:i4>
      </vt:variant>
      <vt:variant>
        <vt:lpwstr/>
      </vt:variant>
      <vt:variant>
        <vt:lpwstr>_SETTINGS_1</vt:lpwstr>
      </vt:variant>
      <vt:variant>
        <vt:i4>5636179</vt:i4>
      </vt:variant>
      <vt:variant>
        <vt:i4>1008</vt:i4>
      </vt:variant>
      <vt:variant>
        <vt:i4>0</vt:i4>
      </vt:variant>
      <vt:variant>
        <vt:i4>5</vt:i4>
      </vt:variant>
      <vt:variant>
        <vt:lpwstr/>
      </vt:variant>
      <vt:variant>
        <vt:lpwstr>_SETTINGS_1</vt:lpwstr>
      </vt:variant>
      <vt:variant>
        <vt:i4>5636179</vt:i4>
      </vt:variant>
      <vt:variant>
        <vt:i4>1002</vt:i4>
      </vt:variant>
      <vt:variant>
        <vt:i4>0</vt:i4>
      </vt:variant>
      <vt:variant>
        <vt:i4>5</vt:i4>
      </vt:variant>
      <vt:variant>
        <vt:lpwstr/>
      </vt:variant>
      <vt:variant>
        <vt:lpwstr>_SETTINGS_1</vt:lpwstr>
      </vt:variant>
      <vt:variant>
        <vt:i4>5636179</vt:i4>
      </vt:variant>
      <vt:variant>
        <vt:i4>993</vt:i4>
      </vt:variant>
      <vt:variant>
        <vt:i4>0</vt:i4>
      </vt:variant>
      <vt:variant>
        <vt:i4>5</vt:i4>
      </vt:variant>
      <vt:variant>
        <vt:lpwstr/>
      </vt:variant>
      <vt:variant>
        <vt:lpwstr>_SETTINGS_1</vt:lpwstr>
      </vt:variant>
      <vt:variant>
        <vt:i4>5636179</vt:i4>
      </vt:variant>
      <vt:variant>
        <vt:i4>984</vt:i4>
      </vt:variant>
      <vt:variant>
        <vt:i4>0</vt:i4>
      </vt:variant>
      <vt:variant>
        <vt:i4>5</vt:i4>
      </vt:variant>
      <vt:variant>
        <vt:lpwstr/>
      </vt:variant>
      <vt:variant>
        <vt:lpwstr>_SETTINGS_1</vt:lpwstr>
      </vt:variant>
      <vt:variant>
        <vt:i4>196641</vt:i4>
      </vt:variant>
      <vt:variant>
        <vt:i4>975</vt:i4>
      </vt:variant>
      <vt:variant>
        <vt:i4>0</vt:i4>
      </vt:variant>
      <vt:variant>
        <vt:i4>5</vt:i4>
      </vt:variant>
      <vt:variant>
        <vt:lpwstr/>
      </vt:variant>
      <vt:variant>
        <vt:lpwstr>_REPORTS</vt:lpwstr>
      </vt:variant>
      <vt:variant>
        <vt:i4>196641</vt:i4>
      </vt:variant>
      <vt:variant>
        <vt:i4>966</vt:i4>
      </vt:variant>
      <vt:variant>
        <vt:i4>0</vt:i4>
      </vt:variant>
      <vt:variant>
        <vt:i4>5</vt:i4>
      </vt:variant>
      <vt:variant>
        <vt:lpwstr/>
      </vt:variant>
      <vt:variant>
        <vt:lpwstr>_REPORTS</vt:lpwstr>
      </vt:variant>
      <vt:variant>
        <vt:i4>196641</vt:i4>
      </vt:variant>
      <vt:variant>
        <vt:i4>957</vt:i4>
      </vt:variant>
      <vt:variant>
        <vt:i4>0</vt:i4>
      </vt:variant>
      <vt:variant>
        <vt:i4>5</vt:i4>
      </vt:variant>
      <vt:variant>
        <vt:lpwstr/>
      </vt:variant>
      <vt:variant>
        <vt:lpwstr>_REPORTS</vt:lpwstr>
      </vt:variant>
      <vt:variant>
        <vt:i4>196641</vt:i4>
      </vt:variant>
      <vt:variant>
        <vt:i4>948</vt:i4>
      </vt:variant>
      <vt:variant>
        <vt:i4>0</vt:i4>
      </vt:variant>
      <vt:variant>
        <vt:i4>5</vt:i4>
      </vt:variant>
      <vt:variant>
        <vt:lpwstr/>
      </vt:variant>
      <vt:variant>
        <vt:lpwstr>_REPORTS</vt:lpwstr>
      </vt:variant>
      <vt:variant>
        <vt:i4>196641</vt:i4>
      </vt:variant>
      <vt:variant>
        <vt:i4>939</vt:i4>
      </vt:variant>
      <vt:variant>
        <vt:i4>0</vt:i4>
      </vt:variant>
      <vt:variant>
        <vt:i4>5</vt:i4>
      </vt:variant>
      <vt:variant>
        <vt:lpwstr/>
      </vt:variant>
      <vt:variant>
        <vt:lpwstr>_REPORTS</vt:lpwstr>
      </vt:variant>
      <vt:variant>
        <vt:i4>7340104</vt:i4>
      </vt:variant>
      <vt:variant>
        <vt:i4>930</vt:i4>
      </vt:variant>
      <vt:variant>
        <vt:i4>0</vt:i4>
      </vt:variant>
      <vt:variant>
        <vt:i4>5</vt:i4>
      </vt:variant>
      <vt:variant>
        <vt:lpwstr/>
      </vt:variant>
      <vt:variant>
        <vt:lpwstr>_CONTAINERS</vt:lpwstr>
      </vt:variant>
      <vt:variant>
        <vt:i4>7340104</vt:i4>
      </vt:variant>
      <vt:variant>
        <vt:i4>921</vt:i4>
      </vt:variant>
      <vt:variant>
        <vt:i4>0</vt:i4>
      </vt:variant>
      <vt:variant>
        <vt:i4>5</vt:i4>
      </vt:variant>
      <vt:variant>
        <vt:lpwstr/>
      </vt:variant>
      <vt:variant>
        <vt:lpwstr>_CONTAINERS</vt:lpwstr>
      </vt:variant>
      <vt:variant>
        <vt:i4>7340104</vt:i4>
      </vt:variant>
      <vt:variant>
        <vt:i4>900</vt:i4>
      </vt:variant>
      <vt:variant>
        <vt:i4>0</vt:i4>
      </vt:variant>
      <vt:variant>
        <vt:i4>5</vt:i4>
      </vt:variant>
      <vt:variant>
        <vt:lpwstr/>
      </vt:variant>
      <vt:variant>
        <vt:lpwstr>_CONTAINERS</vt:lpwstr>
      </vt:variant>
      <vt:variant>
        <vt:i4>7340104</vt:i4>
      </vt:variant>
      <vt:variant>
        <vt:i4>885</vt:i4>
      </vt:variant>
      <vt:variant>
        <vt:i4>0</vt:i4>
      </vt:variant>
      <vt:variant>
        <vt:i4>5</vt:i4>
      </vt:variant>
      <vt:variant>
        <vt:lpwstr/>
      </vt:variant>
      <vt:variant>
        <vt:lpwstr>_CONTAINERS</vt:lpwstr>
      </vt:variant>
      <vt:variant>
        <vt:i4>7340104</vt:i4>
      </vt:variant>
      <vt:variant>
        <vt:i4>876</vt:i4>
      </vt:variant>
      <vt:variant>
        <vt:i4>0</vt:i4>
      </vt:variant>
      <vt:variant>
        <vt:i4>5</vt:i4>
      </vt:variant>
      <vt:variant>
        <vt:lpwstr/>
      </vt:variant>
      <vt:variant>
        <vt:lpwstr>_CONTAINERS</vt:lpwstr>
      </vt:variant>
      <vt:variant>
        <vt:i4>7340104</vt:i4>
      </vt:variant>
      <vt:variant>
        <vt:i4>867</vt:i4>
      </vt:variant>
      <vt:variant>
        <vt:i4>0</vt:i4>
      </vt:variant>
      <vt:variant>
        <vt:i4>5</vt:i4>
      </vt:variant>
      <vt:variant>
        <vt:lpwstr/>
      </vt:variant>
      <vt:variant>
        <vt:lpwstr>_CONTAINERS</vt:lpwstr>
      </vt:variant>
      <vt:variant>
        <vt:i4>589856</vt:i4>
      </vt:variant>
      <vt:variant>
        <vt:i4>861</vt:i4>
      </vt:variant>
      <vt:variant>
        <vt:i4>0</vt:i4>
      </vt:variant>
      <vt:variant>
        <vt:i4>5</vt:i4>
      </vt:variant>
      <vt:variant>
        <vt:lpwstr/>
      </vt:variant>
      <vt:variant>
        <vt:lpwstr>_SETTINGS</vt:lpwstr>
      </vt:variant>
      <vt:variant>
        <vt:i4>589856</vt:i4>
      </vt:variant>
      <vt:variant>
        <vt:i4>849</vt:i4>
      </vt:variant>
      <vt:variant>
        <vt:i4>0</vt:i4>
      </vt:variant>
      <vt:variant>
        <vt:i4>5</vt:i4>
      </vt:variant>
      <vt:variant>
        <vt:lpwstr/>
      </vt:variant>
      <vt:variant>
        <vt:lpwstr>_SETTINGS</vt:lpwstr>
      </vt:variant>
      <vt:variant>
        <vt:i4>5898289</vt:i4>
      </vt:variant>
      <vt:variant>
        <vt:i4>837</vt:i4>
      </vt:variant>
      <vt:variant>
        <vt:i4>0</vt:i4>
      </vt:variant>
      <vt:variant>
        <vt:i4>5</vt:i4>
      </vt:variant>
      <vt:variant>
        <vt:lpwstr/>
      </vt:variant>
      <vt:variant>
        <vt:lpwstr>_FIGURE_16:_SHOW</vt:lpwstr>
      </vt:variant>
      <vt:variant>
        <vt:i4>589856</vt:i4>
      </vt:variant>
      <vt:variant>
        <vt:i4>834</vt:i4>
      </vt:variant>
      <vt:variant>
        <vt:i4>0</vt:i4>
      </vt:variant>
      <vt:variant>
        <vt:i4>5</vt:i4>
      </vt:variant>
      <vt:variant>
        <vt:lpwstr/>
      </vt:variant>
      <vt:variant>
        <vt:lpwstr>_SETTINGS</vt:lpwstr>
      </vt:variant>
      <vt:variant>
        <vt:i4>589856</vt:i4>
      </vt:variant>
      <vt:variant>
        <vt:i4>825</vt:i4>
      </vt:variant>
      <vt:variant>
        <vt:i4>0</vt:i4>
      </vt:variant>
      <vt:variant>
        <vt:i4>5</vt:i4>
      </vt:variant>
      <vt:variant>
        <vt:lpwstr/>
      </vt:variant>
      <vt:variant>
        <vt:lpwstr>_SETTINGS</vt:lpwstr>
      </vt:variant>
      <vt:variant>
        <vt:i4>589856</vt:i4>
      </vt:variant>
      <vt:variant>
        <vt:i4>816</vt:i4>
      </vt:variant>
      <vt:variant>
        <vt:i4>0</vt:i4>
      </vt:variant>
      <vt:variant>
        <vt:i4>5</vt:i4>
      </vt:variant>
      <vt:variant>
        <vt:lpwstr/>
      </vt:variant>
      <vt:variant>
        <vt:lpwstr>_SETTINGS</vt:lpwstr>
      </vt:variant>
      <vt:variant>
        <vt:i4>589856</vt:i4>
      </vt:variant>
      <vt:variant>
        <vt:i4>801</vt:i4>
      </vt:variant>
      <vt:variant>
        <vt:i4>0</vt:i4>
      </vt:variant>
      <vt:variant>
        <vt:i4>5</vt:i4>
      </vt:variant>
      <vt:variant>
        <vt:lpwstr/>
      </vt:variant>
      <vt:variant>
        <vt:lpwstr>_SETTINGS</vt:lpwstr>
      </vt:variant>
      <vt:variant>
        <vt:i4>589856</vt:i4>
      </vt:variant>
      <vt:variant>
        <vt:i4>792</vt:i4>
      </vt:variant>
      <vt:variant>
        <vt:i4>0</vt:i4>
      </vt:variant>
      <vt:variant>
        <vt:i4>5</vt:i4>
      </vt:variant>
      <vt:variant>
        <vt:lpwstr/>
      </vt:variant>
      <vt:variant>
        <vt:lpwstr>_SETTINGS</vt:lpwstr>
      </vt:variant>
      <vt:variant>
        <vt:i4>6422596</vt:i4>
      </vt:variant>
      <vt:variant>
        <vt:i4>786</vt:i4>
      </vt:variant>
      <vt:variant>
        <vt:i4>0</vt:i4>
      </vt:variant>
      <vt:variant>
        <vt:i4>5</vt:i4>
      </vt:variant>
      <vt:variant>
        <vt:lpwstr/>
      </vt:variant>
      <vt:variant>
        <vt:lpwstr>_ROUTES</vt:lpwstr>
      </vt:variant>
      <vt:variant>
        <vt:i4>6422596</vt:i4>
      </vt:variant>
      <vt:variant>
        <vt:i4>780</vt:i4>
      </vt:variant>
      <vt:variant>
        <vt:i4>0</vt:i4>
      </vt:variant>
      <vt:variant>
        <vt:i4>5</vt:i4>
      </vt:variant>
      <vt:variant>
        <vt:lpwstr/>
      </vt:variant>
      <vt:variant>
        <vt:lpwstr>_ROUTES</vt:lpwstr>
      </vt:variant>
      <vt:variant>
        <vt:i4>5898299</vt:i4>
      </vt:variant>
      <vt:variant>
        <vt:i4>777</vt:i4>
      </vt:variant>
      <vt:variant>
        <vt:i4>0</vt:i4>
      </vt:variant>
      <vt:variant>
        <vt:i4>5</vt:i4>
      </vt:variant>
      <vt:variant>
        <vt:lpwstr/>
      </vt:variant>
      <vt:variant>
        <vt:lpwstr>_CREATE/UPDATE_ROUTE_PLAN</vt:lpwstr>
      </vt:variant>
      <vt:variant>
        <vt:i4>6291541</vt:i4>
      </vt:variant>
      <vt:variant>
        <vt:i4>639</vt:i4>
      </vt:variant>
      <vt:variant>
        <vt:i4>0</vt:i4>
      </vt:variant>
      <vt:variant>
        <vt:i4>5</vt:i4>
      </vt:variant>
      <vt:variant>
        <vt:lpwstr/>
      </vt:variant>
      <vt:variant>
        <vt:lpwstr>_DEPOTS</vt:lpwstr>
      </vt:variant>
      <vt:variant>
        <vt:i4>6291541</vt:i4>
      </vt:variant>
      <vt:variant>
        <vt:i4>633</vt:i4>
      </vt:variant>
      <vt:variant>
        <vt:i4>0</vt:i4>
      </vt:variant>
      <vt:variant>
        <vt:i4>5</vt:i4>
      </vt:variant>
      <vt:variant>
        <vt:lpwstr/>
      </vt:variant>
      <vt:variant>
        <vt:lpwstr>_DEPOTS</vt:lpwstr>
      </vt:variant>
      <vt:variant>
        <vt:i4>6291541</vt:i4>
      </vt:variant>
      <vt:variant>
        <vt:i4>624</vt:i4>
      </vt:variant>
      <vt:variant>
        <vt:i4>0</vt:i4>
      </vt:variant>
      <vt:variant>
        <vt:i4>5</vt:i4>
      </vt:variant>
      <vt:variant>
        <vt:lpwstr/>
      </vt:variant>
      <vt:variant>
        <vt:lpwstr>_DEPOTS</vt:lpwstr>
      </vt:variant>
      <vt:variant>
        <vt:i4>7077954</vt:i4>
      </vt:variant>
      <vt:variant>
        <vt:i4>615</vt:i4>
      </vt:variant>
      <vt:variant>
        <vt:i4>0</vt:i4>
      </vt:variant>
      <vt:variant>
        <vt:i4>5</vt:i4>
      </vt:variant>
      <vt:variant>
        <vt:lpwstr/>
      </vt:variant>
      <vt:variant>
        <vt:lpwstr>_EMPLOYEES</vt:lpwstr>
      </vt:variant>
      <vt:variant>
        <vt:i4>7077954</vt:i4>
      </vt:variant>
      <vt:variant>
        <vt:i4>609</vt:i4>
      </vt:variant>
      <vt:variant>
        <vt:i4>0</vt:i4>
      </vt:variant>
      <vt:variant>
        <vt:i4>5</vt:i4>
      </vt:variant>
      <vt:variant>
        <vt:lpwstr/>
      </vt:variant>
      <vt:variant>
        <vt:lpwstr>_EMPLOYEES</vt:lpwstr>
      </vt:variant>
      <vt:variant>
        <vt:i4>7077954</vt:i4>
      </vt:variant>
      <vt:variant>
        <vt:i4>600</vt:i4>
      </vt:variant>
      <vt:variant>
        <vt:i4>0</vt:i4>
      </vt:variant>
      <vt:variant>
        <vt:i4>5</vt:i4>
      </vt:variant>
      <vt:variant>
        <vt:lpwstr/>
      </vt:variant>
      <vt:variant>
        <vt:lpwstr>_EMPLOYEES</vt:lpwstr>
      </vt:variant>
      <vt:variant>
        <vt:i4>4259860</vt:i4>
      </vt:variant>
      <vt:variant>
        <vt:i4>591</vt:i4>
      </vt:variant>
      <vt:variant>
        <vt:i4>0</vt:i4>
      </vt:variant>
      <vt:variant>
        <vt:i4>5</vt:i4>
      </vt:variant>
      <vt:variant>
        <vt:lpwstr/>
      </vt:variant>
      <vt:variant>
        <vt:lpwstr>_DASHBOARD_1</vt:lpwstr>
      </vt:variant>
      <vt:variant>
        <vt:i4>4259860</vt:i4>
      </vt:variant>
      <vt:variant>
        <vt:i4>585</vt:i4>
      </vt:variant>
      <vt:variant>
        <vt:i4>0</vt:i4>
      </vt:variant>
      <vt:variant>
        <vt:i4>5</vt:i4>
      </vt:variant>
      <vt:variant>
        <vt:lpwstr/>
      </vt:variant>
      <vt:variant>
        <vt:lpwstr>_DASHBOARD_1</vt:lpwstr>
      </vt:variant>
      <vt:variant>
        <vt:i4>7471203</vt:i4>
      </vt:variant>
      <vt:variant>
        <vt:i4>576</vt:i4>
      </vt:variant>
      <vt:variant>
        <vt:i4>0</vt:i4>
      </vt:variant>
      <vt:variant>
        <vt:i4>5</vt:i4>
      </vt:variant>
      <vt:variant>
        <vt:lpwstr/>
      </vt:variant>
      <vt:variant>
        <vt:lpwstr>_INTERFACE_OVERVIEW</vt:lpwstr>
      </vt:variant>
      <vt:variant>
        <vt:i4>7471203</vt:i4>
      </vt:variant>
      <vt:variant>
        <vt:i4>570</vt:i4>
      </vt:variant>
      <vt:variant>
        <vt:i4>0</vt:i4>
      </vt:variant>
      <vt:variant>
        <vt:i4>5</vt:i4>
      </vt:variant>
      <vt:variant>
        <vt:lpwstr/>
      </vt:variant>
      <vt:variant>
        <vt:lpwstr>_INTERFACE_OVERVIEW</vt:lpwstr>
      </vt:variant>
      <vt:variant>
        <vt:i4>7471203</vt:i4>
      </vt:variant>
      <vt:variant>
        <vt:i4>534</vt:i4>
      </vt:variant>
      <vt:variant>
        <vt:i4>0</vt:i4>
      </vt:variant>
      <vt:variant>
        <vt:i4>5</vt:i4>
      </vt:variant>
      <vt:variant>
        <vt:lpwstr/>
      </vt:variant>
      <vt:variant>
        <vt:lpwstr>_INTERFACE_OVERVIEW</vt:lpwstr>
      </vt:variant>
      <vt:variant>
        <vt:i4>7471203</vt:i4>
      </vt:variant>
      <vt:variant>
        <vt:i4>525</vt:i4>
      </vt:variant>
      <vt:variant>
        <vt:i4>0</vt:i4>
      </vt:variant>
      <vt:variant>
        <vt:i4>5</vt:i4>
      </vt:variant>
      <vt:variant>
        <vt:lpwstr/>
      </vt:variant>
      <vt:variant>
        <vt:lpwstr>_INTERFACE_OVERVIEW</vt:lpwstr>
      </vt:variant>
      <vt:variant>
        <vt:i4>4784200</vt:i4>
      </vt:variant>
      <vt:variant>
        <vt:i4>516</vt:i4>
      </vt:variant>
      <vt:variant>
        <vt:i4>0</vt:i4>
      </vt:variant>
      <vt:variant>
        <vt:i4>5</vt:i4>
      </vt:variant>
      <vt:variant>
        <vt:lpwstr/>
      </vt:variant>
      <vt:variant>
        <vt:lpwstr>_DATE_SELECTOR</vt:lpwstr>
      </vt:variant>
      <vt:variant>
        <vt:i4>7471182</vt:i4>
      </vt:variant>
      <vt:variant>
        <vt:i4>513</vt:i4>
      </vt:variant>
      <vt:variant>
        <vt:i4>0</vt:i4>
      </vt:variant>
      <vt:variant>
        <vt:i4>5</vt:i4>
      </vt:variant>
      <vt:variant>
        <vt:lpwstr/>
      </vt:variant>
      <vt:variant>
        <vt:lpwstr>_COMMON_CARRIER_WEB</vt:lpwstr>
      </vt:variant>
      <vt:variant>
        <vt:i4>6094957</vt:i4>
      </vt:variant>
      <vt:variant>
        <vt:i4>510</vt:i4>
      </vt:variant>
      <vt:variant>
        <vt:i4>0</vt:i4>
      </vt:variant>
      <vt:variant>
        <vt:i4>5</vt:i4>
      </vt:variant>
      <vt:variant>
        <vt:lpwstr/>
      </vt:variant>
      <vt:variant>
        <vt:lpwstr>_MAIN_MENU_TABS</vt:lpwstr>
      </vt:variant>
      <vt:variant>
        <vt:i4>1900599</vt:i4>
      </vt:variant>
      <vt:variant>
        <vt:i4>494</vt:i4>
      </vt:variant>
      <vt:variant>
        <vt:i4>0</vt:i4>
      </vt:variant>
      <vt:variant>
        <vt:i4>5</vt:i4>
      </vt:variant>
      <vt:variant>
        <vt:lpwstr/>
      </vt:variant>
      <vt:variant>
        <vt:lpwstr>_Toc132248039</vt:lpwstr>
      </vt:variant>
      <vt:variant>
        <vt:i4>1900599</vt:i4>
      </vt:variant>
      <vt:variant>
        <vt:i4>488</vt:i4>
      </vt:variant>
      <vt:variant>
        <vt:i4>0</vt:i4>
      </vt:variant>
      <vt:variant>
        <vt:i4>5</vt:i4>
      </vt:variant>
      <vt:variant>
        <vt:lpwstr/>
      </vt:variant>
      <vt:variant>
        <vt:lpwstr>_Toc132248038</vt:lpwstr>
      </vt:variant>
      <vt:variant>
        <vt:i4>1900599</vt:i4>
      </vt:variant>
      <vt:variant>
        <vt:i4>482</vt:i4>
      </vt:variant>
      <vt:variant>
        <vt:i4>0</vt:i4>
      </vt:variant>
      <vt:variant>
        <vt:i4>5</vt:i4>
      </vt:variant>
      <vt:variant>
        <vt:lpwstr/>
      </vt:variant>
      <vt:variant>
        <vt:lpwstr>_Toc132248037</vt:lpwstr>
      </vt:variant>
      <vt:variant>
        <vt:i4>1900599</vt:i4>
      </vt:variant>
      <vt:variant>
        <vt:i4>476</vt:i4>
      </vt:variant>
      <vt:variant>
        <vt:i4>0</vt:i4>
      </vt:variant>
      <vt:variant>
        <vt:i4>5</vt:i4>
      </vt:variant>
      <vt:variant>
        <vt:lpwstr/>
      </vt:variant>
      <vt:variant>
        <vt:lpwstr>_Toc132248036</vt:lpwstr>
      </vt:variant>
      <vt:variant>
        <vt:i4>1900599</vt:i4>
      </vt:variant>
      <vt:variant>
        <vt:i4>470</vt:i4>
      </vt:variant>
      <vt:variant>
        <vt:i4>0</vt:i4>
      </vt:variant>
      <vt:variant>
        <vt:i4>5</vt:i4>
      </vt:variant>
      <vt:variant>
        <vt:lpwstr/>
      </vt:variant>
      <vt:variant>
        <vt:lpwstr>_Toc132248035</vt:lpwstr>
      </vt:variant>
      <vt:variant>
        <vt:i4>1900599</vt:i4>
      </vt:variant>
      <vt:variant>
        <vt:i4>464</vt:i4>
      </vt:variant>
      <vt:variant>
        <vt:i4>0</vt:i4>
      </vt:variant>
      <vt:variant>
        <vt:i4>5</vt:i4>
      </vt:variant>
      <vt:variant>
        <vt:lpwstr/>
      </vt:variant>
      <vt:variant>
        <vt:lpwstr>_Toc132248034</vt:lpwstr>
      </vt:variant>
      <vt:variant>
        <vt:i4>1900599</vt:i4>
      </vt:variant>
      <vt:variant>
        <vt:i4>458</vt:i4>
      </vt:variant>
      <vt:variant>
        <vt:i4>0</vt:i4>
      </vt:variant>
      <vt:variant>
        <vt:i4>5</vt:i4>
      </vt:variant>
      <vt:variant>
        <vt:lpwstr/>
      </vt:variant>
      <vt:variant>
        <vt:lpwstr>_Toc132248033</vt:lpwstr>
      </vt:variant>
      <vt:variant>
        <vt:i4>1900599</vt:i4>
      </vt:variant>
      <vt:variant>
        <vt:i4>452</vt:i4>
      </vt:variant>
      <vt:variant>
        <vt:i4>0</vt:i4>
      </vt:variant>
      <vt:variant>
        <vt:i4>5</vt:i4>
      </vt:variant>
      <vt:variant>
        <vt:lpwstr/>
      </vt:variant>
      <vt:variant>
        <vt:lpwstr>_Toc132248032</vt:lpwstr>
      </vt:variant>
      <vt:variant>
        <vt:i4>1900599</vt:i4>
      </vt:variant>
      <vt:variant>
        <vt:i4>446</vt:i4>
      </vt:variant>
      <vt:variant>
        <vt:i4>0</vt:i4>
      </vt:variant>
      <vt:variant>
        <vt:i4>5</vt:i4>
      </vt:variant>
      <vt:variant>
        <vt:lpwstr/>
      </vt:variant>
      <vt:variant>
        <vt:lpwstr>_Toc132248031</vt:lpwstr>
      </vt:variant>
      <vt:variant>
        <vt:i4>1900599</vt:i4>
      </vt:variant>
      <vt:variant>
        <vt:i4>440</vt:i4>
      </vt:variant>
      <vt:variant>
        <vt:i4>0</vt:i4>
      </vt:variant>
      <vt:variant>
        <vt:i4>5</vt:i4>
      </vt:variant>
      <vt:variant>
        <vt:lpwstr/>
      </vt:variant>
      <vt:variant>
        <vt:lpwstr>_Toc132248030</vt:lpwstr>
      </vt:variant>
      <vt:variant>
        <vt:i4>1835063</vt:i4>
      </vt:variant>
      <vt:variant>
        <vt:i4>434</vt:i4>
      </vt:variant>
      <vt:variant>
        <vt:i4>0</vt:i4>
      </vt:variant>
      <vt:variant>
        <vt:i4>5</vt:i4>
      </vt:variant>
      <vt:variant>
        <vt:lpwstr/>
      </vt:variant>
      <vt:variant>
        <vt:lpwstr>_Toc132248029</vt:lpwstr>
      </vt:variant>
      <vt:variant>
        <vt:i4>1835063</vt:i4>
      </vt:variant>
      <vt:variant>
        <vt:i4>428</vt:i4>
      </vt:variant>
      <vt:variant>
        <vt:i4>0</vt:i4>
      </vt:variant>
      <vt:variant>
        <vt:i4>5</vt:i4>
      </vt:variant>
      <vt:variant>
        <vt:lpwstr/>
      </vt:variant>
      <vt:variant>
        <vt:lpwstr>_Toc132248028</vt:lpwstr>
      </vt:variant>
      <vt:variant>
        <vt:i4>1835063</vt:i4>
      </vt:variant>
      <vt:variant>
        <vt:i4>422</vt:i4>
      </vt:variant>
      <vt:variant>
        <vt:i4>0</vt:i4>
      </vt:variant>
      <vt:variant>
        <vt:i4>5</vt:i4>
      </vt:variant>
      <vt:variant>
        <vt:lpwstr/>
      </vt:variant>
      <vt:variant>
        <vt:lpwstr>_Toc132248027</vt:lpwstr>
      </vt:variant>
      <vt:variant>
        <vt:i4>1835063</vt:i4>
      </vt:variant>
      <vt:variant>
        <vt:i4>416</vt:i4>
      </vt:variant>
      <vt:variant>
        <vt:i4>0</vt:i4>
      </vt:variant>
      <vt:variant>
        <vt:i4>5</vt:i4>
      </vt:variant>
      <vt:variant>
        <vt:lpwstr/>
      </vt:variant>
      <vt:variant>
        <vt:lpwstr>_Toc132248026</vt:lpwstr>
      </vt:variant>
      <vt:variant>
        <vt:i4>1835063</vt:i4>
      </vt:variant>
      <vt:variant>
        <vt:i4>410</vt:i4>
      </vt:variant>
      <vt:variant>
        <vt:i4>0</vt:i4>
      </vt:variant>
      <vt:variant>
        <vt:i4>5</vt:i4>
      </vt:variant>
      <vt:variant>
        <vt:lpwstr/>
      </vt:variant>
      <vt:variant>
        <vt:lpwstr>_Toc132248025</vt:lpwstr>
      </vt:variant>
      <vt:variant>
        <vt:i4>1835063</vt:i4>
      </vt:variant>
      <vt:variant>
        <vt:i4>404</vt:i4>
      </vt:variant>
      <vt:variant>
        <vt:i4>0</vt:i4>
      </vt:variant>
      <vt:variant>
        <vt:i4>5</vt:i4>
      </vt:variant>
      <vt:variant>
        <vt:lpwstr/>
      </vt:variant>
      <vt:variant>
        <vt:lpwstr>_Toc132248024</vt:lpwstr>
      </vt:variant>
      <vt:variant>
        <vt:i4>1835063</vt:i4>
      </vt:variant>
      <vt:variant>
        <vt:i4>398</vt:i4>
      </vt:variant>
      <vt:variant>
        <vt:i4>0</vt:i4>
      </vt:variant>
      <vt:variant>
        <vt:i4>5</vt:i4>
      </vt:variant>
      <vt:variant>
        <vt:lpwstr/>
      </vt:variant>
      <vt:variant>
        <vt:lpwstr>_Toc132248023</vt:lpwstr>
      </vt:variant>
      <vt:variant>
        <vt:i4>1835063</vt:i4>
      </vt:variant>
      <vt:variant>
        <vt:i4>392</vt:i4>
      </vt:variant>
      <vt:variant>
        <vt:i4>0</vt:i4>
      </vt:variant>
      <vt:variant>
        <vt:i4>5</vt:i4>
      </vt:variant>
      <vt:variant>
        <vt:lpwstr/>
      </vt:variant>
      <vt:variant>
        <vt:lpwstr>_Toc132248022</vt:lpwstr>
      </vt:variant>
      <vt:variant>
        <vt:i4>1835063</vt:i4>
      </vt:variant>
      <vt:variant>
        <vt:i4>386</vt:i4>
      </vt:variant>
      <vt:variant>
        <vt:i4>0</vt:i4>
      </vt:variant>
      <vt:variant>
        <vt:i4>5</vt:i4>
      </vt:variant>
      <vt:variant>
        <vt:lpwstr/>
      </vt:variant>
      <vt:variant>
        <vt:lpwstr>_Toc132248021</vt:lpwstr>
      </vt:variant>
      <vt:variant>
        <vt:i4>1835063</vt:i4>
      </vt:variant>
      <vt:variant>
        <vt:i4>380</vt:i4>
      </vt:variant>
      <vt:variant>
        <vt:i4>0</vt:i4>
      </vt:variant>
      <vt:variant>
        <vt:i4>5</vt:i4>
      </vt:variant>
      <vt:variant>
        <vt:lpwstr/>
      </vt:variant>
      <vt:variant>
        <vt:lpwstr>_Toc132248020</vt:lpwstr>
      </vt:variant>
      <vt:variant>
        <vt:i4>2031671</vt:i4>
      </vt:variant>
      <vt:variant>
        <vt:i4>374</vt:i4>
      </vt:variant>
      <vt:variant>
        <vt:i4>0</vt:i4>
      </vt:variant>
      <vt:variant>
        <vt:i4>5</vt:i4>
      </vt:variant>
      <vt:variant>
        <vt:lpwstr/>
      </vt:variant>
      <vt:variant>
        <vt:lpwstr>_Toc132248019</vt:lpwstr>
      </vt:variant>
      <vt:variant>
        <vt:i4>2031671</vt:i4>
      </vt:variant>
      <vt:variant>
        <vt:i4>368</vt:i4>
      </vt:variant>
      <vt:variant>
        <vt:i4>0</vt:i4>
      </vt:variant>
      <vt:variant>
        <vt:i4>5</vt:i4>
      </vt:variant>
      <vt:variant>
        <vt:lpwstr/>
      </vt:variant>
      <vt:variant>
        <vt:lpwstr>_Toc132248018</vt:lpwstr>
      </vt:variant>
      <vt:variant>
        <vt:i4>2031671</vt:i4>
      </vt:variant>
      <vt:variant>
        <vt:i4>362</vt:i4>
      </vt:variant>
      <vt:variant>
        <vt:i4>0</vt:i4>
      </vt:variant>
      <vt:variant>
        <vt:i4>5</vt:i4>
      </vt:variant>
      <vt:variant>
        <vt:lpwstr/>
      </vt:variant>
      <vt:variant>
        <vt:lpwstr>_Toc132248017</vt:lpwstr>
      </vt:variant>
      <vt:variant>
        <vt:i4>2031671</vt:i4>
      </vt:variant>
      <vt:variant>
        <vt:i4>356</vt:i4>
      </vt:variant>
      <vt:variant>
        <vt:i4>0</vt:i4>
      </vt:variant>
      <vt:variant>
        <vt:i4>5</vt:i4>
      </vt:variant>
      <vt:variant>
        <vt:lpwstr/>
      </vt:variant>
      <vt:variant>
        <vt:lpwstr>_Toc132248016</vt:lpwstr>
      </vt:variant>
      <vt:variant>
        <vt:i4>2031671</vt:i4>
      </vt:variant>
      <vt:variant>
        <vt:i4>350</vt:i4>
      </vt:variant>
      <vt:variant>
        <vt:i4>0</vt:i4>
      </vt:variant>
      <vt:variant>
        <vt:i4>5</vt:i4>
      </vt:variant>
      <vt:variant>
        <vt:lpwstr/>
      </vt:variant>
      <vt:variant>
        <vt:lpwstr>_Toc132248015</vt:lpwstr>
      </vt:variant>
      <vt:variant>
        <vt:i4>2031671</vt:i4>
      </vt:variant>
      <vt:variant>
        <vt:i4>344</vt:i4>
      </vt:variant>
      <vt:variant>
        <vt:i4>0</vt:i4>
      </vt:variant>
      <vt:variant>
        <vt:i4>5</vt:i4>
      </vt:variant>
      <vt:variant>
        <vt:lpwstr/>
      </vt:variant>
      <vt:variant>
        <vt:lpwstr>_Toc132248014</vt:lpwstr>
      </vt:variant>
      <vt:variant>
        <vt:i4>2031671</vt:i4>
      </vt:variant>
      <vt:variant>
        <vt:i4>338</vt:i4>
      </vt:variant>
      <vt:variant>
        <vt:i4>0</vt:i4>
      </vt:variant>
      <vt:variant>
        <vt:i4>5</vt:i4>
      </vt:variant>
      <vt:variant>
        <vt:lpwstr/>
      </vt:variant>
      <vt:variant>
        <vt:lpwstr>_Toc132248013</vt:lpwstr>
      </vt:variant>
      <vt:variant>
        <vt:i4>2031671</vt:i4>
      </vt:variant>
      <vt:variant>
        <vt:i4>332</vt:i4>
      </vt:variant>
      <vt:variant>
        <vt:i4>0</vt:i4>
      </vt:variant>
      <vt:variant>
        <vt:i4>5</vt:i4>
      </vt:variant>
      <vt:variant>
        <vt:lpwstr/>
      </vt:variant>
      <vt:variant>
        <vt:lpwstr>_Toc132248012</vt:lpwstr>
      </vt:variant>
      <vt:variant>
        <vt:i4>2031671</vt:i4>
      </vt:variant>
      <vt:variant>
        <vt:i4>326</vt:i4>
      </vt:variant>
      <vt:variant>
        <vt:i4>0</vt:i4>
      </vt:variant>
      <vt:variant>
        <vt:i4>5</vt:i4>
      </vt:variant>
      <vt:variant>
        <vt:lpwstr/>
      </vt:variant>
      <vt:variant>
        <vt:lpwstr>_Toc132248011</vt:lpwstr>
      </vt:variant>
      <vt:variant>
        <vt:i4>2031671</vt:i4>
      </vt:variant>
      <vt:variant>
        <vt:i4>320</vt:i4>
      </vt:variant>
      <vt:variant>
        <vt:i4>0</vt:i4>
      </vt:variant>
      <vt:variant>
        <vt:i4>5</vt:i4>
      </vt:variant>
      <vt:variant>
        <vt:lpwstr/>
      </vt:variant>
      <vt:variant>
        <vt:lpwstr>_Toc132248010</vt:lpwstr>
      </vt:variant>
      <vt:variant>
        <vt:i4>1966135</vt:i4>
      </vt:variant>
      <vt:variant>
        <vt:i4>314</vt:i4>
      </vt:variant>
      <vt:variant>
        <vt:i4>0</vt:i4>
      </vt:variant>
      <vt:variant>
        <vt:i4>5</vt:i4>
      </vt:variant>
      <vt:variant>
        <vt:lpwstr/>
      </vt:variant>
      <vt:variant>
        <vt:lpwstr>_Toc132248009</vt:lpwstr>
      </vt:variant>
      <vt:variant>
        <vt:i4>1966135</vt:i4>
      </vt:variant>
      <vt:variant>
        <vt:i4>308</vt:i4>
      </vt:variant>
      <vt:variant>
        <vt:i4>0</vt:i4>
      </vt:variant>
      <vt:variant>
        <vt:i4>5</vt:i4>
      </vt:variant>
      <vt:variant>
        <vt:lpwstr/>
      </vt:variant>
      <vt:variant>
        <vt:lpwstr>_Toc132248008</vt:lpwstr>
      </vt:variant>
      <vt:variant>
        <vt:i4>1966135</vt:i4>
      </vt:variant>
      <vt:variant>
        <vt:i4>302</vt:i4>
      </vt:variant>
      <vt:variant>
        <vt:i4>0</vt:i4>
      </vt:variant>
      <vt:variant>
        <vt:i4>5</vt:i4>
      </vt:variant>
      <vt:variant>
        <vt:lpwstr/>
      </vt:variant>
      <vt:variant>
        <vt:lpwstr>_Toc132248007</vt:lpwstr>
      </vt:variant>
      <vt:variant>
        <vt:i4>1966135</vt:i4>
      </vt:variant>
      <vt:variant>
        <vt:i4>296</vt:i4>
      </vt:variant>
      <vt:variant>
        <vt:i4>0</vt:i4>
      </vt:variant>
      <vt:variant>
        <vt:i4>5</vt:i4>
      </vt:variant>
      <vt:variant>
        <vt:lpwstr/>
      </vt:variant>
      <vt:variant>
        <vt:lpwstr>_Toc132248006</vt:lpwstr>
      </vt:variant>
      <vt:variant>
        <vt:i4>1966135</vt:i4>
      </vt:variant>
      <vt:variant>
        <vt:i4>290</vt:i4>
      </vt:variant>
      <vt:variant>
        <vt:i4>0</vt:i4>
      </vt:variant>
      <vt:variant>
        <vt:i4>5</vt:i4>
      </vt:variant>
      <vt:variant>
        <vt:lpwstr/>
      </vt:variant>
      <vt:variant>
        <vt:lpwstr>_Toc132248005</vt:lpwstr>
      </vt:variant>
      <vt:variant>
        <vt:i4>1966135</vt:i4>
      </vt:variant>
      <vt:variant>
        <vt:i4>284</vt:i4>
      </vt:variant>
      <vt:variant>
        <vt:i4>0</vt:i4>
      </vt:variant>
      <vt:variant>
        <vt:i4>5</vt:i4>
      </vt:variant>
      <vt:variant>
        <vt:lpwstr/>
      </vt:variant>
      <vt:variant>
        <vt:lpwstr>_Toc132248004</vt:lpwstr>
      </vt:variant>
      <vt:variant>
        <vt:i4>1966135</vt:i4>
      </vt:variant>
      <vt:variant>
        <vt:i4>278</vt:i4>
      </vt:variant>
      <vt:variant>
        <vt:i4>0</vt:i4>
      </vt:variant>
      <vt:variant>
        <vt:i4>5</vt:i4>
      </vt:variant>
      <vt:variant>
        <vt:lpwstr/>
      </vt:variant>
      <vt:variant>
        <vt:lpwstr>_Toc132248003</vt:lpwstr>
      </vt:variant>
      <vt:variant>
        <vt:i4>1966135</vt:i4>
      </vt:variant>
      <vt:variant>
        <vt:i4>272</vt:i4>
      </vt:variant>
      <vt:variant>
        <vt:i4>0</vt:i4>
      </vt:variant>
      <vt:variant>
        <vt:i4>5</vt:i4>
      </vt:variant>
      <vt:variant>
        <vt:lpwstr/>
      </vt:variant>
      <vt:variant>
        <vt:lpwstr>_Toc132248002</vt:lpwstr>
      </vt:variant>
      <vt:variant>
        <vt:i4>1966135</vt:i4>
      </vt:variant>
      <vt:variant>
        <vt:i4>266</vt:i4>
      </vt:variant>
      <vt:variant>
        <vt:i4>0</vt:i4>
      </vt:variant>
      <vt:variant>
        <vt:i4>5</vt:i4>
      </vt:variant>
      <vt:variant>
        <vt:lpwstr/>
      </vt:variant>
      <vt:variant>
        <vt:lpwstr>_Toc132248001</vt:lpwstr>
      </vt:variant>
      <vt:variant>
        <vt:i4>1966135</vt:i4>
      </vt:variant>
      <vt:variant>
        <vt:i4>260</vt:i4>
      </vt:variant>
      <vt:variant>
        <vt:i4>0</vt:i4>
      </vt:variant>
      <vt:variant>
        <vt:i4>5</vt:i4>
      </vt:variant>
      <vt:variant>
        <vt:lpwstr/>
      </vt:variant>
      <vt:variant>
        <vt:lpwstr>_Toc132248000</vt:lpwstr>
      </vt:variant>
      <vt:variant>
        <vt:i4>1572926</vt:i4>
      </vt:variant>
      <vt:variant>
        <vt:i4>254</vt:i4>
      </vt:variant>
      <vt:variant>
        <vt:i4>0</vt:i4>
      </vt:variant>
      <vt:variant>
        <vt:i4>5</vt:i4>
      </vt:variant>
      <vt:variant>
        <vt:lpwstr/>
      </vt:variant>
      <vt:variant>
        <vt:lpwstr>_Toc132247999</vt:lpwstr>
      </vt:variant>
      <vt:variant>
        <vt:i4>1572926</vt:i4>
      </vt:variant>
      <vt:variant>
        <vt:i4>248</vt:i4>
      </vt:variant>
      <vt:variant>
        <vt:i4>0</vt:i4>
      </vt:variant>
      <vt:variant>
        <vt:i4>5</vt:i4>
      </vt:variant>
      <vt:variant>
        <vt:lpwstr/>
      </vt:variant>
      <vt:variant>
        <vt:lpwstr>_Toc132247998</vt:lpwstr>
      </vt:variant>
      <vt:variant>
        <vt:i4>1572926</vt:i4>
      </vt:variant>
      <vt:variant>
        <vt:i4>242</vt:i4>
      </vt:variant>
      <vt:variant>
        <vt:i4>0</vt:i4>
      </vt:variant>
      <vt:variant>
        <vt:i4>5</vt:i4>
      </vt:variant>
      <vt:variant>
        <vt:lpwstr/>
      </vt:variant>
      <vt:variant>
        <vt:lpwstr>_Toc132247997</vt:lpwstr>
      </vt:variant>
      <vt:variant>
        <vt:i4>1572926</vt:i4>
      </vt:variant>
      <vt:variant>
        <vt:i4>236</vt:i4>
      </vt:variant>
      <vt:variant>
        <vt:i4>0</vt:i4>
      </vt:variant>
      <vt:variant>
        <vt:i4>5</vt:i4>
      </vt:variant>
      <vt:variant>
        <vt:lpwstr/>
      </vt:variant>
      <vt:variant>
        <vt:lpwstr>_Toc132247996</vt:lpwstr>
      </vt:variant>
      <vt:variant>
        <vt:i4>1572926</vt:i4>
      </vt:variant>
      <vt:variant>
        <vt:i4>230</vt:i4>
      </vt:variant>
      <vt:variant>
        <vt:i4>0</vt:i4>
      </vt:variant>
      <vt:variant>
        <vt:i4>5</vt:i4>
      </vt:variant>
      <vt:variant>
        <vt:lpwstr/>
      </vt:variant>
      <vt:variant>
        <vt:lpwstr>_Toc132247995</vt:lpwstr>
      </vt:variant>
      <vt:variant>
        <vt:i4>1572926</vt:i4>
      </vt:variant>
      <vt:variant>
        <vt:i4>224</vt:i4>
      </vt:variant>
      <vt:variant>
        <vt:i4>0</vt:i4>
      </vt:variant>
      <vt:variant>
        <vt:i4>5</vt:i4>
      </vt:variant>
      <vt:variant>
        <vt:lpwstr/>
      </vt:variant>
      <vt:variant>
        <vt:lpwstr>_Toc132247994</vt:lpwstr>
      </vt:variant>
      <vt:variant>
        <vt:i4>1572926</vt:i4>
      </vt:variant>
      <vt:variant>
        <vt:i4>218</vt:i4>
      </vt:variant>
      <vt:variant>
        <vt:i4>0</vt:i4>
      </vt:variant>
      <vt:variant>
        <vt:i4>5</vt:i4>
      </vt:variant>
      <vt:variant>
        <vt:lpwstr/>
      </vt:variant>
      <vt:variant>
        <vt:lpwstr>_Toc132247993</vt:lpwstr>
      </vt:variant>
      <vt:variant>
        <vt:i4>1572926</vt:i4>
      </vt:variant>
      <vt:variant>
        <vt:i4>212</vt:i4>
      </vt:variant>
      <vt:variant>
        <vt:i4>0</vt:i4>
      </vt:variant>
      <vt:variant>
        <vt:i4>5</vt:i4>
      </vt:variant>
      <vt:variant>
        <vt:lpwstr/>
      </vt:variant>
      <vt:variant>
        <vt:lpwstr>_Toc132247992</vt:lpwstr>
      </vt:variant>
      <vt:variant>
        <vt:i4>1572926</vt:i4>
      </vt:variant>
      <vt:variant>
        <vt:i4>206</vt:i4>
      </vt:variant>
      <vt:variant>
        <vt:i4>0</vt:i4>
      </vt:variant>
      <vt:variant>
        <vt:i4>5</vt:i4>
      </vt:variant>
      <vt:variant>
        <vt:lpwstr/>
      </vt:variant>
      <vt:variant>
        <vt:lpwstr>_Toc132247991</vt:lpwstr>
      </vt:variant>
      <vt:variant>
        <vt:i4>1572926</vt:i4>
      </vt:variant>
      <vt:variant>
        <vt:i4>200</vt:i4>
      </vt:variant>
      <vt:variant>
        <vt:i4>0</vt:i4>
      </vt:variant>
      <vt:variant>
        <vt:i4>5</vt:i4>
      </vt:variant>
      <vt:variant>
        <vt:lpwstr/>
      </vt:variant>
      <vt:variant>
        <vt:lpwstr>_Toc132247990</vt:lpwstr>
      </vt:variant>
      <vt:variant>
        <vt:i4>1638462</vt:i4>
      </vt:variant>
      <vt:variant>
        <vt:i4>194</vt:i4>
      </vt:variant>
      <vt:variant>
        <vt:i4>0</vt:i4>
      </vt:variant>
      <vt:variant>
        <vt:i4>5</vt:i4>
      </vt:variant>
      <vt:variant>
        <vt:lpwstr/>
      </vt:variant>
      <vt:variant>
        <vt:lpwstr>_Toc132247989</vt:lpwstr>
      </vt:variant>
      <vt:variant>
        <vt:i4>1638462</vt:i4>
      </vt:variant>
      <vt:variant>
        <vt:i4>188</vt:i4>
      </vt:variant>
      <vt:variant>
        <vt:i4>0</vt:i4>
      </vt:variant>
      <vt:variant>
        <vt:i4>5</vt:i4>
      </vt:variant>
      <vt:variant>
        <vt:lpwstr/>
      </vt:variant>
      <vt:variant>
        <vt:lpwstr>_Toc132247988</vt:lpwstr>
      </vt:variant>
      <vt:variant>
        <vt:i4>1638462</vt:i4>
      </vt:variant>
      <vt:variant>
        <vt:i4>182</vt:i4>
      </vt:variant>
      <vt:variant>
        <vt:i4>0</vt:i4>
      </vt:variant>
      <vt:variant>
        <vt:i4>5</vt:i4>
      </vt:variant>
      <vt:variant>
        <vt:lpwstr/>
      </vt:variant>
      <vt:variant>
        <vt:lpwstr>_Toc132247987</vt:lpwstr>
      </vt:variant>
      <vt:variant>
        <vt:i4>1638462</vt:i4>
      </vt:variant>
      <vt:variant>
        <vt:i4>176</vt:i4>
      </vt:variant>
      <vt:variant>
        <vt:i4>0</vt:i4>
      </vt:variant>
      <vt:variant>
        <vt:i4>5</vt:i4>
      </vt:variant>
      <vt:variant>
        <vt:lpwstr/>
      </vt:variant>
      <vt:variant>
        <vt:lpwstr>_Toc132247986</vt:lpwstr>
      </vt:variant>
      <vt:variant>
        <vt:i4>1638462</vt:i4>
      </vt:variant>
      <vt:variant>
        <vt:i4>170</vt:i4>
      </vt:variant>
      <vt:variant>
        <vt:i4>0</vt:i4>
      </vt:variant>
      <vt:variant>
        <vt:i4>5</vt:i4>
      </vt:variant>
      <vt:variant>
        <vt:lpwstr/>
      </vt:variant>
      <vt:variant>
        <vt:lpwstr>_Toc132247985</vt:lpwstr>
      </vt:variant>
      <vt:variant>
        <vt:i4>1638462</vt:i4>
      </vt:variant>
      <vt:variant>
        <vt:i4>164</vt:i4>
      </vt:variant>
      <vt:variant>
        <vt:i4>0</vt:i4>
      </vt:variant>
      <vt:variant>
        <vt:i4>5</vt:i4>
      </vt:variant>
      <vt:variant>
        <vt:lpwstr/>
      </vt:variant>
      <vt:variant>
        <vt:lpwstr>_Toc132247984</vt:lpwstr>
      </vt:variant>
      <vt:variant>
        <vt:i4>1638462</vt:i4>
      </vt:variant>
      <vt:variant>
        <vt:i4>158</vt:i4>
      </vt:variant>
      <vt:variant>
        <vt:i4>0</vt:i4>
      </vt:variant>
      <vt:variant>
        <vt:i4>5</vt:i4>
      </vt:variant>
      <vt:variant>
        <vt:lpwstr/>
      </vt:variant>
      <vt:variant>
        <vt:lpwstr>_Toc132247983</vt:lpwstr>
      </vt:variant>
      <vt:variant>
        <vt:i4>1638462</vt:i4>
      </vt:variant>
      <vt:variant>
        <vt:i4>152</vt:i4>
      </vt:variant>
      <vt:variant>
        <vt:i4>0</vt:i4>
      </vt:variant>
      <vt:variant>
        <vt:i4>5</vt:i4>
      </vt:variant>
      <vt:variant>
        <vt:lpwstr/>
      </vt:variant>
      <vt:variant>
        <vt:lpwstr>_Toc132247982</vt:lpwstr>
      </vt:variant>
      <vt:variant>
        <vt:i4>1638462</vt:i4>
      </vt:variant>
      <vt:variant>
        <vt:i4>146</vt:i4>
      </vt:variant>
      <vt:variant>
        <vt:i4>0</vt:i4>
      </vt:variant>
      <vt:variant>
        <vt:i4>5</vt:i4>
      </vt:variant>
      <vt:variant>
        <vt:lpwstr/>
      </vt:variant>
      <vt:variant>
        <vt:lpwstr>_Toc132247981</vt:lpwstr>
      </vt:variant>
      <vt:variant>
        <vt:i4>1638462</vt:i4>
      </vt:variant>
      <vt:variant>
        <vt:i4>140</vt:i4>
      </vt:variant>
      <vt:variant>
        <vt:i4>0</vt:i4>
      </vt:variant>
      <vt:variant>
        <vt:i4>5</vt:i4>
      </vt:variant>
      <vt:variant>
        <vt:lpwstr/>
      </vt:variant>
      <vt:variant>
        <vt:lpwstr>_Toc132247980</vt:lpwstr>
      </vt:variant>
      <vt:variant>
        <vt:i4>1441854</vt:i4>
      </vt:variant>
      <vt:variant>
        <vt:i4>134</vt:i4>
      </vt:variant>
      <vt:variant>
        <vt:i4>0</vt:i4>
      </vt:variant>
      <vt:variant>
        <vt:i4>5</vt:i4>
      </vt:variant>
      <vt:variant>
        <vt:lpwstr/>
      </vt:variant>
      <vt:variant>
        <vt:lpwstr>_Toc132247978</vt:lpwstr>
      </vt:variant>
      <vt:variant>
        <vt:i4>1441854</vt:i4>
      </vt:variant>
      <vt:variant>
        <vt:i4>128</vt:i4>
      </vt:variant>
      <vt:variant>
        <vt:i4>0</vt:i4>
      </vt:variant>
      <vt:variant>
        <vt:i4>5</vt:i4>
      </vt:variant>
      <vt:variant>
        <vt:lpwstr/>
      </vt:variant>
      <vt:variant>
        <vt:lpwstr>_Toc132247977</vt:lpwstr>
      </vt:variant>
      <vt:variant>
        <vt:i4>1441854</vt:i4>
      </vt:variant>
      <vt:variant>
        <vt:i4>122</vt:i4>
      </vt:variant>
      <vt:variant>
        <vt:i4>0</vt:i4>
      </vt:variant>
      <vt:variant>
        <vt:i4>5</vt:i4>
      </vt:variant>
      <vt:variant>
        <vt:lpwstr/>
      </vt:variant>
      <vt:variant>
        <vt:lpwstr>_Toc132247976</vt:lpwstr>
      </vt:variant>
      <vt:variant>
        <vt:i4>1441854</vt:i4>
      </vt:variant>
      <vt:variant>
        <vt:i4>116</vt:i4>
      </vt:variant>
      <vt:variant>
        <vt:i4>0</vt:i4>
      </vt:variant>
      <vt:variant>
        <vt:i4>5</vt:i4>
      </vt:variant>
      <vt:variant>
        <vt:lpwstr/>
      </vt:variant>
      <vt:variant>
        <vt:lpwstr>_Toc132247975</vt:lpwstr>
      </vt:variant>
      <vt:variant>
        <vt:i4>1441854</vt:i4>
      </vt:variant>
      <vt:variant>
        <vt:i4>110</vt:i4>
      </vt:variant>
      <vt:variant>
        <vt:i4>0</vt:i4>
      </vt:variant>
      <vt:variant>
        <vt:i4>5</vt:i4>
      </vt:variant>
      <vt:variant>
        <vt:lpwstr/>
      </vt:variant>
      <vt:variant>
        <vt:lpwstr>_Toc132247974</vt:lpwstr>
      </vt:variant>
      <vt:variant>
        <vt:i4>1441854</vt:i4>
      </vt:variant>
      <vt:variant>
        <vt:i4>104</vt:i4>
      </vt:variant>
      <vt:variant>
        <vt:i4>0</vt:i4>
      </vt:variant>
      <vt:variant>
        <vt:i4>5</vt:i4>
      </vt:variant>
      <vt:variant>
        <vt:lpwstr/>
      </vt:variant>
      <vt:variant>
        <vt:lpwstr>_Toc132247973</vt:lpwstr>
      </vt:variant>
      <vt:variant>
        <vt:i4>1441854</vt:i4>
      </vt:variant>
      <vt:variant>
        <vt:i4>98</vt:i4>
      </vt:variant>
      <vt:variant>
        <vt:i4>0</vt:i4>
      </vt:variant>
      <vt:variant>
        <vt:i4>5</vt:i4>
      </vt:variant>
      <vt:variant>
        <vt:lpwstr/>
      </vt:variant>
      <vt:variant>
        <vt:lpwstr>_Toc132247972</vt:lpwstr>
      </vt:variant>
      <vt:variant>
        <vt:i4>1441854</vt:i4>
      </vt:variant>
      <vt:variant>
        <vt:i4>92</vt:i4>
      </vt:variant>
      <vt:variant>
        <vt:i4>0</vt:i4>
      </vt:variant>
      <vt:variant>
        <vt:i4>5</vt:i4>
      </vt:variant>
      <vt:variant>
        <vt:lpwstr/>
      </vt:variant>
      <vt:variant>
        <vt:lpwstr>_Toc132247971</vt:lpwstr>
      </vt:variant>
      <vt:variant>
        <vt:i4>1441854</vt:i4>
      </vt:variant>
      <vt:variant>
        <vt:i4>86</vt:i4>
      </vt:variant>
      <vt:variant>
        <vt:i4>0</vt:i4>
      </vt:variant>
      <vt:variant>
        <vt:i4>5</vt:i4>
      </vt:variant>
      <vt:variant>
        <vt:lpwstr/>
      </vt:variant>
      <vt:variant>
        <vt:lpwstr>_Toc132247970</vt:lpwstr>
      </vt:variant>
      <vt:variant>
        <vt:i4>1507390</vt:i4>
      </vt:variant>
      <vt:variant>
        <vt:i4>80</vt:i4>
      </vt:variant>
      <vt:variant>
        <vt:i4>0</vt:i4>
      </vt:variant>
      <vt:variant>
        <vt:i4>5</vt:i4>
      </vt:variant>
      <vt:variant>
        <vt:lpwstr/>
      </vt:variant>
      <vt:variant>
        <vt:lpwstr>_Toc132247969</vt:lpwstr>
      </vt:variant>
      <vt:variant>
        <vt:i4>1507390</vt:i4>
      </vt:variant>
      <vt:variant>
        <vt:i4>74</vt:i4>
      </vt:variant>
      <vt:variant>
        <vt:i4>0</vt:i4>
      </vt:variant>
      <vt:variant>
        <vt:i4>5</vt:i4>
      </vt:variant>
      <vt:variant>
        <vt:lpwstr/>
      </vt:variant>
      <vt:variant>
        <vt:lpwstr>_Toc132247968</vt:lpwstr>
      </vt:variant>
      <vt:variant>
        <vt:i4>1507390</vt:i4>
      </vt:variant>
      <vt:variant>
        <vt:i4>68</vt:i4>
      </vt:variant>
      <vt:variant>
        <vt:i4>0</vt:i4>
      </vt:variant>
      <vt:variant>
        <vt:i4>5</vt:i4>
      </vt:variant>
      <vt:variant>
        <vt:lpwstr/>
      </vt:variant>
      <vt:variant>
        <vt:lpwstr>_Toc132247967</vt:lpwstr>
      </vt:variant>
      <vt:variant>
        <vt:i4>1507390</vt:i4>
      </vt:variant>
      <vt:variant>
        <vt:i4>62</vt:i4>
      </vt:variant>
      <vt:variant>
        <vt:i4>0</vt:i4>
      </vt:variant>
      <vt:variant>
        <vt:i4>5</vt:i4>
      </vt:variant>
      <vt:variant>
        <vt:lpwstr/>
      </vt:variant>
      <vt:variant>
        <vt:lpwstr>_Toc132247966</vt:lpwstr>
      </vt:variant>
      <vt:variant>
        <vt:i4>1507390</vt:i4>
      </vt:variant>
      <vt:variant>
        <vt:i4>56</vt:i4>
      </vt:variant>
      <vt:variant>
        <vt:i4>0</vt:i4>
      </vt:variant>
      <vt:variant>
        <vt:i4>5</vt:i4>
      </vt:variant>
      <vt:variant>
        <vt:lpwstr/>
      </vt:variant>
      <vt:variant>
        <vt:lpwstr>_Toc132247965</vt:lpwstr>
      </vt:variant>
      <vt:variant>
        <vt:i4>1507390</vt:i4>
      </vt:variant>
      <vt:variant>
        <vt:i4>50</vt:i4>
      </vt:variant>
      <vt:variant>
        <vt:i4>0</vt:i4>
      </vt:variant>
      <vt:variant>
        <vt:i4>5</vt:i4>
      </vt:variant>
      <vt:variant>
        <vt:lpwstr/>
      </vt:variant>
      <vt:variant>
        <vt:lpwstr>_Toc132247964</vt:lpwstr>
      </vt:variant>
      <vt:variant>
        <vt:i4>1507390</vt:i4>
      </vt:variant>
      <vt:variant>
        <vt:i4>44</vt:i4>
      </vt:variant>
      <vt:variant>
        <vt:i4>0</vt:i4>
      </vt:variant>
      <vt:variant>
        <vt:i4>5</vt:i4>
      </vt:variant>
      <vt:variant>
        <vt:lpwstr/>
      </vt:variant>
      <vt:variant>
        <vt:lpwstr>_Toc132247963</vt:lpwstr>
      </vt:variant>
      <vt:variant>
        <vt:i4>1507390</vt:i4>
      </vt:variant>
      <vt:variant>
        <vt:i4>38</vt:i4>
      </vt:variant>
      <vt:variant>
        <vt:i4>0</vt:i4>
      </vt:variant>
      <vt:variant>
        <vt:i4>5</vt:i4>
      </vt:variant>
      <vt:variant>
        <vt:lpwstr/>
      </vt:variant>
      <vt:variant>
        <vt:lpwstr>_Toc132247962</vt:lpwstr>
      </vt:variant>
      <vt:variant>
        <vt:i4>1507390</vt:i4>
      </vt:variant>
      <vt:variant>
        <vt:i4>32</vt:i4>
      </vt:variant>
      <vt:variant>
        <vt:i4>0</vt:i4>
      </vt:variant>
      <vt:variant>
        <vt:i4>5</vt:i4>
      </vt:variant>
      <vt:variant>
        <vt:lpwstr/>
      </vt:variant>
      <vt:variant>
        <vt:lpwstr>_Toc132247961</vt:lpwstr>
      </vt:variant>
      <vt:variant>
        <vt:i4>1507390</vt:i4>
      </vt:variant>
      <vt:variant>
        <vt:i4>26</vt:i4>
      </vt:variant>
      <vt:variant>
        <vt:i4>0</vt:i4>
      </vt:variant>
      <vt:variant>
        <vt:i4>5</vt:i4>
      </vt:variant>
      <vt:variant>
        <vt:lpwstr/>
      </vt:variant>
      <vt:variant>
        <vt:lpwstr>_Toc132247960</vt:lpwstr>
      </vt:variant>
      <vt:variant>
        <vt:i4>1310782</vt:i4>
      </vt:variant>
      <vt:variant>
        <vt:i4>20</vt:i4>
      </vt:variant>
      <vt:variant>
        <vt:i4>0</vt:i4>
      </vt:variant>
      <vt:variant>
        <vt:i4>5</vt:i4>
      </vt:variant>
      <vt:variant>
        <vt:lpwstr/>
      </vt:variant>
      <vt:variant>
        <vt:lpwstr>_Toc132247959</vt:lpwstr>
      </vt:variant>
      <vt:variant>
        <vt:i4>1310782</vt:i4>
      </vt:variant>
      <vt:variant>
        <vt:i4>14</vt:i4>
      </vt:variant>
      <vt:variant>
        <vt:i4>0</vt:i4>
      </vt:variant>
      <vt:variant>
        <vt:i4>5</vt:i4>
      </vt:variant>
      <vt:variant>
        <vt:lpwstr/>
      </vt:variant>
      <vt:variant>
        <vt:lpwstr>_Toc132247958</vt:lpwstr>
      </vt:variant>
      <vt:variant>
        <vt:i4>1310782</vt:i4>
      </vt:variant>
      <vt:variant>
        <vt:i4>8</vt:i4>
      </vt:variant>
      <vt:variant>
        <vt:i4>0</vt:i4>
      </vt:variant>
      <vt:variant>
        <vt:i4>5</vt:i4>
      </vt:variant>
      <vt:variant>
        <vt:lpwstr/>
      </vt:variant>
      <vt:variant>
        <vt:lpwstr>_Toc132247957</vt:lpwstr>
      </vt:variant>
      <vt:variant>
        <vt:i4>1310782</vt:i4>
      </vt:variant>
      <vt:variant>
        <vt:i4>2</vt:i4>
      </vt:variant>
      <vt:variant>
        <vt:i4>0</vt:i4>
      </vt:variant>
      <vt:variant>
        <vt:i4>5</vt:i4>
      </vt:variant>
      <vt:variant>
        <vt:lpwstr/>
      </vt:variant>
      <vt:variant>
        <vt:lpwstr>_Toc132247956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Moses, Robinson</dc:creator>
  <cp:keywords/>
  <dc:description/>
  <cp:lastModifiedBy>Moses, Robinson</cp:lastModifiedBy>
  <cp:revision>37</cp:revision>
  <cp:lastPrinted>2023-03-27T11:07:00Z</cp:lastPrinted>
  <dcterms:created xsi:type="dcterms:W3CDTF">2023-04-13T09:36:00Z</dcterms:created>
  <dcterms:modified xsi:type="dcterms:W3CDTF">2023-04-26T13:47:00Z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c233488-06c6-4c2b-96ac-e256c4376f84_Enabled">
    <vt:lpwstr>true</vt:lpwstr>
  </property>
  <property fmtid="{D5CDD505-2E9C-101B-9397-08002B2CF9AE}" pid="3" name="MSIP_Label_dc233488-06c6-4c2b-96ac-e256c4376f84_SetDate">
    <vt:lpwstr>2023-03-10T11:34:36Z</vt:lpwstr>
  </property>
  <property fmtid="{D5CDD505-2E9C-101B-9397-08002B2CF9AE}" pid="4" name="MSIP_Label_dc233488-06c6-4c2b-96ac-e256c4376f84_Method">
    <vt:lpwstr>Privileged</vt:lpwstr>
  </property>
  <property fmtid="{D5CDD505-2E9C-101B-9397-08002B2CF9AE}" pid="5" name="MSIP_Label_dc233488-06c6-4c2b-96ac-e256c4376f84_Name">
    <vt:lpwstr>dc233488-06c6-4c2b-96ac-e256c4376f84</vt:lpwstr>
  </property>
  <property fmtid="{D5CDD505-2E9C-101B-9397-08002B2CF9AE}" pid="6" name="MSIP_Label_dc233488-06c6-4c2b-96ac-e256c4376f84_SiteId">
    <vt:lpwstr>ae4df1f7-611e-444f-897e-f964e1205171</vt:lpwstr>
  </property>
  <property fmtid="{D5CDD505-2E9C-101B-9397-08002B2CF9AE}" pid="7" name="MSIP_Label_dc233488-06c6-4c2b-96ac-e256c4376f84_ActionId">
    <vt:lpwstr>592552a0-aa12-44ba-96da-ba426981b322</vt:lpwstr>
  </property>
  <property fmtid="{D5CDD505-2E9C-101B-9397-08002B2CF9AE}" pid="8" name="MSIP_Label_dc233488-06c6-4c2b-96ac-e256c4376f84_ContentBits">
    <vt:lpwstr>0</vt:lpwstr>
  </property>
  <property fmtid="{D5CDD505-2E9C-101B-9397-08002B2CF9AE}" pid="9" name="GrammarlyDocumentId">
    <vt:lpwstr>3f1aef2bb4b490d5f63c6744f0e869f970d7040dadfa95a44d000126ebb35818</vt:lpwstr>
  </property>
</Properties>
</file>